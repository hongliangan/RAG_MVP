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after="156"/>
        <w:ind w:left="420" w:firstLine="560"/>
      </w:pPr>
    </w:p>
    <w:p>
      <w:pPr>
        <w:spacing w:before="156" w:after="156"/>
        <w:ind w:left="420" w:firstLine="560"/>
      </w:pPr>
      <w:r>
        <w:rPr>
          <w:rFonts w:hint="eastAsia"/>
        </w:rPr>
        <w:t xml:space="preserve">  </w:t>
      </w:r>
    </w:p>
    <w:p>
      <w:pPr>
        <w:spacing w:before="156" w:after="156"/>
        <w:ind w:left="420" w:firstLine="560"/>
      </w:pPr>
    </w:p>
    <w:p>
      <w:pPr>
        <w:spacing w:before="156" w:after="156"/>
        <w:ind w:left="420" w:firstLine="560"/>
      </w:pPr>
    </w:p>
    <w:p>
      <w:pPr>
        <w:spacing w:before="156" w:after="156"/>
        <w:ind w:left="420" w:firstLine="560"/>
      </w:pPr>
    </w:p>
    <w:p>
      <w:pPr>
        <w:ind w:firstLine="0" w:firstLineChars="0"/>
        <w:jc w:val="center"/>
        <w:rPr>
          <w:rFonts w:ascii="黑体" w:hAnsi="黑体" w:eastAsia="黑体" w:cs="黑体"/>
          <w:sz w:val="52"/>
          <w:szCs w:val="52"/>
        </w:rPr>
      </w:pPr>
      <w:bookmarkStart w:id="0" w:name="_Toc1852390159"/>
      <w:bookmarkStart w:id="1" w:name="_Toc719947070"/>
      <w:bookmarkStart w:id="2" w:name="_Toc1935756765"/>
      <w:bookmarkStart w:id="3" w:name="_Toc81686355"/>
      <w:bookmarkStart w:id="4" w:name="_Toc1398229540"/>
      <w:bookmarkStart w:id="5" w:name="_Toc1470605765"/>
      <w:bookmarkStart w:id="6" w:name="_Toc219416460"/>
      <w:bookmarkStart w:id="7" w:name="_Toc761928988"/>
      <w:bookmarkStart w:id="8" w:name="_Toc128815858"/>
      <w:bookmarkStart w:id="9" w:name="_Toc637675814"/>
      <w:bookmarkStart w:id="10" w:name="_Toc781330211"/>
      <w:bookmarkStart w:id="11" w:name="_Toc866991935"/>
      <w:bookmarkStart w:id="12" w:name="_Toc974277707"/>
      <w:bookmarkStart w:id="13" w:name="_Toc1711431908"/>
      <w:bookmarkStart w:id="14" w:name="_Toc1683229068"/>
      <w:bookmarkStart w:id="15" w:name="_Toc1300107516"/>
      <w:bookmarkStart w:id="16" w:name="_Toc972872147"/>
      <w:bookmarkStart w:id="17" w:name="_Toc547100615"/>
      <w:bookmarkStart w:id="18" w:name="_Toc1004514102"/>
      <w:bookmarkStart w:id="19" w:name="_Toc736536958"/>
      <w:bookmarkStart w:id="20" w:name="_Toc1200876080"/>
      <w:bookmarkStart w:id="21" w:name="_Toc858782512"/>
      <w:bookmarkStart w:id="22" w:name="_Toc1696078964"/>
      <w:bookmarkStart w:id="23" w:name="_Toc1323541179"/>
      <w:bookmarkStart w:id="24" w:name="_Toc1017421464"/>
      <w:bookmarkStart w:id="25" w:name="_Toc531555914"/>
      <w:bookmarkStart w:id="26" w:name="_Toc341863074"/>
      <w:bookmarkStart w:id="27" w:name="_Toc542653347"/>
      <w:bookmarkStart w:id="28" w:name="_Toc1264292292"/>
      <w:bookmarkStart w:id="29" w:name="_Toc281002197"/>
      <w:bookmarkStart w:id="30" w:name="_Toc1848474587"/>
      <w:bookmarkStart w:id="31" w:name="_Toc994724187"/>
      <w:bookmarkStart w:id="32" w:name="_Toc464470322"/>
      <w:bookmarkStart w:id="33" w:name="_Toc10464888"/>
      <w:bookmarkStart w:id="34" w:name="_Toc857714858"/>
      <w:bookmarkStart w:id="35" w:name="_Toc54409507"/>
      <w:bookmarkStart w:id="36" w:name="_Toc1386625907"/>
      <w:r>
        <w:rPr>
          <w:rFonts w:hint="eastAsia" w:ascii="黑体" w:hAnsi="黑体" w:eastAsia="黑体" w:cs="黑体"/>
          <w:sz w:val="52"/>
          <w:szCs w:val="52"/>
        </w:rPr>
        <w:t>中国民航局第二研究所</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pPr>
        <w:ind w:firstLine="0" w:firstLineChars="0"/>
        <w:jc w:val="center"/>
        <w:rPr>
          <w:rFonts w:ascii="黑体" w:hAnsi="黑体" w:eastAsia="黑体" w:cs="黑体"/>
          <w:sz w:val="52"/>
          <w:szCs w:val="52"/>
        </w:rPr>
      </w:pPr>
      <w:r>
        <w:rPr>
          <w:rFonts w:hint="eastAsia" w:ascii="黑体" w:hAnsi="黑体" w:eastAsia="黑体" w:cs="黑体"/>
          <w:sz w:val="52"/>
          <w:szCs w:val="52"/>
        </w:rPr>
        <w:t>数字化平台现状分析报告</w:t>
      </w:r>
    </w:p>
    <w:p>
      <w:pPr>
        <w:ind w:firstLine="0" w:firstLineChars="0"/>
        <w:jc w:val="center"/>
      </w:pPr>
      <w:r>
        <w:t>新使命  新站位  新格局  示范引领</w:t>
      </w:r>
    </w:p>
    <w:p>
      <w:pPr>
        <w:ind w:firstLine="0" w:firstLineChars="0"/>
        <w:jc w:val="center"/>
      </w:pPr>
      <w:r>
        <w:rPr>
          <w:rFonts w:hint="eastAsia"/>
        </w:rPr>
        <w:t>（征求意见稿 V1.</w:t>
      </w:r>
      <w:r>
        <w:rPr>
          <w:rFonts w:hint="eastAsia"/>
          <w:lang w:val="en-US" w:eastAsia="zh-CN"/>
        </w:rPr>
        <w:t>0</w:t>
      </w:r>
      <w:r>
        <w:rPr>
          <w:rFonts w:hint="eastAsia"/>
        </w:rPr>
        <w:t>）</w:t>
      </w:r>
    </w:p>
    <w:p>
      <w:pPr>
        <w:spacing w:before="156" w:after="156"/>
        <w:ind w:left="280" w:leftChars="100" w:firstLine="560"/>
      </w:pPr>
    </w:p>
    <w:p>
      <w:pPr>
        <w:spacing w:before="156" w:after="156"/>
        <w:ind w:left="420" w:firstLine="560"/>
      </w:pPr>
    </w:p>
    <w:p>
      <w:pPr>
        <w:spacing w:before="156" w:after="156"/>
        <w:ind w:firstLine="0" w:firstLineChars="0"/>
      </w:pPr>
    </w:p>
    <w:p>
      <w:pPr>
        <w:spacing w:before="156" w:after="156"/>
        <w:ind w:left="420" w:firstLine="560"/>
      </w:pPr>
    </w:p>
    <w:p>
      <w:pPr>
        <w:spacing w:before="156" w:after="156"/>
        <w:ind w:firstLine="1680" w:firstLineChars="600"/>
        <w:jc w:val="left"/>
        <w:rPr>
          <w:rFonts w:ascii="黑体" w:hAnsi="黑体" w:eastAsia="黑体"/>
        </w:rPr>
      </w:pPr>
      <w:r>
        <w:rPr>
          <w:rFonts w:hint="eastAsia" w:ascii="黑体" w:hAnsi="黑体" w:eastAsia="黑体"/>
        </w:rPr>
        <w:t>项目名称：数字化转型规划战略咨询服务项目</w:t>
      </w:r>
    </w:p>
    <w:p>
      <w:pPr>
        <w:spacing w:before="156" w:after="156"/>
        <w:ind w:firstLine="1680" w:firstLineChars="600"/>
        <w:jc w:val="left"/>
        <w:rPr>
          <w:rFonts w:ascii="黑体" w:hAnsi="黑体" w:eastAsia="黑体"/>
        </w:rPr>
      </w:pPr>
      <w:r>
        <w:rPr>
          <w:rFonts w:hint="eastAsia" w:ascii="黑体" w:hAnsi="黑体" w:eastAsia="黑体"/>
        </w:rPr>
        <w:t>建设单位：中国民航局第二研究所</w:t>
      </w:r>
    </w:p>
    <w:p>
      <w:pPr>
        <w:spacing w:before="156" w:after="156"/>
        <w:ind w:firstLine="1680" w:firstLineChars="600"/>
        <w:jc w:val="left"/>
        <w:rPr>
          <w:rFonts w:ascii="黑体" w:hAnsi="黑体" w:eastAsia="黑体"/>
        </w:rPr>
      </w:pPr>
      <w:r>
        <w:rPr>
          <w:rFonts w:hint="eastAsia" w:ascii="黑体" w:hAnsi="黑体" w:eastAsia="黑体"/>
        </w:rPr>
        <w:t>承建单位：北京中软国际信息技术有限公司</w:t>
      </w:r>
    </w:p>
    <w:p>
      <w:pPr>
        <w:spacing w:before="156" w:after="156"/>
        <w:ind w:firstLine="1680" w:firstLineChars="600"/>
        <w:jc w:val="left"/>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851" w:footer="992" w:gutter="0"/>
          <w:cols w:space="425" w:num="1"/>
          <w:titlePg/>
          <w:docGrid w:type="lines" w:linePitch="312" w:charSpace="0"/>
        </w:sectPr>
      </w:pPr>
      <w:r>
        <w:rPr>
          <w:rFonts w:hint="eastAsia" w:ascii="黑体" w:hAnsi="黑体" w:eastAsia="黑体"/>
        </w:rPr>
        <w:t xml:space="preserve">日 </w:t>
      </w:r>
      <w:r>
        <w:rPr>
          <w:rFonts w:ascii="黑体" w:hAnsi="黑体" w:eastAsia="黑体"/>
        </w:rPr>
        <w:t xml:space="preserve">   </w:t>
      </w:r>
      <w:r>
        <w:rPr>
          <w:rFonts w:hint="eastAsia" w:ascii="黑体" w:hAnsi="黑体" w:eastAsia="黑体"/>
        </w:rPr>
        <w:t>期：二〇二</w:t>
      </w:r>
      <w:r>
        <w:rPr>
          <w:rFonts w:hint="eastAsia" w:ascii="黑体" w:hAnsi="黑体" w:eastAsia="黑体"/>
          <w:lang w:val="en-US" w:eastAsia="zh-CN"/>
        </w:rPr>
        <w:t>三</w:t>
      </w:r>
      <w:r>
        <w:rPr>
          <w:rFonts w:hint="eastAsia" w:ascii="黑体" w:hAnsi="黑体" w:eastAsia="黑体"/>
        </w:rPr>
        <w:t>年</w:t>
      </w:r>
      <w:r>
        <w:rPr>
          <w:rFonts w:hint="eastAsia" w:ascii="黑体" w:hAnsi="黑体" w:eastAsia="黑体"/>
          <w:lang w:val="en-US" w:eastAsia="zh-CN"/>
        </w:rPr>
        <w:t>十二</w:t>
      </w:r>
      <w:r>
        <w:rPr>
          <w:rFonts w:hint="eastAsia" w:ascii="黑体" w:hAnsi="黑体" w:eastAsia="黑体"/>
        </w:rPr>
        <w:t>月</w:t>
      </w:r>
    </w:p>
    <w:sdt>
      <w:sdtPr>
        <w:rPr>
          <w:rFonts w:hint="eastAsia" w:ascii="黑体" w:hAnsi="黑体" w:eastAsia="黑体" w:cs="黑体"/>
          <w:sz w:val="36"/>
          <w:szCs w:val="36"/>
        </w:rPr>
        <w:id w:val="208733181"/>
        <w15:color w:val="DBDBDB"/>
        <w:docPartObj>
          <w:docPartGallery w:val="Table of Contents"/>
          <w:docPartUnique/>
        </w:docPartObj>
      </w:sdtPr>
      <w:sdtEndPr>
        <w:rPr>
          <w:rFonts w:hint="eastAsia" w:ascii="宋体" w:hAnsi="宋体" w:eastAsia="宋体" w:cs="宋体"/>
          <w:sz w:val="28"/>
          <w:szCs w:val="28"/>
        </w:rPr>
      </w:sdtEndPr>
      <w:sdtContent>
        <w:p>
          <w:pPr>
            <w:spacing w:line="240" w:lineRule="auto"/>
            <w:ind w:firstLine="0" w:firstLineChars="0"/>
            <w:jc w:val="center"/>
            <w:rPr>
              <w:rFonts w:ascii="黑体" w:hAnsi="黑体" w:eastAsia="黑体" w:cs="黑体"/>
              <w:sz w:val="36"/>
              <w:szCs w:val="36"/>
            </w:rPr>
          </w:pPr>
          <w:r>
            <w:rPr>
              <w:rFonts w:hint="eastAsia" w:ascii="黑体" w:hAnsi="黑体" w:eastAsia="黑体" w:cs="黑体"/>
              <w:sz w:val="36"/>
              <w:szCs w:val="36"/>
            </w:rPr>
            <w:t>目 录</w:t>
          </w:r>
        </w:p>
        <w:p>
          <w:pPr>
            <w:pStyle w:val="21"/>
            <w:tabs>
              <w:tab w:val="right" w:leader="dot" w:pos="8306"/>
              <w:tab w:val="clear" w:pos="420"/>
              <w:tab w:val="clear" w:pos="8295"/>
            </w:tabs>
          </w:pPr>
          <w:r>
            <w:rPr>
              <w:rFonts w:ascii="Times New Roman" w:hAnsi="Times New Roman" w:cs="Times New Roman"/>
              <w:sz w:val="28"/>
              <w:szCs w:val="28"/>
            </w:rPr>
            <w:fldChar w:fldCharType="begin"/>
          </w:r>
          <w:r>
            <w:rPr>
              <w:rFonts w:ascii="Times New Roman" w:hAnsi="Times New Roman" w:cs="Times New Roman"/>
              <w:sz w:val="28"/>
              <w:szCs w:val="28"/>
            </w:rPr>
            <w:instrText xml:space="preserve">TOC \o "1-3" \h \u </w:instrText>
          </w:r>
          <w:r>
            <w:rPr>
              <w:rFonts w:ascii="Times New Roman" w:hAnsi="Times New Roman" w:cs="Times New Roman"/>
              <w:sz w:val="28"/>
              <w:szCs w:val="28"/>
            </w:rPr>
            <w:fldChar w:fldCharType="separate"/>
          </w:r>
          <w:r>
            <w:rPr>
              <w:rFonts w:cs="Times New Roman"/>
              <w:szCs w:val="28"/>
            </w:rPr>
            <w:fldChar w:fldCharType="begin"/>
          </w:r>
          <w:r>
            <w:rPr>
              <w:rFonts w:cs="Times New Roman"/>
              <w:szCs w:val="28"/>
            </w:rPr>
            <w:instrText xml:space="preserve"> HYPERLINK \l _Toc1694142423 </w:instrText>
          </w:r>
          <w:r>
            <w:rPr>
              <w:rFonts w:cs="Times New Roman"/>
              <w:szCs w:val="28"/>
            </w:rPr>
            <w:fldChar w:fldCharType="separate"/>
          </w:r>
          <w:r>
            <w:rPr>
              <w:rFonts w:hint="eastAsia"/>
            </w:rPr>
            <w:t>前言</w:t>
          </w:r>
          <w:r>
            <w:tab/>
          </w:r>
          <w:r>
            <w:fldChar w:fldCharType="begin"/>
          </w:r>
          <w:r>
            <w:instrText xml:space="preserve"> PAGEREF _Toc1694142423 \h </w:instrText>
          </w:r>
          <w:r>
            <w:fldChar w:fldCharType="separate"/>
          </w:r>
          <w:r>
            <w:t>4</w:t>
          </w:r>
          <w:r>
            <w:fldChar w:fldCharType="end"/>
          </w:r>
          <w:r>
            <w:rPr>
              <w:rFonts w:cs="Times New Roman"/>
              <w:szCs w:val="28"/>
            </w:rPr>
            <w:fldChar w:fldCharType="end"/>
          </w:r>
        </w:p>
        <w:p>
          <w:pPr>
            <w:pStyle w:val="21"/>
            <w:tabs>
              <w:tab w:val="right" w:leader="dot" w:pos="8306"/>
              <w:tab w:val="clear" w:pos="420"/>
              <w:tab w:val="clear" w:pos="8295"/>
            </w:tabs>
          </w:pPr>
          <w:r>
            <w:rPr>
              <w:rFonts w:cs="Times New Roman"/>
              <w:szCs w:val="28"/>
            </w:rPr>
            <w:fldChar w:fldCharType="begin"/>
          </w:r>
          <w:r>
            <w:rPr>
              <w:rFonts w:cs="Times New Roman"/>
              <w:szCs w:val="28"/>
            </w:rPr>
            <w:instrText xml:space="preserve"> HYPERLINK \l _Toc2113511435 </w:instrText>
          </w:r>
          <w:r>
            <w:rPr>
              <w:rFonts w:cs="Times New Roman"/>
              <w:szCs w:val="28"/>
            </w:rPr>
            <w:fldChar w:fldCharType="separate"/>
          </w:r>
          <w:r>
            <w:rPr>
              <w:rFonts w:hint="default" w:ascii="黑体" w:hAnsi="黑体" w:eastAsia="黑体" w:cs="黑体"/>
              <w:bCs/>
              <w:szCs w:val="36"/>
              <w:lang w:val="en-US"/>
            </w:rPr>
            <w:t xml:space="preserve">第1章 </w:t>
          </w:r>
          <w:r>
            <w:rPr>
              <w:rFonts w:hint="eastAsia"/>
            </w:rPr>
            <w:t>项目概述</w:t>
          </w:r>
          <w:r>
            <w:tab/>
          </w:r>
          <w:r>
            <w:fldChar w:fldCharType="begin"/>
          </w:r>
          <w:r>
            <w:instrText xml:space="preserve"> PAGEREF _Toc2113511435 \h </w:instrText>
          </w:r>
          <w:r>
            <w:fldChar w:fldCharType="separate"/>
          </w:r>
          <w:r>
            <w:t>5</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_Toc259683018 </w:instrText>
          </w:r>
          <w:r>
            <w:rPr>
              <w:rFonts w:cs="Times New Roman"/>
              <w:szCs w:val="28"/>
            </w:rPr>
            <w:fldChar w:fldCharType="separate"/>
          </w:r>
          <w:r>
            <w:rPr>
              <w:rFonts w:hint="default" w:ascii="黑体" w:hAnsi="黑体" w:eastAsia="黑体" w:cs="黑体"/>
              <w:bCs/>
              <w:szCs w:val="32"/>
            </w:rPr>
            <w:t xml:space="preserve">1.1 </w:t>
          </w:r>
          <w:r>
            <w:rPr>
              <w:rFonts w:hint="eastAsia"/>
            </w:rPr>
            <w:t>项目背景</w:t>
          </w:r>
          <w:r>
            <w:tab/>
          </w:r>
          <w:r>
            <w:fldChar w:fldCharType="begin"/>
          </w:r>
          <w:r>
            <w:instrText xml:space="preserve"> PAGEREF _Toc259683018 \h </w:instrText>
          </w:r>
          <w:r>
            <w:fldChar w:fldCharType="separate"/>
          </w:r>
          <w:r>
            <w:t>5</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_Toc805712822 </w:instrText>
          </w:r>
          <w:r>
            <w:rPr>
              <w:rFonts w:cs="Times New Roman"/>
              <w:szCs w:val="28"/>
            </w:rPr>
            <w:fldChar w:fldCharType="separate"/>
          </w:r>
          <w:r>
            <w:rPr>
              <w:rFonts w:hint="default" w:ascii="黑体" w:hAnsi="黑体" w:eastAsia="黑体" w:cs="黑体"/>
              <w:bCs/>
              <w:szCs w:val="32"/>
            </w:rPr>
            <w:t xml:space="preserve">1.2 </w:t>
          </w:r>
          <w:r>
            <w:rPr>
              <w:rFonts w:hint="eastAsia"/>
            </w:rPr>
            <w:t>项目思路</w:t>
          </w:r>
          <w:r>
            <w:tab/>
          </w:r>
          <w:r>
            <w:fldChar w:fldCharType="begin"/>
          </w:r>
          <w:r>
            <w:instrText xml:space="preserve"> PAGEREF _Toc805712822 \h </w:instrText>
          </w:r>
          <w:r>
            <w:fldChar w:fldCharType="separate"/>
          </w:r>
          <w:r>
            <w:t>7</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_Toc1731005019 </w:instrText>
          </w:r>
          <w:r>
            <w:rPr>
              <w:rFonts w:cs="Times New Roman"/>
              <w:szCs w:val="28"/>
            </w:rPr>
            <w:fldChar w:fldCharType="separate"/>
          </w:r>
          <w:r>
            <w:rPr>
              <w:rFonts w:hint="default" w:ascii="黑体" w:hAnsi="黑体" w:eastAsia="黑体" w:cs="黑体"/>
              <w:bCs/>
              <w:szCs w:val="32"/>
            </w:rPr>
            <w:t xml:space="preserve">1.3 </w:t>
          </w:r>
          <w:r>
            <w:rPr>
              <w:rFonts w:hint="eastAsia"/>
            </w:rPr>
            <w:t>项目计划</w:t>
          </w:r>
          <w:r>
            <w:tab/>
          </w:r>
          <w:r>
            <w:fldChar w:fldCharType="begin"/>
          </w:r>
          <w:r>
            <w:instrText xml:space="preserve"> PAGEREF _Toc1731005019 \h </w:instrText>
          </w:r>
          <w:r>
            <w:fldChar w:fldCharType="separate"/>
          </w:r>
          <w:r>
            <w:t>8</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_Toc1040388424 </w:instrText>
          </w:r>
          <w:r>
            <w:rPr>
              <w:rFonts w:cs="Times New Roman"/>
              <w:szCs w:val="28"/>
            </w:rPr>
            <w:fldChar w:fldCharType="separate"/>
          </w:r>
          <w:r>
            <w:rPr>
              <w:rFonts w:hint="default" w:ascii="黑体" w:hAnsi="黑体" w:eastAsia="黑体" w:cs="黑体"/>
              <w:bCs/>
              <w:szCs w:val="32"/>
            </w:rPr>
            <w:t xml:space="preserve">1.4 </w:t>
          </w:r>
          <w:r>
            <w:rPr>
              <w:rFonts w:hint="eastAsia"/>
            </w:rPr>
            <w:t>现状调研阶段回顾</w:t>
          </w:r>
          <w:r>
            <w:tab/>
          </w:r>
          <w:r>
            <w:fldChar w:fldCharType="begin"/>
          </w:r>
          <w:r>
            <w:instrText xml:space="preserve"> PAGEREF _Toc1040388424 \h </w:instrText>
          </w:r>
          <w:r>
            <w:fldChar w:fldCharType="separate"/>
          </w:r>
          <w:r>
            <w:t>9</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_Toc996388294 </w:instrText>
          </w:r>
          <w:r>
            <w:rPr>
              <w:rFonts w:cs="Times New Roman"/>
              <w:szCs w:val="28"/>
            </w:rPr>
            <w:fldChar w:fldCharType="separate"/>
          </w:r>
          <w:r>
            <w:rPr>
              <w:rFonts w:hint="default" w:ascii="黑体" w:hAnsi="黑体" w:eastAsia="黑体" w:cs="黑体"/>
              <w:bCs/>
              <w:szCs w:val="30"/>
            </w:rPr>
            <w:t xml:space="preserve">1.4.1 </w:t>
          </w:r>
          <w:r>
            <w:t>专家组构成</w:t>
          </w:r>
          <w:r>
            <w:tab/>
          </w:r>
          <w:r>
            <w:fldChar w:fldCharType="begin"/>
          </w:r>
          <w:r>
            <w:instrText xml:space="preserve"> PAGEREF _Toc996388294 \h </w:instrText>
          </w:r>
          <w:r>
            <w:fldChar w:fldCharType="separate"/>
          </w:r>
          <w:r>
            <w:t>9</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_Toc220577952 </w:instrText>
          </w:r>
          <w:r>
            <w:rPr>
              <w:rFonts w:cs="Times New Roman"/>
              <w:szCs w:val="28"/>
            </w:rPr>
            <w:fldChar w:fldCharType="separate"/>
          </w:r>
          <w:r>
            <w:rPr>
              <w:rFonts w:hint="default" w:ascii="黑体" w:hAnsi="黑体" w:eastAsia="黑体" w:cs="黑体"/>
              <w:bCs/>
              <w:szCs w:val="30"/>
            </w:rPr>
            <w:t xml:space="preserve">1.4.2 </w:t>
          </w:r>
          <w:r>
            <w:rPr>
              <w:rFonts w:hint="eastAsia"/>
            </w:rPr>
            <w:t>现状调研范围</w:t>
          </w:r>
          <w:r>
            <w:tab/>
          </w:r>
          <w:r>
            <w:fldChar w:fldCharType="begin"/>
          </w:r>
          <w:r>
            <w:instrText xml:space="preserve"> PAGEREF _Toc220577952 \h </w:instrText>
          </w:r>
          <w:r>
            <w:fldChar w:fldCharType="separate"/>
          </w:r>
          <w:r>
            <w:t>9</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_Toc696864542 </w:instrText>
          </w:r>
          <w:r>
            <w:rPr>
              <w:rFonts w:cs="Times New Roman"/>
              <w:szCs w:val="28"/>
            </w:rPr>
            <w:fldChar w:fldCharType="separate"/>
          </w:r>
          <w:r>
            <w:rPr>
              <w:rFonts w:hint="default" w:ascii="黑体" w:hAnsi="黑体" w:eastAsia="黑体" w:cs="黑体"/>
              <w:bCs/>
              <w:szCs w:val="30"/>
            </w:rPr>
            <w:t xml:space="preserve">1.4.3 </w:t>
          </w:r>
          <w:r>
            <w:rPr>
              <w:rFonts w:hint="eastAsia"/>
            </w:rPr>
            <w:t>现状调研方式</w:t>
          </w:r>
          <w:r>
            <w:tab/>
          </w:r>
          <w:r>
            <w:fldChar w:fldCharType="begin"/>
          </w:r>
          <w:r>
            <w:instrText xml:space="preserve"> PAGEREF _Toc696864542 \h </w:instrText>
          </w:r>
          <w:r>
            <w:fldChar w:fldCharType="separate"/>
          </w:r>
          <w:r>
            <w:t>10</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_Toc1974030303 </w:instrText>
          </w:r>
          <w:r>
            <w:rPr>
              <w:rFonts w:cs="Times New Roman"/>
              <w:szCs w:val="28"/>
            </w:rPr>
            <w:fldChar w:fldCharType="separate"/>
          </w:r>
          <w:r>
            <w:rPr>
              <w:rFonts w:hint="default" w:ascii="黑体" w:hAnsi="黑体" w:eastAsia="黑体" w:cs="黑体"/>
              <w:bCs/>
              <w:szCs w:val="32"/>
            </w:rPr>
            <w:t xml:space="preserve">1.5 </w:t>
          </w:r>
          <w:r>
            <w:rPr>
              <w:rFonts w:hint="eastAsia"/>
            </w:rPr>
            <w:t>现状评估依据和分析方法</w:t>
          </w:r>
          <w:r>
            <w:tab/>
          </w:r>
          <w:r>
            <w:fldChar w:fldCharType="begin"/>
          </w:r>
          <w:r>
            <w:instrText xml:space="preserve"> PAGEREF _Toc1974030303 \h </w:instrText>
          </w:r>
          <w:r>
            <w:fldChar w:fldCharType="separate"/>
          </w:r>
          <w:r>
            <w:t>11</w:t>
          </w:r>
          <w:r>
            <w:fldChar w:fldCharType="end"/>
          </w:r>
          <w:r>
            <w:rPr>
              <w:rFonts w:cs="Times New Roman"/>
              <w:szCs w:val="28"/>
            </w:rPr>
            <w:fldChar w:fldCharType="end"/>
          </w:r>
        </w:p>
        <w:p>
          <w:pPr>
            <w:pStyle w:val="21"/>
            <w:tabs>
              <w:tab w:val="right" w:leader="dot" w:pos="8306"/>
              <w:tab w:val="clear" w:pos="420"/>
              <w:tab w:val="clear" w:pos="8295"/>
            </w:tabs>
          </w:pPr>
          <w:r>
            <w:rPr>
              <w:rFonts w:cs="Times New Roman"/>
              <w:szCs w:val="28"/>
            </w:rPr>
            <w:fldChar w:fldCharType="begin"/>
          </w:r>
          <w:r>
            <w:rPr>
              <w:rFonts w:cs="Times New Roman"/>
              <w:szCs w:val="28"/>
            </w:rPr>
            <w:instrText xml:space="preserve"> HYPERLINK \l _Toc1052440018 </w:instrText>
          </w:r>
          <w:r>
            <w:rPr>
              <w:rFonts w:cs="Times New Roman"/>
              <w:szCs w:val="28"/>
            </w:rPr>
            <w:fldChar w:fldCharType="separate"/>
          </w:r>
          <w:r>
            <w:rPr>
              <w:rFonts w:hint="default" w:ascii="黑体" w:hAnsi="黑体" w:eastAsia="黑体" w:cs="黑体"/>
              <w:bCs/>
              <w:szCs w:val="36"/>
              <w:lang w:val="en-US"/>
            </w:rPr>
            <w:t xml:space="preserve">第2章 </w:t>
          </w:r>
          <w:r>
            <w:rPr>
              <w:rFonts w:hint="eastAsia"/>
            </w:rPr>
            <w:t>二所数字化转型内外环境分析</w:t>
          </w:r>
          <w:r>
            <w:tab/>
          </w:r>
          <w:r>
            <w:fldChar w:fldCharType="begin"/>
          </w:r>
          <w:r>
            <w:instrText xml:space="preserve"> PAGEREF _Toc1052440018 \h </w:instrText>
          </w:r>
          <w:r>
            <w:fldChar w:fldCharType="separate"/>
          </w:r>
          <w:r>
            <w:t>13</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_Toc1684065834 </w:instrText>
          </w:r>
          <w:r>
            <w:rPr>
              <w:rFonts w:cs="Times New Roman"/>
              <w:szCs w:val="28"/>
            </w:rPr>
            <w:fldChar w:fldCharType="separate"/>
          </w:r>
          <w:r>
            <w:rPr>
              <w:rFonts w:hint="default" w:ascii="黑体" w:hAnsi="黑体" w:eastAsia="黑体" w:cs="黑体"/>
              <w:bCs/>
              <w:szCs w:val="32"/>
            </w:rPr>
            <w:t xml:space="preserve">2.1 </w:t>
          </w:r>
          <w:r>
            <w:rPr>
              <w:rFonts w:hint="eastAsia"/>
            </w:rPr>
            <w:t>二所数字化转型内外环境分析</w:t>
          </w:r>
          <w:r>
            <w:tab/>
          </w:r>
          <w:r>
            <w:fldChar w:fldCharType="begin"/>
          </w:r>
          <w:r>
            <w:instrText xml:space="preserve"> PAGEREF _Toc1684065834 \h </w:instrText>
          </w:r>
          <w:r>
            <w:fldChar w:fldCharType="separate"/>
          </w:r>
          <w:r>
            <w:t>13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_Toc260004578 </w:instrText>
          </w:r>
          <w:r>
            <w:rPr>
              <w:rFonts w:cs="Times New Roman"/>
              <w:szCs w:val="28"/>
            </w:rPr>
            <w:fldChar w:fldCharType="separate"/>
          </w:r>
          <w:r>
            <w:rPr>
              <w:rFonts w:hint="default" w:ascii="黑体" w:hAnsi="黑体" w:eastAsia="黑体" w:cs="黑体"/>
              <w:bCs/>
              <w:szCs w:val="30"/>
            </w:rPr>
            <w:t xml:space="preserve">2.1.1 </w:t>
          </w:r>
          <w:r>
            <w:rPr>
              <w:rFonts w:hint="eastAsia"/>
            </w:rPr>
            <w:t>国企数字化转型政策驱动</w:t>
          </w:r>
          <w:r>
            <w:tab/>
          </w:r>
          <w:r>
            <w:fldChar w:fldCharType="begin"/>
          </w:r>
          <w:r>
            <w:instrText xml:space="preserve"> PAGEREF _Toc260004578 \h </w:instrText>
          </w:r>
          <w:r>
            <w:fldChar w:fldCharType="separate"/>
          </w:r>
          <w:r>
            <w:t>13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_Toc1915204448 </w:instrText>
          </w:r>
          <w:r>
            <w:rPr>
              <w:rFonts w:cs="Times New Roman"/>
              <w:szCs w:val="28"/>
            </w:rPr>
            <w:fldChar w:fldCharType="separate"/>
          </w:r>
          <w:r>
            <w:rPr>
              <w:rFonts w:hint="default" w:ascii="黑体" w:hAnsi="黑体" w:eastAsia="黑体" w:cs="黑体"/>
              <w:bCs/>
              <w:szCs w:val="30"/>
            </w:rPr>
            <w:t xml:space="preserve">2.1.2 </w:t>
          </w:r>
          <w:r>
            <w:t>民航强国行业</w:t>
          </w:r>
          <w:r>
            <w:rPr>
              <w:rFonts w:hint="eastAsia"/>
            </w:rPr>
            <w:t>发展驱动</w:t>
          </w:r>
          <w:r>
            <w:tab/>
          </w:r>
          <w:r>
            <w:fldChar w:fldCharType="begin"/>
          </w:r>
          <w:r>
            <w:instrText xml:space="preserve"> PAGEREF _Toc1915204448 \h </w:instrText>
          </w:r>
          <w:r>
            <w:fldChar w:fldCharType="separate"/>
          </w:r>
          <w:r>
            <w:t>17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_Toc208772653 </w:instrText>
          </w:r>
          <w:r>
            <w:rPr>
              <w:rFonts w:cs="Times New Roman"/>
              <w:szCs w:val="28"/>
            </w:rPr>
            <w:fldChar w:fldCharType="separate"/>
          </w:r>
          <w:r>
            <w:rPr>
              <w:rFonts w:hint="default" w:ascii="黑体" w:hAnsi="黑体" w:eastAsia="黑体" w:cs="黑体"/>
              <w:bCs/>
              <w:szCs w:val="30"/>
            </w:rPr>
            <w:t xml:space="preserve">2.1.3 </w:t>
          </w:r>
          <w:r>
            <w:t>二所十四五</w:t>
          </w:r>
          <w:r>
            <w:rPr>
              <w:rFonts w:hint="eastAsia"/>
            </w:rPr>
            <w:t>战略</w:t>
          </w:r>
          <w:r>
            <w:t>新使命</w:t>
          </w:r>
          <w:r>
            <w:tab/>
          </w:r>
          <w:r>
            <w:fldChar w:fldCharType="begin"/>
          </w:r>
          <w:r>
            <w:instrText xml:space="preserve"> PAGEREF _Toc208772653 \h </w:instrText>
          </w:r>
          <w:r>
            <w:fldChar w:fldCharType="separate"/>
          </w:r>
          <w:r>
            <w:t>18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_Toc2001183420 </w:instrText>
          </w:r>
          <w:r>
            <w:rPr>
              <w:rFonts w:cs="Times New Roman"/>
              <w:szCs w:val="28"/>
            </w:rPr>
            <w:fldChar w:fldCharType="separate"/>
          </w:r>
          <w:r>
            <w:rPr>
              <w:rFonts w:hint="default" w:ascii="黑体" w:hAnsi="黑体" w:eastAsia="黑体" w:cs="黑体"/>
              <w:bCs/>
              <w:szCs w:val="30"/>
            </w:rPr>
            <w:t xml:space="preserve">2.1.4 </w:t>
          </w:r>
          <w:r>
            <w:rPr>
              <w:rFonts w:hint="eastAsia"/>
            </w:rPr>
            <w:t>二所战略执行面临的挑战和机遇</w:t>
          </w:r>
          <w:r>
            <w:tab/>
          </w:r>
          <w:r>
            <w:fldChar w:fldCharType="begin"/>
          </w:r>
          <w:r>
            <w:instrText xml:space="preserve"> PAGEREF _Toc2001183420 \h </w:instrText>
          </w:r>
          <w:r>
            <w:fldChar w:fldCharType="separate"/>
          </w:r>
          <w:r>
            <w:t>19</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_Toc860626 </w:instrText>
          </w:r>
          <w:r>
            <w:rPr>
              <w:rFonts w:cs="Times New Roman"/>
              <w:szCs w:val="28"/>
            </w:rPr>
            <w:fldChar w:fldCharType="separate"/>
          </w:r>
          <w:r>
            <w:rPr>
              <w:rFonts w:hint="default" w:ascii="黑体" w:hAnsi="黑体" w:eastAsia="黑体" w:cs="黑体"/>
              <w:bCs/>
              <w:szCs w:val="32"/>
            </w:rPr>
            <w:t xml:space="preserve">2.2 </w:t>
          </w:r>
          <w:r>
            <w:rPr>
              <w:rFonts w:hint="eastAsia"/>
            </w:rPr>
            <w:t>二所数字化转型的愿景建议</w:t>
          </w:r>
          <w:r>
            <w:tab/>
          </w:r>
          <w:r>
            <w:fldChar w:fldCharType="begin"/>
          </w:r>
          <w:r>
            <w:instrText xml:space="preserve"> PAGEREF _Toc860626 \h </w:instrText>
          </w:r>
          <w:r>
            <w:fldChar w:fldCharType="separate"/>
          </w:r>
          <w:r>
            <w:t>22</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_Toc1579639300 </w:instrText>
          </w:r>
          <w:r>
            <w:rPr>
              <w:rFonts w:cs="Times New Roman"/>
              <w:szCs w:val="28"/>
            </w:rPr>
            <w:fldChar w:fldCharType="separate"/>
          </w:r>
          <w:r>
            <w:rPr>
              <w:rFonts w:hint="default" w:ascii="黑体" w:hAnsi="黑体" w:eastAsia="黑体" w:cs="黑体"/>
              <w:bCs/>
              <w:szCs w:val="30"/>
            </w:rPr>
            <w:t xml:space="preserve">2.2.1 </w:t>
          </w:r>
          <w:r>
            <w:rPr>
              <w:rFonts w:hint="eastAsia"/>
            </w:rPr>
            <w:t>从用户体验视角展望愿景</w:t>
          </w:r>
          <w:r>
            <w:tab/>
          </w:r>
          <w:r>
            <w:fldChar w:fldCharType="begin"/>
          </w:r>
          <w:r>
            <w:instrText xml:space="preserve"> PAGEREF _Toc1579639300 \h </w:instrText>
          </w:r>
          <w:r>
            <w:fldChar w:fldCharType="separate"/>
          </w:r>
          <w:r>
            <w:t>22</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_Toc1804870886 </w:instrText>
          </w:r>
          <w:r>
            <w:rPr>
              <w:rFonts w:cs="Times New Roman"/>
              <w:szCs w:val="28"/>
            </w:rPr>
            <w:fldChar w:fldCharType="separate"/>
          </w:r>
          <w:r>
            <w:rPr>
              <w:rFonts w:hint="default" w:ascii="黑体" w:hAnsi="黑体" w:eastAsia="黑体" w:cs="黑体"/>
              <w:bCs/>
              <w:szCs w:val="30"/>
            </w:rPr>
            <w:t xml:space="preserve">2.2.2 </w:t>
          </w:r>
          <w:r>
            <w:rPr>
              <w:rFonts w:hint="eastAsia"/>
            </w:rPr>
            <w:t>从业务域数字化能力展望愿景</w:t>
          </w:r>
          <w:r>
            <w:tab/>
          </w:r>
          <w:r>
            <w:fldChar w:fldCharType="begin"/>
          </w:r>
          <w:r>
            <w:instrText xml:space="preserve"> PAGEREF _Toc1804870886 \h </w:instrText>
          </w:r>
          <w:r>
            <w:fldChar w:fldCharType="separate"/>
          </w:r>
          <w:r>
            <w:t>23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_Toc1258467127 </w:instrText>
          </w:r>
          <w:r>
            <w:rPr>
              <w:rFonts w:cs="Times New Roman"/>
              <w:szCs w:val="28"/>
            </w:rPr>
            <w:fldChar w:fldCharType="separate"/>
          </w:r>
          <w:r>
            <w:rPr>
              <w:rFonts w:hint="default" w:ascii="黑体" w:hAnsi="黑体" w:eastAsia="黑体" w:cs="黑体"/>
              <w:bCs/>
              <w:szCs w:val="30"/>
            </w:rPr>
            <w:t xml:space="preserve">2.2.3 </w:t>
          </w:r>
          <w:r>
            <w:rPr>
              <w:rFonts w:hint="eastAsia"/>
            </w:rPr>
            <w:t>从数字化建设发展阶段展望愿景</w:t>
          </w:r>
          <w:r>
            <w:tab/>
          </w:r>
          <w:r>
            <w:fldChar w:fldCharType="begin"/>
          </w:r>
          <w:r>
            <w:instrText xml:space="preserve"> PAGEREF _Toc1258467127 \h </w:instrText>
          </w:r>
          <w:r>
            <w:fldChar w:fldCharType="separate"/>
          </w:r>
          <w:r>
            <w:t>24</w:t>
          </w:r>
          <w:r>
            <w:fldChar w:fldCharType="end"/>
          </w:r>
          <w:r>
            <w:rPr>
              <w:rFonts w:cs="Times New Roman"/>
              <w:szCs w:val="28"/>
            </w:rPr>
            <w:fldChar w:fldCharType="end"/>
          </w:r>
        </w:p>
        <w:p>
          <w:pPr>
            <w:pStyle w:val="21"/>
            <w:tabs>
              <w:tab w:val="right" w:leader="dot" w:pos="8306"/>
              <w:tab w:val="clear" w:pos="420"/>
              <w:tab w:val="clear" w:pos="8295"/>
            </w:tabs>
          </w:pPr>
          <w:r>
            <w:rPr>
              <w:rFonts w:cs="Times New Roman"/>
              <w:szCs w:val="28"/>
            </w:rPr>
            <w:fldChar w:fldCharType="begin"/>
          </w:r>
          <w:r>
            <w:rPr>
              <w:rFonts w:cs="Times New Roman"/>
              <w:szCs w:val="28"/>
            </w:rPr>
            <w:instrText xml:space="preserve"> HYPERLINK \l _Toc490564186 </w:instrText>
          </w:r>
          <w:r>
            <w:rPr>
              <w:rFonts w:cs="Times New Roman"/>
              <w:szCs w:val="28"/>
            </w:rPr>
            <w:fldChar w:fldCharType="separate"/>
          </w:r>
          <w:r>
            <w:rPr>
              <w:rFonts w:hint="default" w:ascii="黑体" w:hAnsi="黑体" w:eastAsia="黑体" w:cs="黑体"/>
              <w:bCs/>
              <w:szCs w:val="36"/>
              <w:lang w:val="en-US"/>
            </w:rPr>
            <w:t xml:space="preserve">第3章 </w:t>
          </w:r>
          <w:r>
            <w:rPr>
              <w:rFonts w:hint="eastAsia"/>
            </w:rPr>
            <w:t>各</w:t>
          </w:r>
          <w:r>
            <w:rPr>
              <w:rFonts w:hint="eastAsia"/>
              <w:lang w:val="en-US" w:eastAsia="zh-CN"/>
            </w:rPr>
            <w:t>业务</w:t>
          </w:r>
          <w:r>
            <w:rPr>
              <w:rFonts w:hint="eastAsia"/>
            </w:rPr>
            <w:t>单位数字化现状分析</w:t>
          </w:r>
          <w:r>
            <w:tab/>
          </w:r>
          <w:r>
            <w:fldChar w:fldCharType="begin"/>
          </w:r>
          <w:r>
            <w:instrText xml:space="preserve"> PAGEREF _Toc490564186 \h </w:instrText>
          </w:r>
          <w:r>
            <w:fldChar w:fldCharType="separate"/>
          </w:r>
          <w:r>
            <w:t>28</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_Toc722553269 </w:instrText>
          </w:r>
          <w:r>
            <w:rPr>
              <w:rFonts w:cs="Times New Roman"/>
              <w:szCs w:val="28"/>
            </w:rPr>
            <w:fldChar w:fldCharType="separate"/>
          </w:r>
          <w:r>
            <w:rPr>
              <w:rFonts w:hint="default" w:ascii="黑体" w:hAnsi="黑体" w:eastAsia="黑体" w:cs="黑体"/>
              <w:bCs/>
              <w:szCs w:val="32"/>
            </w:rPr>
            <w:t xml:space="preserve">3.1 </w:t>
          </w:r>
          <w:r>
            <w:t>二所总部职能数字化现状</w:t>
          </w:r>
          <w:r>
            <w:tab/>
          </w:r>
          <w:r>
            <w:fldChar w:fldCharType="begin"/>
          </w:r>
          <w:r>
            <w:instrText xml:space="preserve"> PAGEREF _Toc722553269 \h </w:instrText>
          </w:r>
          <w:r>
            <w:fldChar w:fldCharType="separate"/>
          </w:r>
          <w:r>
            <w:t>29</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_Toc2080251945 </w:instrText>
          </w:r>
          <w:r>
            <w:rPr>
              <w:rFonts w:cs="Times New Roman"/>
              <w:szCs w:val="28"/>
            </w:rPr>
            <w:fldChar w:fldCharType="separate"/>
          </w:r>
          <w:r>
            <w:rPr>
              <w:rFonts w:hint="default" w:ascii="黑体" w:hAnsi="黑体" w:eastAsia="黑体" w:cs="黑体"/>
              <w:bCs/>
              <w:szCs w:val="30"/>
            </w:rPr>
            <w:t xml:space="preserve">3.1.1 </w:t>
          </w:r>
          <w:r>
            <w:rPr>
              <w:rFonts w:hint="eastAsia"/>
            </w:rPr>
            <w:t>行政办公室</w:t>
          </w:r>
          <w:r>
            <w:tab/>
          </w:r>
          <w:r>
            <w:fldChar w:fldCharType="begin"/>
          </w:r>
          <w:r>
            <w:instrText xml:space="preserve"> PAGEREF _Toc2080251945 \h </w:instrText>
          </w:r>
          <w:r>
            <w:fldChar w:fldCharType="separate"/>
          </w:r>
          <w:r>
            <w:t>29</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_Toc1760666455 </w:instrText>
          </w:r>
          <w:r>
            <w:rPr>
              <w:rFonts w:cs="Times New Roman"/>
              <w:szCs w:val="28"/>
            </w:rPr>
            <w:fldChar w:fldCharType="separate"/>
          </w:r>
          <w:r>
            <w:rPr>
              <w:rFonts w:hint="default" w:ascii="黑体" w:hAnsi="黑体" w:eastAsia="黑体" w:cs="黑体"/>
              <w:bCs/>
              <w:szCs w:val="30"/>
            </w:rPr>
            <w:t xml:space="preserve">3.1.2 </w:t>
          </w:r>
          <w:r>
            <w:rPr>
              <w:rFonts w:hint="eastAsia"/>
            </w:rPr>
            <w:t>党委办公室</w:t>
          </w:r>
          <w:r>
            <w:tab/>
          </w:r>
          <w:r>
            <w:fldChar w:fldCharType="begin"/>
          </w:r>
          <w:r>
            <w:instrText xml:space="preserve"> PAGEREF _Toc1760666455 \h </w:instrText>
          </w:r>
          <w:r>
            <w:fldChar w:fldCharType="separate"/>
          </w:r>
          <w:r>
            <w:t>32</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_Toc1343937172 </w:instrText>
          </w:r>
          <w:r>
            <w:rPr>
              <w:rFonts w:cs="Times New Roman"/>
              <w:szCs w:val="28"/>
            </w:rPr>
            <w:fldChar w:fldCharType="separate"/>
          </w:r>
          <w:r>
            <w:rPr>
              <w:rFonts w:hint="default" w:ascii="黑体" w:hAnsi="黑体" w:eastAsia="黑体" w:cs="黑体"/>
              <w:bCs/>
              <w:szCs w:val="30"/>
            </w:rPr>
            <w:t xml:space="preserve">3.1.3 </w:t>
          </w:r>
          <w:r>
            <w:rPr>
              <w:rFonts w:hint="eastAsia"/>
            </w:rPr>
            <w:t>文化宣传部</w:t>
          </w:r>
          <w:r>
            <w:rPr>
              <w:rFonts w:hint="eastAsia"/>
              <w:lang w:eastAsia="zh-CN"/>
            </w:rPr>
            <w:t>（</w:t>
          </w:r>
          <w:r>
            <w:rPr>
              <w:rFonts w:hint="eastAsia"/>
            </w:rPr>
            <w:t>《民航科技》编辑部（情报资料室）</w:t>
          </w:r>
          <w:r>
            <w:rPr>
              <w:rFonts w:hint="eastAsia"/>
              <w:lang w:eastAsia="zh-CN"/>
            </w:rPr>
            <w:t>）</w:t>
          </w:r>
          <w:r>
            <w:tab/>
          </w:r>
          <w:r>
            <w:fldChar w:fldCharType="begin"/>
          </w:r>
          <w:r>
            <w:instrText xml:space="preserve"> PAGEREF _Toc1343937172 \h </w:instrText>
          </w:r>
          <w:r>
            <w:fldChar w:fldCharType="separate"/>
          </w:r>
          <w:r>
            <w:t>33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_Toc319050658 </w:instrText>
          </w:r>
          <w:r>
            <w:rPr>
              <w:rFonts w:cs="Times New Roman"/>
              <w:szCs w:val="28"/>
            </w:rPr>
            <w:fldChar w:fldCharType="separate"/>
          </w:r>
          <w:r>
            <w:rPr>
              <w:rFonts w:hint="default" w:ascii="黑体" w:hAnsi="黑体" w:eastAsia="黑体" w:cs="黑体"/>
              <w:bCs/>
              <w:szCs w:val="30"/>
            </w:rPr>
            <w:t xml:space="preserve">3.1.4 </w:t>
          </w:r>
          <w:r>
            <w:rPr>
              <w:rFonts w:hint="eastAsia"/>
            </w:rPr>
            <w:t>纪检监察处</w:t>
          </w:r>
          <w:r>
            <w:tab/>
          </w:r>
          <w:r>
            <w:fldChar w:fldCharType="begin"/>
          </w:r>
          <w:r>
            <w:instrText xml:space="preserve"> PAGEREF _Toc319050658 \h </w:instrText>
          </w:r>
          <w:r>
            <w:fldChar w:fldCharType="separate"/>
          </w:r>
          <w:r>
            <w:t>36</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_Toc17742447 </w:instrText>
          </w:r>
          <w:r>
            <w:rPr>
              <w:rFonts w:cs="Times New Roman"/>
              <w:szCs w:val="28"/>
            </w:rPr>
            <w:fldChar w:fldCharType="separate"/>
          </w:r>
          <w:r>
            <w:rPr>
              <w:rFonts w:hint="default" w:ascii="黑体" w:hAnsi="黑体" w:eastAsia="黑体" w:cs="黑体"/>
              <w:bCs/>
              <w:szCs w:val="30"/>
            </w:rPr>
            <w:t xml:space="preserve">3.1.5 </w:t>
          </w:r>
          <w:r>
            <w:t>群众工作部</w:t>
          </w:r>
          <w:r>
            <w:tab/>
          </w:r>
          <w:r>
            <w:fldChar w:fldCharType="begin"/>
          </w:r>
          <w:r>
            <w:instrText xml:space="preserve"> PAGEREF _Toc17742447 \h </w:instrText>
          </w:r>
          <w:r>
            <w:fldChar w:fldCharType="separate"/>
          </w:r>
          <w:r>
            <w:t>37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_Toc1844563443 </w:instrText>
          </w:r>
          <w:r>
            <w:rPr>
              <w:rFonts w:cs="Times New Roman"/>
              <w:szCs w:val="28"/>
            </w:rPr>
            <w:fldChar w:fldCharType="separate"/>
          </w:r>
          <w:r>
            <w:rPr>
              <w:rFonts w:hint="default" w:ascii="黑体" w:hAnsi="黑体" w:eastAsia="黑体" w:cs="黑体"/>
              <w:bCs/>
              <w:szCs w:val="30"/>
            </w:rPr>
            <w:t xml:space="preserve">3.1.6 </w:t>
          </w:r>
          <w:r>
            <w:t>人事处（干部监督处）</w:t>
          </w:r>
          <w:r>
            <w:tab/>
          </w:r>
          <w:r>
            <w:fldChar w:fldCharType="begin"/>
          </w:r>
          <w:r>
            <w:instrText xml:space="preserve"> PAGEREF _Toc1844563443 \h </w:instrText>
          </w:r>
          <w:r>
            <w:fldChar w:fldCharType="separate"/>
          </w:r>
          <w:r>
            <w:t>38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_Toc503858409 </w:instrText>
          </w:r>
          <w:r>
            <w:rPr>
              <w:rFonts w:cs="Times New Roman"/>
              <w:szCs w:val="28"/>
            </w:rPr>
            <w:fldChar w:fldCharType="separate"/>
          </w:r>
          <w:r>
            <w:rPr>
              <w:rFonts w:hint="default" w:ascii="黑体" w:hAnsi="黑体" w:eastAsia="黑体" w:cs="黑体"/>
              <w:bCs/>
              <w:szCs w:val="30"/>
            </w:rPr>
            <w:t xml:space="preserve">3.1.7 </w:t>
          </w:r>
          <w:r>
            <w:rPr>
              <w:rFonts w:hint="eastAsia"/>
            </w:rPr>
            <w:t>科技处</w:t>
          </w:r>
          <w:r>
            <w:tab/>
          </w:r>
          <w:r>
            <w:fldChar w:fldCharType="begin"/>
          </w:r>
          <w:r>
            <w:instrText xml:space="preserve"> PAGEREF _Toc503858409 \h </w:instrText>
          </w:r>
          <w:r>
            <w:fldChar w:fldCharType="separate"/>
          </w:r>
          <w:r>
            <w:t>41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_Toc820259942 </w:instrText>
          </w:r>
          <w:r>
            <w:rPr>
              <w:rFonts w:cs="Times New Roman"/>
              <w:szCs w:val="28"/>
            </w:rPr>
            <w:fldChar w:fldCharType="separate"/>
          </w:r>
          <w:r>
            <w:rPr>
              <w:rFonts w:hint="default" w:ascii="黑体" w:hAnsi="黑体" w:eastAsia="黑体" w:cs="黑体"/>
              <w:bCs/>
              <w:szCs w:val="30"/>
            </w:rPr>
            <w:t xml:space="preserve">3.1.8 </w:t>
          </w:r>
          <w:r>
            <w:rPr>
              <w:rFonts w:hint="eastAsia"/>
            </w:rPr>
            <w:t>财务处</w:t>
          </w:r>
          <w:r>
            <w:tab/>
          </w:r>
          <w:r>
            <w:fldChar w:fldCharType="begin"/>
          </w:r>
          <w:r>
            <w:instrText xml:space="preserve"> PAGEREF _Toc820259942 \h </w:instrText>
          </w:r>
          <w:r>
            <w:fldChar w:fldCharType="separate"/>
          </w:r>
          <w:r>
            <w:t>43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_Toc1411315101 </w:instrText>
          </w:r>
          <w:r>
            <w:rPr>
              <w:rFonts w:cs="Times New Roman"/>
              <w:szCs w:val="28"/>
            </w:rPr>
            <w:fldChar w:fldCharType="separate"/>
          </w:r>
          <w:r>
            <w:rPr>
              <w:rFonts w:hint="default" w:ascii="黑体" w:hAnsi="黑体" w:eastAsia="黑体" w:cs="黑体"/>
              <w:bCs/>
              <w:szCs w:val="30"/>
            </w:rPr>
            <w:t xml:space="preserve">3.1.9 </w:t>
          </w:r>
          <w:r>
            <w:rPr>
              <w:rFonts w:hint="eastAsia"/>
            </w:rPr>
            <w:t>规划发展处</w:t>
          </w:r>
          <w:r>
            <w:tab/>
          </w:r>
          <w:r>
            <w:fldChar w:fldCharType="begin"/>
          </w:r>
          <w:r>
            <w:instrText xml:space="preserve"> PAGEREF _Toc1411315101 \h </w:instrText>
          </w:r>
          <w:r>
            <w:fldChar w:fldCharType="separate"/>
          </w:r>
          <w:r>
            <w:t>46</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_Toc1016021392 </w:instrText>
          </w:r>
          <w:r>
            <w:rPr>
              <w:rFonts w:cs="Times New Roman"/>
              <w:szCs w:val="28"/>
            </w:rPr>
            <w:fldChar w:fldCharType="separate"/>
          </w:r>
          <w:r>
            <w:rPr>
              <w:rFonts w:hint="default" w:ascii="黑体" w:hAnsi="黑体" w:eastAsia="黑体" w:cs="黑体"/>
              <w:bCs/>
              <w:szCs w:val="30"/>
            </w:rPr>
            <w:t xml:space="preserve">3.1.10 </w:t>
          </w:r>
          <w:r>
            <w:rPr>
              <w:rFonts w:hint="eastAsia"/>
            </w:rPr>
            <w:t>基建处</w:t>
          </w:r>
          <w:r>
            <w:tab/>
          </w:r>
          <w:r>
            <w:fldChar w:fldCharType="begin"/>
          </w:r>
          <w:r>
            <w:instrText xml:space="preserve"> PAGEREF _Toc1016021392 \h </w:instrText>
          </w:r>
          <w:r>
            <w:fldChar w:fldCharType="separate"/>
          </w:r>
          <w:r>
            <w:t>47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_Toc1629058047 </w:instrText>
          </w:r>
          <w:r>
            <w:rPr>
              <w:rFonts w:cs="Times New Roman"/>
              <w:szCs w:val="28"/>
            </w:rPr>
            <w:fldChar w:fldCharType="separate"/>
          </w:r>
          <w:r>
            <w:rPr>
              <w:rFonts w:hint="default" w:ascii="黑体" w:hAnsi="黑体" w:eastAsia="黑体" w:cs="黑体"/>
              <w:bCs/>
              <w:szCs w:val="30"/>
            </w:rPr>
            <w:t xml:space="preserve">3.1.11 </w:t>
          </w:r>
          <w:r>
            <w:rPr>
              <w:rFonts w:hint="eastAsia"/>
            </w:rPr>
            <w:t>市场处</w:t>
          </w:r>
          <w:r>
            <w:tab/>
          </w:r>
          <w:r>
            <w:fldChar w:fldCharType="begin"/>
          </w:r>
          <w:r>
            <w:instrText xml:space="preserve"> PAGEREF _Toc1629058047 \h </w:instrText>
          </w:r>
          <w:r>
            <w:fldChar w:fldCharType="separate"/>
          </w:r>
          <w:r>
            <w:t>49</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_Toc1309580326 </w:instrText>
          </w:r>
          <w:r>
            <w:rPr>
              <w:rFonts w:cs="Times New Roman"/>
              <w:szCs w:val="28"/>
            </w:rPr>
            <w:fldChar w:fldCharType="separate"/>
          </w:r>
          <w:r>
            <w:rPr>
              <w:rFonts w:hint="default" w:ascii="黑体" w:hAnsi="黑体" w:eastAsia="黑体" w:cs="黑体"/>
              <w:bCs/>
              <w:szCs w:val="30"/>
            </w:rPr>
            <w:t xml:space="preserve">3.1.12 </w:t>
          </w:r>
          <w:r>
            <w:rPr>
              <w:rFonts w:hint="eastAsia"/>
            </w:rPr>
            <w:t>保卫处（后勤服务中心/安全生产管理办公室）</w:t>
          </w:r>
          <w:r>
            <w:tab/>
          </w:r>
          <w:r>
            <w:fldChar w:fldCharType="begin"/>
          </w:r>
          <w:r>
            <w:instrText xml:space="preserve"> PAGEREF _Toc1309580326 \h </w:instrText>
          </w:r>
          <w:r>
            <w:fldChar w:fldCharType="separate"/>
          </w:r>
          <w:r>
            <w:t>50</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_Toc556640979 </w:instrText>
          </w:r>
          <w:r>
            <w:rPr>
              <w:rFonts w:cs="Times New Roman"/>
              <w:szCs w:val="28"/>
            </w:rPr>
            <w:fldChar w:fldCharType="separate"/>
          </w:r>
          <w:r>
            <w:rPr>
              <w:rFonts w:hint="default" w:ascii="黑体" w:hAnsi="黑体" w:eastAsia="黑体" w:cs="黑体"/>
              <w:bCs/>
              <w:szCs w:val="30"/>
            </w:rPr>
            <w:t xml:space="preserve">3.1.13 </w:t>
          </w:r>
          <w:r>
            <w:t>采购中心</w:t>
          </w:r>
          <w:r>
            <w:tab/>
          </w:r>
          <w:r>
            <w:fldChar w:fldCharType="begin"/>
          </w:r>
          <w:r>
            <w:instrText xml:space="preserve"> PAGEREF _Toc556640979 \h </w:instrText>
          </w:r>
          <w:r>
            <w:fldChar w:fldCharType="separate"/>
          </w:r>
          <w:r>
            <w:t>53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_Toc1026167721 </w:instrText>
          </w:r>
          <w:r>
            <w:rPr>
              <w:rFonts w:cs="Times New Roman"/>
              <w:szCs w:val="28"/>
            </w:rPr>
            <w:fldChar w:fldCharType="separate"/>
          </w:r>
          <w:r>
            <w:rPr>
              <w:rFonts w:hint="default" w:ascii="黑体" w:hAnsi="黑体" w:eastAsia="黑体" w:cs="黑体"/>
              <w:bCs/>
              <w:szCs w:val="30"/>
            </w:rPr>
            <w:t xml:space="preserve">3.1.14 </w:t>
          </w:r>
          <w:r>
            <w:rPr>
              <w:rFonts w:hint="eastAsia"/>
            </w:rPr>
            <w:t>客户服务中心（网络安全办公室</w:t>
          </w:r>
          <w:r>
            <w:rPr>
              <w:rFonts w:hint="eastAsia"/>
              <w:lang w:val="en-US" w:eastAsia="zh-CN"/>
            </w:rPr>
            <w:t>/</w:t>
          </w:r>
          <w:r>
            <w:rPr>
              <w:rFonts w:hint="eastAsia"/>
            </w:rPr>
            <w:t>质量控制部）</w:t>
          </w:r>
          <w:r>
            <w:tab/>
          </w:r>
          <w:r>
            <w:fldChar w:fldCharType="begin"/>
          </w:r>
          <w:r>
            <w:instrText xml:space="preserve"> PAGEREF _Toc1026167721 \h </w:instrText>
          </w:r>
          <w:r>
            <w:fldChar w:fldCharType="separate"/>
          </w:r>
          <w:r>
            <w:t>55</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_Toc359717790 </w:instrText>
          </w:r>
          <w:r>
            <w:rPr>
              <w:rFonts w:cs="Times New Roman"/>
              <w:szCs w:val="28"/>
            </w:rPr>
            <w:fldChar w:fldCharType="separate"/>
          </w:r>
          <w:r>
            <w:rPr>
              <w:rFonts w:hint="default" w:ascii="黑体" w:hAnsi="黑体" w:eastAsia="黑体" w:cs="黑体"/>
              <w:bCs/>
              <w:szCs w:val="30"/>
            </w:rPr>
            <w:t xml:space="preserve">3.1.15 </w:t>
          </w:r>
          <w:r>
            <w:rPr>
              <w:rFonts w:hint="eastAsia"/>
            </w:rPr>
            <w:t>北京办事处</w:t>
          </w:r>
          <w:r>
            <w:tab/>
          </w:r>
          <w:r>
            <w:fldChar w:fldCharType="begin"/>
          </w:r>
          <w:r>
            <w:instrText xml:space="preserve"> PAGEREF _Toc359717790 \h </w:instrText>
          </w:r>
          <w:r>
            <w:fldChar w:fldCharType="separate"/>
          </w:r>
          <w:r>
            <w:t>57</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_Toc610430225 </w:instrText>
          </w:r>
          <w:r>
            <w:rPr>
              <w:rFonts w:cs="Times New Roman"/>
              <w:szCs w:val="28"/>
            </w:rPr>
            <w:fldChar w:fldCharType="separate"/>
          </w:r>
          <w:r>
            <w:rPr>
              <w:rFonts w:hint="default" w:ascii="黑体" w:hAnsi="黑体" w:eastAsia="黑体" w:cs="黑体"/>
              <w:bCs/>
              <w:szCs w:val="32"/>
            </w:rPr>
            <w:t xml:space="preserve">3.2 </w:t>
          </w:r>
          <w:r>
            <w:rPr>
              <w:rFonts w:hint="eastAsia"/>
            </w:rPr>
            <w:t>所属企业数字化现状</w:t>
          </w:r>
          <w:r>
            <w:tab/>
          </w:r>
          <w:r>
            <w:fldChar w:fldCharType="begin"/>
          </w:r>
          <w:r>
            <w:instrText xml:space="preserve"> PAGEREF _Toc610430225 \h </w:instrText>
          </w:r>
          <w:r>
            <w:fldChar w:fldCharType="separate"/>
          </w:r>
          <w:r>
            <w:t>58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_Toc971409856 </w:instrText>
          </w:r>
          <w:r>
            <w:rPr>
              <w:rFonts w:cs="Times New Roman"/>
              <w:szCs w:val="28"/>
            </w:rPr>
            <w:fldChar w:fldCharType="separate"/>
          </w:r>
          <w:r>
            <w:rPr>
              <w:rFonts w:hint="default" w:ascii="黑体" w:hAnsi="黑体" w:eastAsia="黑体" w:cs="黑体"/>
              <w:bCs/>
              <w:szCs w:val="30"/>
            </w:rPr>
            <w:t xml:space="preserve">3.2.1 </w:t>
          </w:r>
          <w:r>
            <w:rPr>
              <w:rFonts w:hint="eastAsia"/>
            </w:rPr>
            <w:t>民航成都电子技术有限责任公司</w:t>
          </w:r>
          <w:r>
            <w:tab/>
          </w:r>
          <w:r>
            <w:fldChar w:fldCharType="begin"/>
          </w:r>
          <w:r>
            <w:instrText xml:space="preserve"> PAGEREF _Toc971409856 \h </w:instrText>
          </w:r>
          <w:r>
            <w:fldChar w:fldCharType="separate"/>
          </w:r>
          <w:r>
            <w:t>58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_Toc1314765298 </w:instrText>
          </w:r>
          <w:r>
            <w:rPr>
              <w:rFonts w:cs="Times New Roman"/>
              <w:szCs w:val="28"/>
            </w:rPr>
            <w:fldChar w:fldCharType="separate"/>
          </w:r>
          <w:r>
            <w:rPr>
              <w:rFonts w:hint="default" w:ascii="黑体" w:hAnsi="黑体" w:eastAsia="黑体" w:cs="黑体"/>
              <w:bCs/>
              <w:szCs w:val="30"/>
            </w:rPr>
            <w:t xml:space="preserve">3.2.2 </w:t>
          </w:r>
          <w:r>
            <w:rPr>
              <w:rFonts w:hint="eastAsia"/>
            </w:rPr>
            <w:t>成都民航空管科技发展有限公司</w:t>
          </w:r>
          <w:r>
            <w:tab/>
          </w:r>
          <w:r>
            <w:fldChar w:fldCharType="begin"/>
          </w:r>
          <w:r>
            <w:instrText xml:space="preserve"> PAGEREF _Toc1314765298 \h </w:instrText>
          </w:r>
          <w:r>
            <w:fldChar w:fldCharType="separate"/>
          </w:r>
          <w:r>
            <w:t>61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_Toc1801119503 </w:instrText>
          </w:r>
          <w:r>
            <w:rPr>
              <w:rFonts w:cs="Times New Roman"/>
              <w:szCs w:val="28"/>
            </w:rPr>
            <w:fldChar w:fldCharType="separate"/>
          </w:r>
          <w:r>
            <w:rPr>
              <w:rFonts w:hint="default" w:ascii="黑体" w:hAnsi="黑体" w:eastAsia="黑体" w:cs="黑体"/>
              <w:bCs/>
              <w:szCs w:val="30"/>
            </w:rPr>
            <w:t xml:space="preserve">3.2.3 </w:t>
          </w:r>
          <w:r>
            <w:rPr>
              <w:rFonts w:hint="eastAsia"/>
            </w:rPr>
            <w:t>成都民航六维航化有限责任公司</w:t>
          </w:r>
          <w:r>
            <w:tab/>
          </w:r>
          <w:r>
            <w:fldChar w:fldCharType="begin"/>
          </w:r>
          <w:r>
            <w:instrText xml:space="preserve"> PAGEREF _Toc1801119503 \h </w:instrText>
          </w:r>
          <w:r>
            <w:fldChar w:fldCharType="separate"/>
          </w:r>
          <w:r>
            <w:t>63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_Toc485998809 </w:instrText>
          </w:r>
          <w:r>
            <w:rPr>
              <w:rFonts w:cs="Times New Roman"/>
              <w:szCs w:val="28"/>
            </w:rPr>
            <w:fldChar w:fldCharType="separate"/>
          </w:r>
          <w:r>
            <w:rPr>
              <w:rFonts w:hint="default" w:ascii="黑体" w:hAnsi="黑体" w:eastAsia="黑体" w:cs="黑体"/>
              <w:bCs/>
              <w:szCs w:val="30"/>
            </w:rPr>
            <w:t xml:space="preserve">3.2.4 </w:t>
          </w:r>
          <w:r>
            <w:rPr>
              <w:rFonts w:hint="eastAsia"/>
            </w:rPr>
            <w:t>民航成都物流技术有限公司</w:t>
          </w:r>
          <w:r>
            <w:tab/>
          </w:r>
          <w:r>
            <w:fldChar w:fldCharType="begin"/>
          </w:r>
          <w:r>
            <w:instrText xml:space="preserve"> PAGEREF _Toc485998809 \h </w:instrText>
          </w:r>
          <w:r>
            <w:fldChar w:fldCharType="separate"/>
          </w:r>
          <w:r>
            <w:t>64</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_Toc1301673322 </w:instrText>
          </w:r>
          <w:r>
            <w:rPr>
              <w:rFonts w:cs="Times New Roman"/>
              <w:szCs w:val="28"/>
            </w:rPr>
            <w:fldChar w:fldCharType="separate"/>
          </w:r>
          <w:r>
            <w:rPr>
              <w:rFonts w:hint="default" w:ascii="黑体" w:hAnsi="黑体" w:eastAsia="黑体" w:cs="黑体"/>
              <w:bCs/>
              <w:szCs w:val="30"/>
            </w:rPr>
            <w:t xml:space="preserve">3.2.5 </w:t>
          </w:r>
          <w:r>
            <w:rPr>
              <w:rFonts w:hint="eastAsia"/>
            </w:rPr>
            <w:t>民航成都信息技术有限公司</w:t>
          </w:r>
          <w:r>
            <w:tab/>
          </w:r>
          <w:r>
            <w:fldChar w:fldCharType="begin"/>
          </w:r>
          <w:r>
            <w:instrText xml:space="preserve"> PAGEREF _Toc1301673322 \h </w:instrText>
          </w:r>
          <w:r>
            <w:fldChar w:fldCharType="separate"/>
          </w:r>
          <w:r>
            <w:t>65</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_Toc807610865 </w:instrText>
          </w:r>
          <w:r>
            <w:rPr>
              <w:rFonts w:cs="Times New Roman"/>
              <w:szCs w:val="28"/>
            </w:rPr>
            <w:fldChar w:fldCharType="separate"/>
          </w:r>
          <w:r>
            <w:rPr>
              <w:rFonts w:hint="default" w:ascii="黑体" w:hAnsi="黑体" w:eastAsia="黑体" w:cs="黑体"/>
              <w:bCs/>
              <w:szCs w:val="32"/>
            </w:rPr>
            <w:t xml:space="preserve">3.3 </w:t>
          </w:r>
          <w:r>
            <w:rPr>
              <w:rFonts w:hint="eastAsia"/>
            </w:rPr>
            <w:t>直属单位数字化现状</w:t>
          </w:r>
          <w:r>
            <w:tab/>
          </w:r>
          <w:r>
            <w:fldChar w:fldCharType="begin"/>
          </w:r>
          <w:r>
            <w:instrText xml:space="preserve"> PAGEREF _Toc807610865 \h </w:instrText>
          </w:r>
          <w:r>
            <w:fldChar w:fldCharType="separate"/>
          </w:r>
          <w:r>
            <w:t>67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_Toc1419159015 </w:instrText>
          </w:r>
          <w:r>
            <w:rPr>
              <w:rFonts w:cs="Times New Roman"/>
              <w:szCs w:val="28"/>
            </w:rPr>
            <w:fldChar w:fldCharType="separate"/>
          </w:r>
          <w:r>
            <w:rPr>
              <w:rFonts w:hint="default" w:ascii="黑体" w:hAnsi="黑体" w:eastAsia="黑体" w:cs="黑体"/>
              <w:bCs/>
              <w:szCs w:val="30"/>
            </w:rPr>
            <w:t xml:space="preserve">3.3.1 </w:t>
          </w:r>
          <w:r>
            <w:rPr>
              <w:rFonts w:hint="eastAsia"/>
            </w:rPr>
            <w:t>中国民用航空航油航化适航审定中心（航空化学产品适航标准测试中心）</w:t>
          </w:r>
          <w:r>
            <w:tab/>
          </w:r>
          <w:r>
            <w:fldChar w:fldCharType="begin"/>
          </w:r>
          <w:r>
            <w:instrText xml:space="preserve"> PAGEREF _Toc1419159015 \h </w:instrText>
          </w:r>
          <w:r>
            <w:fldChar w:fldCharType="separate"/>
          </w:r>
          <w:r>
            <w:t>67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_Toc1852181523 </w:instrText>
          </w:r>
          <w:r>
            <w:rPr>
              <w:rFonts w:cs="Times New Roman"/>
              <w:szCs w:val="28"/>
            </w:rPr>
            <w:fldChar w:fldCharType="separate"/>
          </w:r>
          <w:r>
            <w:rPr>
              <w:rFonts w:hint="default" w:ascii="黑体" w:hAnsi="黑体" w:eastAsia="黑体" w:cs="黑体"/>
              <w:bCs/>
              <w:szCs w:val="30"/>
            </w:rPr>
            <w:t xml:space="preserve">3.3.2 </w:t>
          </w:r>
          <w:r>
            <w:rPr>
              <w:rFonts w:hint="eastAsia"/>
            </w:rPr>
            <w:t>民航空管工程技术研究所（空中交通管制新技术应用实验室）</w:t>
          </w:r>
          <w:r>
            <w:tab/>
          </w:r>
          <w:r>
            <w:fldChar w:fldCharType="begin"/>
          </w:r>
          <w:r>
            <w:instrText xml:space="preserve"> PAGEREF _Toc1852181523 \h </w:instrText>
          </w:r>
          <w:r>
            <w:fldChar w:fldCharType="separate"/>
          </w:r>
          <w:r>
            <w:t>70</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_Toc1839393796 </w:instrText>
          </w:r>
          <w:r>
            <w:rPr>
              <w:rFonts w:cs="Times New Roman"/>
              <w:szCs w:val="28"/>
            </w:rPr>
            <w:fldChar w:fldCharType="separate"/>
          </w:r>
          <w:r>
            <w:rPr>
              <w:rFonts w:hint="default" w:ascii="黑体" w:hAnsi="黑体" w:eastAsia="黑体" w:cs="黑体"/>
              <w:bCs/>
              <w:szCs w:val="30"/>
            </w:rPr>
            <w:t xml:space="preserve">3.3.3 </w:t>
          </w:r>
          <w:r>
            <w:rPr>
              <w:rFonts w:hint="eastAsia"/>
            </w:rPr>
            <w:t>科研开发中心</w:t>
          </w:r>
          <w:r>
            <w:tab/>
          </w:r>
          <w:r>
            <w:fldChar w:fldCharType="begin"/>
          </w:r>
          <w:r>
            <w:instrText xml:space="preserve"> PAGEREF _Toc1839393796 \h </w:instrText>
          </w:r>
          <w:r>
            <w:fldChar w:fldCharType="separate"/>
          </w:r>
          <w:r>
            <w:t>72</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_Toc1664430807 </w:instrText>
          </w:r>
          <w:r>
            <w:rPr>
              <w:rFonts w:cs="Times New Roman"/>
              <w:szCs w:val="28"/>
            </w:rPr>
            <w:fldChar w:fldCharType="separate"/>
          </w:r>
          <w:r>
            <w:rPr>
              <w:rFonts w:hint="default" w:ascii="黑体" w:hAnsi="黑体" w:eastAsia="黑体" w:cs="黑体"/>
              <w:bCs/>
              <w:szCs w:val="30"/>
            </w:rPr>
            <w:t xml:space="preserve">3.3.4 </w:t>
          </w:r>
          <w:r>
            <w:rPr>
              <w:rFonts w:hint="eastAsia"/>
            </w:rPr>
            <w:t>通用航空研究所（农业航空喷洒技术测试中心）</w:t>
          </w:r>
          <w:r>
            <w:tab/>
          </w:r>
          <w:r>
            <w:fldChar w:fldCharType="begin"/>
          </w:r>
          <w:r>
            <w:instrText xml:space="preserve"> PAGEREF _Toc1664430807 \h </w:instrText>
          </w:r>
          <w:r>
            <w:fldChar w:fldCharType="separate"/>
          </w:r>
          <w:r>
            <w:t>73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_Toc966587427 </w:instrText>
          </w:r>
          <w:r>
            <w:rPr>
              <w:rFonts w:cs="Times New Roman"/>
              <w:szCs w:val="28"/>
            </w:rPr>
            <w:fldChar w:fldCharType="separate"/>
          </w:r>
          <w:r>
            <w:rPr>
              <w:rFonts w:hint="default" w:ascii="黑体" w:hAnsi="黑体" w:eastAsia="黑体" w:cs="黑体"/>
              <w:bCs/>
              <w:szCs w:val="30"/>
            </w:rPr>
            <w:t xml:space="preserve">3.3.5 </w:t>
          </w:r>
          <w:r>
            <w:rPr>
              <w:rFonts w:hint="eastAsia"/>
            </w:rPr>
            <w:t>航材技术研究中心（节约能源监测中心）</w:t>
          </w:r>
          <w:r>
            <w:tab/>
          </w:r>
          <w:r>
            <w:fldChar w:fldCharType="begin"/>
          </w:r>
          <w:r>
            <w:instrText xml:space="preserve"> PAGEREF _Toc966587427 \h </w:instrText>
          </w:r>
          <w:r>
            <w:fldChar w:fldCharType="separate"/>
          </w:r>
          <w:r>
            <w:t>74</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_Toc1868579681 </w:instrText>
          </w:r>
          <w:r>
            <w:rPr>
              <w:rFonts w:cs="Times New Roman"/>
              <w:szCs w:val="28"/>
            </w:rPr>
            <w:fldChar w:fldCharType="separate"/>
          </w:r>
          <w:r>
            <w:rPr>
              <w:rFonts w:hint="default" w:ascii="黑体" w:hAnsi="黑体" w:eastAsia="黑体" w:cs="黑体"/>
              <w:bCs/>
              <w:szCs w:val="30"/>
            </w:rPr>
            <w:t xml:space="preserve">3.3.6 </w:t>
          </w:r>
          <w:r>
            <w:rPr>
              <w:rFonts w:hint="eastAsia"/>
            </w:rPr>
            <w:t>危险品运输技术中心</w:t>
          </w:r>
          <w:r>
            <w:tab/>
          </w:r>
          <w:r>
            <w:fldChar w:fldCharType="begin"/>
          </w:r>
          <w:r>
            <w:instrText xml:space="preserve"> PAGEREF _Toc1868579681 \h </w:instrText>
          </w:r>
          <w:r>
            <w:fldChar w:fldCharType="separate"/>
          </w:r>
          <w:r>
            <w:t>76</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_Toc417844839 </w:instrText>
          </w:r>
          <w:r>
            <w:rPr>
              <w:rFonts w:cs="Times New Roman"/>
              <w:szCs w:val="28"/>
            </w:rPr>
            <w:fldChar w:fldCharType="separate"/>
          </w:r>
          <w:r>
            <w:rPr>
              <w:rFonts w:hint="default" w:ascii="黑体" w:hAnsi="黑体" w:eastAsia="黑体" w:cs="黑体"/>
              <w:bCs/>
              <w:szCs w:val="30"/>
            </w:rPr>
            <w:t xml:space="preserve">3.3.7 </w:t>
          </w:r>
          <w:r>
            <w:rPr>
              <w:rFonts w:hint="eastAsia"/>
            </w:rPr>
            <w:t>无人机智能交通技术中心</w:t>
          </w:r>
          <w:r>
            <w:tab/>
          </w:r>
          <w:r>
            <w:fldChar w:fldCharType="begin"/>
          </w:r>
          <w:r>
            <w:instrText xml:space="preserve"> PAGEREF _Toc417844839 \h </w:instrText>
          </w:r>
          <w:r>
            <w:fldChar w:fldCharType="separate"/>
          </w:r>
          <w:r>
            <w:t>78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_Toc446683383 </w:instrText>
          </w:r>
          <w:r>
            <w:rPr>
              <w:rFonts w:cs="Times New Roman"/>
              <w:szCs w:val="28"/>
            </w:rPr>
            <w:fldChar w:fldCharType="separate"/>
          </w:r>
          <w:r>
            <w:rPr>
              <w:rFonts w:hint="default" w:ascii="黑体" w:hAnsi="黑体" w:eastAsia="黑体" w:cs="黑体"/>
              <w:bCs/>
              <w:szCs w:val="30"/>
              <w:lang w:val="en-US" w:eastAsia="zh-CN"/>
            </w:rPr>
            <w:t xml:space="preserve">3.3.8 </w:t>
          </w:r>
          <w:r>
            <w:rPr>
              <w:rFonts w:hint="eastAsia"/>
              <w:lang w:val="en-US" w:eastAsia="zh-CN"/>
            </w:rPr>
            <w:t>培训中心</w:t>
          </w:r>
          <w:r>
            <w:tab/>
          </w:r>
          <w:r>
            <w:fldChar w:fldCharType="begin"/>
          </w:r>
          <w:r>
            <w:instrText xml:space="preserve"> PAGEREF _Toc446683383 \h </w:instrText>
          </w:r>
          <w:r>
            <w:fldChar w:fldCharType="separate"/>
          </w:r>
          <w:r>
            <w:t>79</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_Toc1952271816 </w:instrText>
          </w:r>
          <w:r>
            <w:rPr>
              <w:rFonts w:cs="Times New Roman"/>
              <w:szCs w:val="28"/>
            </w:rPr>
            <w:fldChar w:fldCharType="separate"/>
          </w:r>
          <w:r>
            <w:rPr>
              <w:rFonts w:hint="default" w:ascii="黑体" w:hAnsi="黑体" w:eastAsia="黑体" w:cs="黑体"/>
              <w:bCs/>
              <w:szCs w:val="32"/>
            </w:rPr>
            <w:t xml:space="preserve">3.4 </w:t>
          </w:r>
          <w:r>
            <w:rPr>
              <w:rFonts w:hint="eastAsia" w:ascii="Book Antiqua" w:hAnsi="Book Antiqua" w:cstheme="minorBidi"/>
              <w:bCs/>
              <w:szCs w:val="32"/>
            </w:rPr>
            <w:t>民航科技创新示范区建设指挥部</w:t>
          </w:r>
          <w:r>
            <w:tab/>
          </w:r>
          <w:r>
            <w:fldChar w:fldCharType="begin"/>
          </w:r>
          <w:r>
            <w:instrText xml:space="preserve"> PAGEREF _Toc1952271816 \h </w:instrText>
          </w:r>
          <w:r>
            <w:fldChar w:fldCharType="separate"/>
          </w:r>
          <w:r>
            <w:t>80</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_Toc429768999 </w:instrText>
          </w:r>
          <w:r>
            <w:rPr>
              <w:rFonts w:cs="Times New Roman"/>
              <w:szCs w:val="28"/>
            </w:rPr>
            <w:fldChar w:fldCharType="separate"/>
          </w:r>
          <w:r>
            <w:rPr>
              <w:rFonts w:hint="default" w:ascii="黑体" w:hAnsi="黑体" w:eastAsia="黑体" w:cs="黑体"/>
              <w:bCs/>
              <w:szCs w:val="32"/>
            </w:rPr>
            <w:t xml:space="preserve">3.5 </w:t>
          </w:r>
          <w:r>
            <w:rPr>
              <w:rFonts w:hint="eastAsia"/>
            </w:rPr>
            <w:t>小结：各层级数字化建设关键诉求</w:t>
          </w:r>
          <w:r>
            <w:tab/>
          </w:r>
          <w:r>
            <w:fldChar w:fldCharType="begin"/>
          </w:r>
          <w:r>
            <w:instrText xml:space="preserve"> PAGEREF _Toc429768999 \h </w:instrText>
          </w:r>
          <w:r>
            <w:fldChar w:fldCharType="separate"/>
          </w:r>
          <w:r>
            <w:t>81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_Toc1140061332 </w:instrText>
          </w:r>
          <w:r>
            <w:rPr>
              <w:rFonts w:cs="Times New Roman"/>
              <w:szCs w:val="28"/>
            </w:rPr>
            <w:fldChar w:fldCharType="separate"/>
          </w:r>
          <w:r>
            <w:rPr>
              <w:rFonts w:hint="default" w:ascii="黑体" w:hAnsi="黑体" w:eastAsia="黑体" w:cs="黑体"/>
              <w:bCs/>
              <w:szCs w:val="30"/>
            </w:rPr>
            <w:t xml:space="preserve">3.5.1 </w:t>
          </w:r>
          <w:r>
            <w:rPr>
              <w:rFonts w:hint="eastAsia"/>
            </w:rPr>
            <w:t>二所总部各职能单位</w:t>
          </w:r>
          <w:r>
            <w:tab/>
          </w:r>
          <w:r>
            <w:fldChar w:fldCharType="begin"/>
          </w:r>
          <w:r>
            <w:instrText xml:space="preserve"> PAGEREF _Toc1140061332 \h </w:instrText>
          </w:r>
          <w:r>
            <w:fldChar w:fldCharType="separate"/>
          </w:r>
          <w:r>
            <w:t>81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_Toc1161708390 </w:instrText>
          </w:r>
          <w:r>
            <w:rPr>
              <w:rFonts w:cs="Times New Roman"/>
              <w:szCs w:val="28"/>
            </w:rPr>
            <w:fldChar w:fldCharType="separate"/>
          </w:r>
          <w:r>
            <w:rPr>
              <w:rFonts w:hint="default" w:ascii="黑体" w:hAnsi="黑体" w:eastAsia="黑体" w:cs="黑体"/>
              <w:bCs/>
              <w:szCs w:val="30"/>
            </w:rPr>
            <w:t xml:space="preserve">3.5.2 </w:t>
          </w:r>
          <w:r>
            <w:rPr>
              <w:rFonts w:hint="eastAsia"/>
            </w:rPr>
            <w:t>所属企业和直属单位</w:t>
          </w:r>
          <w:r>
            <w:tab/>
          </w:r>
          <w:r>
            <w:fldChar w:fldCharType="begin"/>
          </w:r>
          <w:r>
            <w:instrText xml:space="preserve"> PAGEREF _Toc1161708390 \h </w:instrText>
          </w:r>
          <w:r>
            <w:fldChar w:fldCharType="separate"/>
          </w:r>
          <w:r>
            <w:t>81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_Toc2059075853 </w:instrText>
          </w:r>
          <w:r>
            <w:rPr>
              <w:rFonts w:cs="Times New Roman"/>
              <w:szCs w:val="28"/>
            </w:rPr>
            <w:fldChar w:fldCharType="separate"/>
          </w:r>
          <w:r>
            <w:rPr>
              <w:rFonts w:hint="default" w:ascii="黑体" w:hAnsi="黑体" w:eastAsia="黑体" w:cs="黑体"/>
              <w:bCs/>
              <w:szCs w:val="30"/>
            </w:rPr>
            <w:t xml:space="preserve">3.5.3 </w:t>
          </w:r>
          <w:r>
            <w:rPr>
              <w:rFonts w:hint="eastAsia"/>
            </w:rPr>
            <w:t>数字化转型推荐标杆</w:t>
          </w:r>
          <w:r>
            <w:tab/>
          </w:r>
          <w:r>
            <w:fldChar w:fldCharType="begin"/>
          </w:r>
          <w:r>
            <w:instrText xml:space="preserve"> PAGEREF _Toc2059075853 \h </w:instrText>
          </w:r>
          <w:r>
            <w:fldChar w:fldCharType="separate"/>
          </w:r>
          <w:r>
            <w:t>82</w:t>
          </w:r>
          <w:r>
            <w:fldChar w:fldCharType="end"/>
          </w:r>
          <w:r>
            <w:rPr>
              <w:rFonts w:cs="Times New Roman"/>
              <w:szCs w:val="28"/>
            </w:rPr>
            <w:fldChar w:fldCharType="end"/>
          </w:r>
        </w:p>
        <w:p>
          <w:pPr>
            <w:pStyle w:val="21"/>
            <w:tabs>
              <w:tab w:val="right" w:leader="dot" w:pos="8306"/>
              <w:tab w:val="clear" w:pos="420"/>
              <w:tab w:val="clear" w:pos="8295"/>
            </w:tabs>
          </w:pPr>
          <w:r>
            <w:rPr>
              <w:rFonts w:cs="Times New Roman"/>
              <w:szCs w:val="28"/>
            </w:rPr>
            <w:fldChar w:fldCharType="begin"/>
          </w:r>
          <w:r>
            <w:rPr>
              <w:rFonts w:cs="Times New Roman"/>
              <w:szCs w:val="28"/>
            </w:rPr>
            <w:instrText xml:space="preserve"> HYPERLINK \l _Toc188889966 </w:instrText>
          </w:r>
          <w:r>
            <w:rPr>
              <w:rFonts w:cs="Times New Roman"/>
              <w:szCs w:val="28"/>
            </w:rPr>
            <w:fldChar w:fldCharType="separate"/>
          </w:r>
          <w:r>
            <w:rPr>
              <w:rFonts w:hint="default" w:ascii="黑体" w:hAnsi="黑体" w:eastAsia="黑体" w:cs="黑体"/>
              <w:bCs/>
              <w:szCs w:val="36"/>
              <w:lang w:val="en-US"/>
            </w:rPr>
            <w:t xml:space="preserve">第4章 </w:t>
          </w:r>
          <w:r>
            <w:rPr>
              <w:rFonts w:hint="eastAsia"/>
            </w:rPr>
            <w:t>重点业务域</w:t>
          </w:r>
          <w:r>
            <w:t>数字化</w:t>
          </w:r>
          <w:r>
            <w:rPr>
              <w:rFonts w:hint="eastAsia"/>
            </w:rPr>
            <w:t>现状分析</w:t>
          </w:r>
          <w:r>
            <w:tab/>
          </w:r>
          <w:r>
            <w:fldChar w:fldCharType="begin"/>
          </w:r>
          <w:r>
            <w:instrText xml:space="preserve"> PAGEREF _Toc188889966 \h </w:instrText>
          </w:r>
          <w:r>
            <w:fldChar w:fldCharType="separate"/>
          </w:r>
          <w:r>
            <w:t>82</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_Toc692828296 </w:instrText>
          </w:r>
          <w:r>
            <w:rPr>
              <w:rFonts w:cs="Times New Roman"/>
              <w:szCs w:val="28"/>
            </w:rPr>
            <w:fldChar w:fldCharType="separate"/>
          </w:r>
          <w:r>
            <w:rPr>
              <w:rFonts w:hint="default" w:ascii="黑体" w:hAnsi="黑体" w:eastAsia="黑体" w:cs="黑体"/>
              <w:bCs/>
              <w:szCs w:val="32"/>
            </w:rPr>
            <w:t xml:space="preserve">4.1 </w:t>
          </w:r>
          <w:r>
            <w:rPr>
              <w:rFonts w:hint="eastAsia"/>
            </w:rPr>
            <w:t>业务数字化战略现状分析</w:t>
          </w:r>
          <w:r>
            <w:tab/>
          </w:r>
          <w:r>
            <w:fldChar w:fldCharType="begin"/>
          </w:r>
          <w:r>
            <w:instrText xml:space="preserve"> PAGEREF _Toc692828296 \h </w:instrText>
          </w:r>
          <w:r>
            <w:fldChar w:fldCharType="separate"/>
          </w:r>
          <w:r>
            <w:t>83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_Toc708836838 </w:instrText>
          </w:r>
          <w:r>
            <w:rPr>
              <w:rFonts w:cs="Times New Roman"/>
              <w:szCs w:val="28"/>
            </w:rPr>
            <w:fldChar w:fldCharType="separate"/>
          </w:r>
          <w:r>
            <w:rPr>
              <w:rFonts w:hint="default" w:ascii="黑体" w:hAnsi="黑体" w:eastAsia="黑体" w:cs="黑体"/>
              <w:bCs/>
              <w:szCs w:val="30"/>
            </w:rPr>
            <w:t xml:space="preserve">4.1.1 </w:t>
          </w:r>
          <w:r>
            <w:t>业务</w:t>
          </w:r>
          <w:r>
            <w:rPr>
              <w:rFonts w:hint="eastAsia"/>
            </w:rPr>
            <w:t>数字化战略执行现状</w:t>
          </w:r>
          <w:r>
            <w:tab/>
          </w:r>
          <w:r>
            <w:fldChar w:fldCharType="begin"/>
          </w:r>
          <w:r>
            <w:instrText xml:space="preserve"> PAGEREF _Toc708836838 \h </w:instrText>
          </w:r>
          <w:r>
            <w:fldChar w:fldCharType="separate"/>
          </w:r>
          <w:r>
            <w:t>83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_Toc1328946357 </w:instrText>
          </w:r>
          <w:r>
            <w:rPr>
              <w:rFonts w:cs="Times New Roman"/>
              <w:szCs w:val="28"/>
            </w:rPr>
            <w:fldChar w:fldCharType="separate"/>
          </w:r>
          <w:r>
            <w:rPr>
              <w:rFonts w:hint="default" w:ascii="黑体" w:hAnsi="黑体" w:eastAsia="黑体" w:cs="黑体"/>
              <w:bCs/>
              <w:szCs w:val="30"/>
            </w:rPr>
            <w:t xml:space="preserve">4.1.2 </w:t>
          </w:r>
          <w:r>
            <w:t>业务</w:t>
          </w:r>
          <w:r>
            <w:rPr>
              <w:rFonts w:hint="eastAsia"/>
            </w:rPr>
            <w:t>数字化战略</w:t>
          </w:r>
          <w:r>
            <w:t>执行亮点</w:t>
          </w:r>
          <w:r>
            <w:tab/>
          </w:r>
          <w:r>
            <w:fldChar w:fldCharType="begin"/>
          </w:r>
          <w:r>
            <w:instrText xml:space="preserve"> PAGEREF _Toc1328946357 \h </w:instrText>
          </w:r>
          <w:r>
            <w:fldChar w:fldCharType="separate"/>
          </w:r>
          <w:r>
            <w:t>86</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_Toc1771493299 </w:instrText>
          </w:r>
          <w:r>
            <w:rPr>
              <w:rFonts w:cs="Times New Roman"/>
              <w:szCs w:val="28"/>
            </w:rPr>
            <w:fldChar w:fldCharType="separate"/>
          </w:r>
          <w:r>
            <w:rPr>
              <w:rFonts w:hint="default" w:ascii="黑体" w:hAnsi="黑体" w:eastAsia="黑体" w:cs="黑体"/>
              <w:bCs/>
              <w:szCs w:val="30"/>
            </w:rPr>
            <w:t xml:space="preserve">4.1.3 </w:t>
          </w:r>
          <w:r>
            <w:rPr>
              <w:rFonts w:hint="eastAsia"/>
            </w:rPr>
            <w:t>业务数字化战略提升差距</w:t>
          </w:r>
          <w:r>
            <w:tab/>
          </w:r>
          <w:r>
            <w:fldChar w:fldCharType="begin"/>
          </w:r>
          <w:r>
            <w:instrText xml:space="preserve"> PAGEREF _Toc1771493299 \h </w:instrText>
          </w:r>
          <w:r>
            <w:fldChar w:fldCharType="separate"/>
          </w:r>
          <w:r>
            <w:t>87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_Toc774594285 </w:instrText>
          </w:r>
          <w:r>
            <w:rPr>
              <w:rFonts w:cs="Times New Roman"/>
              <w:szCs w:val="28"/>
            </w:rPr>
            <w:fldChar w:fldCharType="separate"/>
          </w:r>
          <w:r>
            <w:rPr>
              <w:rFonts w:hint="default" w:ascii="黑体" w:hAnsi="黑体" w:eastAsia="黑体" w:cs="黑体"/>
              <w:bCs/>
              <w:szCs w:val="30"/>
            </w:rPr>
            <w:t xml:space="preserve">4.1.4 </w:t>
          </w:r>
          <w:r>
            <w:rPr>
              <w:rFonts w:hint="eastAsia"/>
            </w:rPr>
            <w:t>业务数字化战略提升建议</w:t>
          </w:r>
          <w:r>
            <w:tab/>
          </w:r>
          <w:r>
            <w:fldChar w:fldCharType="begin"/>
          </w:r>
          <w:r>
            <w:instrText xml:space="preserve"> PAGEREF _Toc774594285 \h </w:instrText>
          </w:r>
          <w:r>
            <w:fldChar w:fldCharType="separate"/>
          </w:r>
          <w:r>
            <w:t>90</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_Toc560279881 </w:instrText>
          </w:r>
          <w:r>
            <w:rPr>
              <w:rFonts w:cs="Times New Roman"/>
              <w:szCs w:val="28"/>
            </w:rPr>
            <w:fldChar w:fldCharType="separate"/>
          </w:r>
          <w:r>
            <w:rPr>
              <w:rFonts w:hint="default" w:ascii="黑体" w:hAnsi="黑体" w:eastAsia="黑体" w:cs="黑体"/>
              <w:bCs/>
              <w:szCs w:val="32"/>
            </w:rPr>
            <w:t xml:space="preserve">4.2 </w:t>
          </w:r>
          <w:r>
            <w:rPr>
              <w:rFonts w:hint="eastAsia"/>
            </w:rPr>
            <w:t>各业务域流程建设现状分析</w:t>
          </w:r>
          <w:r>
            <w:tab/>
          </w:r>
          <w:r>
            <w:fldChar w:fldCharType="begin"/>
          </w:r>
          <w:r>
            <w:instrText xml:space="preserve"> PAGEREF _Toc560279881 \h </w:instrText>
          </w:r>
          <w:r>
            <w:fldChar w:fldCharType="separate"/>
          </w:r>
          <w:r>
            <w:t>91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_Toc2055651519 </w:instrText>
          </w:r>
          <w:r>
            <w:rPr>
              <w:rFonts w:cs="Times New Roman"/>
              <w:szCs w:val="28"/>
            </w:rPr>
            <w:fldChar w:fldCharType="separate"/>
          </w:r>
          <w:r>
            <w:rPr>
              <w:rFonts w:hint="default" w:ascii="黑体" w:hAnsi="黑体" w:eastAsia="黑体" w:cs="黑体"/>
              <w:bCs/>
              <w:szCs w:val="30"/>
            </w:rPr>
            <w:t xml:space="preserve">4.2.1 </w:t>
          </w:r>
          <w:r>
            <w:t>各业务域流程建设现状</w:t>
          </w:r>
          <w:r>
            <w:tab/>
          </w:r>
          <w:r>
            <w:fldChar w:fldCharType="begin"/>
          </w:r>
          <w:r>
            <w:instrText xml:space="preserve"> PAGEREF _Toc2055651519 \h </w:instrText>
          </w:r>
          <w:r>
            <w:fldChar w:fldCharType="separate"/>
          </w:r>
          <w:r>
            <w:t>91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_Toc618166897 </w:instrText>
          </w:r>
          <w:r>
            <w:rPr>
              <w:rFonts w:cs="Times New Roman"/>
              <w:szCs w:val="28"/>
            </w:rPr>
            <w:fldChar w:fldCharType="separate"/>
          </w:r>
          <w:r>
            <w:rPr>
              <w:rFonts w:hint="default" w:ascii="黑体" w:hAnsi="黑体" w:eastAsia="黑体" w:cs="黑体"/>
              <w:bCs/>
              <w:szCs w:val="30"/>
            </w:rPr>
            <w:t xml:space="preserve">4.2.2 </w:t>
          </w:r>
          <w:r>
            <w:rPr>
              <w:rFonts w:hint="eastAsia"/>
            </w:rPr>
            <w:t>各业务域流程建设成熟度</w:t>
          </w:r>
          <w:r>
            <w:tab/>
          </w:r>
          <w:r>
            <w:fldChar w:fldCharType="begin"/>
          </w:r>
          <w:r>
            <w:instrText xml:space="preserve"> PAGEREF _Toc618166897 \h </w:instrText>
          </w:r>
          <w:r>
            <w:fldChar w:fldCharType="separate"/>
          </w:r>
          <w:r>
            <w:t>94</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_Toc5153693 </w:instrText>
          </w:r>
          <w:r>
            <w:rPr>
              <w:rFonts w:cs="Times New Roman"/>
              <w:szCs w:val="28"/>
            </w:rPr>
            <w:fldChar w:fldCharType="separate"/>
          </w:r>
          <w:r>
            <w:rPr>
              <w:rFonts w:hint="default" w:ascii="黑体" w:hAnsi="黑体" w:eastAsia="黑体" w:cs="黑体"/>
              <w:bCs/>
              <w:szCs w:val="30"/>
            </w:rPr>
            <w:t xml:space="preserve">4.2.3 </w:t>
          </w:r>
          <w:r>
            <w:rPr>
              <w:rFonts w:hint="eastAsia"/>
            </w:rPr>
            <w:t>各业务域流程建设亮点</w:t>
          </w:r>
          <w:r>
            <w:tab/>
          </w:r>
          <w:r>
            <w:fldChar w:fldCharType="begin"/>
          </w:r>
          <w:r>
            <w:instrText xml:space="preserve"> PAGEREF _Toc5153693 \h </w:instrText>
          </w:r>
          <w:r>
            <w:fldChar w:fldCharType="separate"/>
          </w:r>
          <w:r>
            <w:t>95</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_Toc718772371 </w:instrText>
          </w:r>
          <w:r>
            <w:rPr>
              <w:rFonts w:cs="Times New Roman"/>
              <w:szCs w:val="28"/>
            </w:rPr>
            <w:fldChar w:fldCharType="separate"/>
          </w:r>
          <w:r>
            <w:rPr>
              <w:rFonts w:hint="default" w:ascii="黑体" w:hAnsi="黑体" w:eastAsia="黑体" w:cs="黑体"/>
              <w:bCs/>
              <w:szCs w:val="30"/>
            </w:rPr>
            <w:t xml:space="preserve">4.2.4 </w:t>
          </w:r>
          <w:r>
            <w:rPr>
              <w:rFonts w:hint="eastAsia"/>
            </w:rPr>
            <w:t>各业务域流程建设提升差距</w:t>
          </w:r>
          <w:r>
            <w:tab/>
          </w:r>
          <w:r>
            <w:fldChar w:fldCharType="begin"/>
          </w:r>
          <w:r>
            <w:instrText xml:space="preserve"> PAGEREF _Toc718772371 \h </w:instrText>
          </w:r>
          <w:r>
            <w:fldChar w:fldCharType="separate"/>
          </w:r>
          <w:r>
            <w:t>96</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_Toc811725022 </w:instrText>
          </w:r>
          <w:r>
            <w:rPr>
              <w:rFonts w:cs="Times New Roman"/>
              <w:szCs w:val="28"/>
            </w:rPr>
            <w:fldChar w:fldCharType="separate"/>
          </w:r>
          <w:r>
            <w:rPr>
              <w:rFonts w:hint="default" w:ascii="黑体" w:hAnsi="黑体" w:eastAsia="黑体" w:cs="黑体"/>
              <w:bCs/>
              <w:szCs w:val="30"/>
            </w:rPr>
            <w:t xml:space="preserve">4.2.5 </w:t>
          </w:r>
          <w:r>
            <w:rPr>
              <w:rFonts w:hint="eastAsia"/>
            </w:rPr>
            <w:t>小结：各业务域流程建设提升空间及建议</w:t>
          </w:r>
          <w:r>
            <w:tab/>
          </w:r>
          <w:r>
            <w:fldChar w:fldCharType="begin"/>
          </w:r>
          <w:r>
            <w:instrText xml:space="preserve"> PAGEREF _Toc811725022 \h </w:instrText>
          </w:r>
          <w:r>
            <w:fldChar w:fldCharType="separate"/>
          </w:r>
          <w:r>
            <w:t>134</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_Toc1846319010 </w:instrText>
          </w:r>
          <w:r>
            <w:rPr>
              <w:rFonts w:cs="Times New Roman"/>
              <w:szCs w:val="28"/>
            </w:rPr>
            <w:fldChar w:fldCharType="separate"/>
          </w:r>
          <w:r>
            <w:rPr>
              <w:rFonts w:hint="default" w:ascii="黑体" w:hAnsi="黑体" w:eastAsia="黑体" w:cs="黑体"/>
              <w:bCs/>
              <w:szCs w:val="32"/>
            </w:rPr>
            <w:t xml:space="preserve">4.3 </w:t>
          </w:r>
          <w:r>
            <w:rPr>
              <w:rFonts w:hint="eastAsia"/>
            </w:rPr>
            <w:t>数字化组织、人才及文化现状分析</w:t>
          </w:r>
          <w:r>
            <w:tab/>
          </w:r>
          <w:r>
            <w:fldChar w:fldCharType="begin"/>
          </w:r>
          <w:r>
            <w:instrText xml:space="preserve"> PAGEREF _Toc1846319010 \h </w:instrText>
          </w:r>
          <w:r>
            <w:fldChar w:fldCharType="separate"/>
          </w:r>
          <w:r>
            <w:t>137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_Toc2092385567 </w:instrText>
          </w:r>
          <w:r>
            <w:rPr>
              <w:rFonts w:cs="Times New Roman"/>
              <w:szCs w:val="28"/>
            </w:rPr>
            <w:fldChar w:fldCharType="separate"/>
          </w:r>
          <w:r>
            <w:rPr>
              <w:rFonts w:hint="default" w:ascii="黑体" w:hAnsi="黑体" w:eastAsia="黑体" w:cs="黑体"/>
              <w:bCs/>
              <w:szCs w:val="30"/>
            </w:rPr>
            <w:t xml:space="preserve">4.3.1 </w:t>
          </w:r>
          <w:r>
            <w:rPr>
              <w:rFonts w:hint="eastAsia"/>
            </w:rPr>
            <w:t>数字化组织、人才及文化建设亮点</w:t>
          </w:r>
          <w:r>
            <w:tab/>
          </w:r>
          <w:r>
            <w:fldChar w:fldCharType="begin"/>
          </w:r>
          <w:r>
            <w:instrText xml:space="preserve"> PAGEREF _Toc2092385567 \h </w:instrText>
          </w:r>
          <w:r>
            <w:fldChar w:fldCharType="separate"/>
          </w:r>
          <w:r>
            <w:t>137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_Toc1679504944 </w:instrText>
          </w:r>
          <w:r>
            <w:rPr>
              <w:rFonts w:cs="Times New Roman"/>
              <w:szCs w:val="28"/>
            </w:rPr>
            <w:fldChar w:fldCharType="separate"/>
          </w:r>
          <w:r>
            <w:rPr>
              <w:rFonts w:hint="default" w:ascii="黑体" w:hAnsi="黑体" w:eastAsia="黑体" w:cs="黑体"/>
              <w:bCs/>
              <w:szCs w:val="30"/>
            </w:rPr>
            <w:t xml:space="preserve">4.3.2 </w:t>
          </w:r>
          <w:r>
            <w:t>数字化组织、人才及文化建设提升</w:t>
          </w:r>
          <w:r>
            <w:rPr>
              <w:rFonts w:hint="eastAsia"/>
            </w:rPr>
            <w:t>差距</w:t>
          </w:r>
          <w:r>
            <w:tab/>
          </w:r>
          <w:r>
            <w:fldChar w:fldCharType="begin"/>
          </w:r>
          <w:r>
            <w:instrText xml:space="preserve"> PAGEREF _Toc1679504944 \h </w:instrText>
          </w:r>
          <w:r>
            <w:fldChar w:fldCharType="separate"/>
          </w:r>
          <w:r>
            <w:t>138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_Toc914537640 </w:instrText>
          </w:r>
          <w:r>
            <w:rPr>
              <w:rFonts w:cs="Times New Roman"/>
              <w:szCs w:val="28"/>
            </w:rPr>
            <w:fldChar w:fldCharType="separate"/>
          </w:r>
          <w:r>
            <w:rPr>
              <w:rFonts w:hint="default" w:ascii="黑体" w:hAnsi="黑体" w:eastAsia="黑体" w:cs="黑体"/>
              <w:bCs/>
              <w:szCs w:val="30"/>
            </w:rPr>
            <w:t xml:space="preserve">4.3.3 </w:t>
          </w:r>
          <w:r>
            <w:rPr>
              <w:rFonts w:hint="eastAsia"/>
            </w:rPr>
            <w:t>数字化组织、人才及文化建设现状原因分析</w:t>
          </w:r>
          <w:r>
            <w:tab/>
          </w:r>
          <w:r>
            <w:fldChar w:fldCharType="begin"/>
          </w:r>
          <w:r>
            <w:instrText xml:space="preserve"> PAGEREF _Toc914537640 \h </w:instrText>
          </w:r>
          <w:r>
            <w:fldChar w:fldCharType="separate"/>
          </w:r>
          <w:r>
            <w:t>138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_Toc1093653901 </w:instrText>
          </w:r>
          <w:r>
            <w:rPr>
              <w:rFonts w:cs="Times New Roman"/>
              <w:szCs w:val="28"/>
            </w:rPr>
            <w:fldChar w:fldCharType="separate"/>
          </w:r>
          <w:r>
            <w:rPr>
              <w:rFonts w:hint="default" w:ascii="黑体" w:hAnsi="黑体" w:eastAsia="黑体" w:cs="黑体"/>
              <w:bCs/>
              <w:szCs w:val="30"/>
            </w:rPr>
            <w:t xml:space="preserve">4.3.4 </w:t>
          </w:r>
          <w:r>
            <w:rPr>
              <w:rFonts w:hint="eastAsia"/>
            </w:rPr>
            <w:t>数字化组织、人才及文化提升</w:t>
          </w:r>
          <w:r>
            <w:t>建议</w:t>
          </w:r>
          <w:r>
            <w:tab/>
          </w:r>
          <w:r>
            <w:fldChar w:fldCharType="begin"/>
          </w:r>
          <w:r>
            <w:instrText xml:space="preserve"> PAGEREF _Toc1093653901 \h </w:instrText>
          </w:r>
          <w:r>
            <w:fldChar w:fldCharType="separate"/>
          </w:r>
          <w:r>
            <w:t>139</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_Toc728579434 </w:instrText>
          </w:r>
          <w:r>
            <w:rPr>
              <w:rFonts w:cs="Times New Roman"/>
              <w:szCs w:val="28"/>
            </w:rPr>
            <w:fldChar w:fldCharType="separate"/>
          </w:r>
          <w:r>
            <w:rPr>
              <w:rFonts w:hint="default" w:ascii="黑体" w:hAnsi="黑体" w:eastAsia="黑体" w:cs="黑体"/>
              <w:bCs/>
              <w:szCs w:val="32"/>
            </w:rPr>
            <w:t xml:space="preserve">4.4 </w:t>
          </w:r>
          <w:r>
            <w:rPr>
              <w:rFonts w:hint="eastAsia"/>
            </w:rPr>
            <w:t>数字化应用和技术现状分析</w:t>
          </w:r>
          <w:r>
            <w:tab/>
          </w:r>
          <w:r>
            <w:fldChar w:fldCharType="begin"/>
          </w:r>
          <w:r>
            <w:instrText xml:space="preserve"> PAGEREF _Toc728579434 \h </w:instrText>
          </w:r>
          <w:r>
            <w:fldChar w:fldCharType="separate"/>
          </w:r>
          <w:r>
            <w:t>140</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_Toc282792044 </w:instrText>
          </w:r>
          <w:r>
            <w:rPr>
              <w:rFonts w:cs="Times New Roman"/>
              <w:szCs w:val="28"/>
            </w:rPr>
            <w:fldChar w:fldCharType="separate"/>
          </w:r>
          <w:r>
            <w:rPr>
              <w:rFonts w:hint="default" w:ascii="黑体" w:hAnsi="黑体" w:eastAsia="黑体" w:cs="黑体"/>
              <w:bCs/>
              <w:szCs w:val="30"/>
            </w:rPr>
            <w:t xml:space="preserve">4.4.1 </w:t>
          </w:r>
          <w:r>
            <w:rPr>
              <w:rFonts w:hint="eastAsia"/>
            </w:rPr>
            <w:t>存量应用建设现状分析</w:t>
          </w:r>
          <w:r>
            <w:tab/>
          </w:r>
          <w:r>
            <w:fldChar w:fldCharType="begin"/>
          </w:r>
          <w:r>
            <w:instrText xml:space="preserve"> PAGEREF _Toc282792044 \h </w:instrText>
          </w:r>
          <w:r>
            <w:fldChar w:fldCharType="separate"/>
          </w:r>
          <w:r>
            <w:t>141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_Toc504572697 </w:instrText>
          </w:r>
          <w:r>
            <w:rPr>
              <w:rFonts w:cs="Times New Roman"/>
              <w:szCs w:val="28"/>
            </w:rPr>
            <w:fldChar w:fldCharType="separate"/>
          </w:r>
          <w:r>
            <w:rPr>
              <w:rFonts w:hint="default" w:ascii="黑体" w:hAnsi="黑体" w:eastAsia="黑体" w:cs="黑体"/>
              <w:bCs/>
              <w:szCs w:val="30"/>
            </w:rPr>
            <w:t xml:space="preserve">4.4.2 </w:t>
          </w:r>
          <w:r>
            <w:t>存量IT基础设施现状</w:t>
          </w:r>
          <w:r>
            <w:rPr>
              <w:rFonts w:hint="eastAsia"/>
            </w:rPr>
            <w:t>分析</w:t>
          </w:r>
          <w:r>
            <w:tab/>
          </w:r>
          <w:r>
            <w:fldChar w:fldCharType="begin"/>
          </w:r>
          <w:r>
            <w:instrText xml:space="preserve"> PAGEREF _Toc504572697 \h </w:instrText>
          </w:r>
          <w:r>
            <w:fldChar w:fldCharType="separate"/>
          </w:r>
          <w:r>
            <w:t>147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_Toc2087880123 </w:instrText>
          </w:r>
          <w:r>
            <w:rPr>
              <w:rFonts w:cs="Times New Roman"/>
              <w:szCs w:val="28"/>
            </w:rPr>
            <w:fldChar w:fldCharType="separate"/>
          </w:r>
          <w:r>
            <w:rPr>
              <w:rFonts w:hint="default" w:ascii="黑体" w:hAnsi="黑体" w:eastAsia="黑体" w:cs="黑体"/>
              <w:bCs/>
              <w:szCs w:val="30"/>
            </w:rPr>
            <w:t xml:space="preserve">4.4.3 </w:t>
          </w:r>
          <w:r>
            <w:rPr>
              <w:rFonts w:hint="eastAsia"/>
            </w:rPr>
            <w:t>数据管理现状分析</w:t>
          </w:r>
          <w:r>
            <w:tab/>
          </w:r>
          <w:r>
            <w:fldChar w:fldCharType="begin"/>
          </w:r>
          <w:r>
            <w:instrText xml:space="preserve"> PAGEREF _Toc2087880123 \h </w:instrText>
          </w:r>
          <w:r>
            <w:fldChar w:fldCharType="separate"/>
          </w:r>
          <w:r>
            <w:t>155</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_Toc1118435281 </w:instrText>
          </w:r>
          <w:r>
            <w:rPr>
              <w:rFonts w:cs="Times New Roman"/>
              <w:szCs w:val="28"/>
            </w:rPr>
            <w:fldChar w:fldCharType="separate"/>
          </w:r>
          <w:r>
            <w:rPr>
              <w:rFonts w:hint="default" w:ascii="黑体" w:hAnsi="黑体" w:eastAsia="黑体" w:cs="黑体"/>
              <w:bCs/>
              <w:szCs w:val="30"/>
            </w:rPr>
            <w:t xml:space="preserve">4.4.4 </w:t>
          </w:r>
          <w:r>
            <w:rPr>
              <w:rFonts w:hint="eastAsia"/>
            </w:rPr>
            <w:t>信息安全现状分析</w:t>
          </w:r>
          <w:r>
            <w:tab/>
          </w:r>
          <w:r>
            <w:fldChar w:fldCharType="begin"/>
          </w:r>
          <w:r>
            <w:instrText xml:space="preserve"> PAGEREF _Toc1118435281 \h </w:instrText>
          </w:r>
          <w:r>
            <w:fldChar w:fldCharType="separate"/>
          </w:r>
          <w:r>
            <w:t>157</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_Toc617405576 </w:instrText>
          </w:r>
          <w:r>
            <w:rPr>
              <w:rFonts w:cs="Times New Roman"/>
              <w:szCs w:val="28"/>
            </w:rPr>
            <w:fldChar w:fldCharType="separate"/>
          </w:r>
          <w:r>
            <w:rPr>
              <w:rFonts w:hint="default" w:ascii="黑体" w:hAnsi="黑体" w:eastAsia="黑体" w:cs="黑体"/>
              <w:bCs/>
              <w:szCs w:val="30"/>
            </w:rPr>
            <w:t xml:space="preserve">4.4.5 </w:t>
          </w:r>
          <w:r>
            <w:rPr>
              <w:rFonts w:hint="eastAsia"/>
            </w:rPr>
            <w:t>民航科技创新示范区IT现状分析</w:t>
          </w:r>
          <w:r>
            <w:tab/>
          </w:r>
          <w:r>
            <w:fldChar w:fldCharType="begin"/>
          </w:r>
          <w:r>
            <w:instrText xml:space="preserve"> PAGEREF _Toc617405576 \h </w:instrText>
          </w:r>
          <w:r>
            <w:fldChar w:fldCharType="separate"/>
          </w:r>
          <w:r>
            <w:t>158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_Toc94533528 </w:instrText>
          </w:r>
          <w:r>
            <w:rPr>
              <w:rFonts w:cs="Times New Roman"/>
              <w:szCs w:val="28"/>
            </w:rPr>
            <w:fldChar w:fldCharType="separate"/>
          </w:r>
          <w:r>
            <w:rPr>
              <w:rFonts w:hint="default" w:ascii="黑体" w:hAnsi="黑体" w:eastAsia="黑体" w:cs="黑体"/>
              <w:bCs/>
              <w:szCs w:val="30"/>
            </w:rPr>
            <w:t xml:space="preserve">4.4.6 </w:t>
          </w:r>
          <w:r>
            <w:rPr>
              <w:rFonts w:hint="eastAsia"/>
            </w:rPr>
            <w:t>数字化统筹建设策略建议</w:t>
          </w:r>
          <w:r>
            <w:tab/>
          </w:r>
          <w:r>
            <w:fldChar w:fldCharType="begin"/>
          </w:r>
          <w:r>
            <w:instrText xml:space="preserve"> PAGEREF _Toc94533528 \h </w:instrText>
          </w:r>
          <w:r>
            <w:fldChar w:fldCharType="separate"/>
          </w:r>
          <w:r>
            <w:t>161</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_Toc1834589963 </w:instrText>
          </w:r>
          <w:r>
            <w:rPr>
              <w:rFonts w:cs="Times New Roman"/>
              <w:szCs w:val="28"/>
            </w:rPr>
            <w:fldChar w:fldCharType="separate"/>
          </w:r>
          <w:r>
            <w:rPr>
              <w:rFonts w:hint="default" w:ascii="黑体" w:hAnsi="黑体" w:eastAsia="黑体" w:cs="黑体"/>
              <w:bCs/>
              <w:szCs w:val="32"/>
            </w:rPr>
            <w:t xml:space="preserve">4.5 </w:t>
          </w:r>
          <w:r>
            <w:rPr>
              <w:rFonts w:hint="eastAsia"/>
            </w:rPr>
            <w:t>小结：数字化建设亮点和场景需求建议</w:t>
          </w:r>
          <w:r>
            <w:tab/>
          </w:r>
          <w:r>
            <w:fldChar w:fldCharType="begin"/>
          </w:r>
          <w:r>
            <w:instrText xml:space="preserve"> PAGEREF _Toc1834589963 \h </w:instrText>
          </w:r>
          <w:r>
            <w:fldChar w:fldCharType="separate"/>
          </w:r>
          <w:r>
            <w:t>163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_Toc383304515 </w:instrText>
          </w:r>
          <w:r>
            <w:rPr>
              <w:rFonts w:cs="Times New Roman"/>
              <w:szCs w:val="28"/>
            </w:rPr>
            <w:fldChar w:fldCharType="separate"/>
          </w:r>
          <w:r>
            <w:rPr>
              <w:rFonts w:hint="default" w:ascii="黑体" w:hAnsi="黑体" w:eastAsia="黑体" w:cs="黑体"/>
              <w:bCs/>
              <w:szCs w:val="30"/>
            </w:rPr>
            <w:t xml:space="preserve">4.5.1 </w:t>
          </w:r>
          <w:r>
            <w:rPr>
              <w:rFonts w:hint="eastAsia"/>
            </w:rPr>
            <w:t>数字化建设亮点</w:t>
          </w:r>
          <w:r>
            <w:tab/>
          </w:r>
          <w:r>
            <w:fldChar w:fldCharType="begin"/>
          </w:r>
          <w:r>
            <w:instrText xml:space="preserve"> PAGEREF _Toc383304515 \h </w:instrText>
          </w:r>
          <w:r>
            <w:fldChar w:fldCharType="separate"/>
          </w:r>
          <w:r>
            <w:t>163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_Toc1895526252 </w:instrText>
          </w:r>
          <w:r>
            <w:rPr>
              <w:rFonts w:cs="Times New Roman"/>
              <w:szCs w:val="28"/>
            </w:rPr>
            <w:fldChar w:fldCharType="separate"/>
          </w:r>
          <w:r>
            <w:rPr>
              <w:rFonts w:hint="default" w:ascii="黑体" w:hAnsi="黑体" w:eastAsia="黑体" w:cs="黑体"/>
              <w:bCs/>
              <w:szCs w:val="30"/>
            </w:rPr>
            <w:t xml:space="preserve">4.5.2 </w:t>
          </w:r>
          <w:r>
            <w:rPr>
              <w:rFonts w:hint="eastAsia"/>
            </w:rPr>
            <w:t>数字化建设提升差距</w:t>
          </w:r>
          <w:r>
            <w:tab/>
          </w:r>
          <w:r>
            <w:fldChar w:fldCharType="begin"/>
          </w:r>
          <w:r>
            <w:instrText xml:space="preserve"> PAGEREF _Toc1895526252 \h </w:instrText>
          </w:r>
          <w:r>
            <w:fldChar w:fldCharType="separate"/>
          </w:r>
          <w:r>
            <w:t>164</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_Toc189814119 </w:instrText>
          </w:r>
          <w:r>
            <w:rPr>
              <w:rFonts w:cs="Times New Roman"/>
              <w:szCs w:val="28"/>
            </w:rPr>
            <w:fldChar w:fldCharType="separate"/>
          </w:r>
          <w:r>
            <w:rPr>
              <w:rFonts w:hint="default" w:ascii="黑体" w:hAnsi="黑体" w:eastAsia="黑体" w:cs="黑体"/>
              <w:bCs/>
              <w:szCs w:val="30"/>
            </w:rPr>
            <w:t xml:space="preserve">4.5.3 </w:t>
          </w:r>
          <w:r>
            <w:rPr>
              <w:rFonts w:hint="eastAsia"/>
            </w:rPr>
            <w:t>数字化建设重点场景需求建议</w:t>
          </w:r>
          <w:r>
            <w:tab/>
          </w:r>
          <w:r>
            <w:fldChar w:fldCharType="begin"/>
          </w:r>
          <w:r>
            <w:instrText xml:space="preserve"> PAGEREF _Toc189814119 \h </w:instrText>
          </w:r>
          <w:r>
            <w:fldChar w:fldCharType="separate"/>
          </w:r>
          <w:r>
            <w:t>164</w:t>
          </w:r>
          <w:r>
            <w:fldChar w:fldCharType="end"/>
          </w:r>
          <w:r>
            <w:rPr>
              <w:rFonts w:cs="Times New Roman"/>
              <w:szCs w:val="28"/>
            </w:rPr>
            <w:fldChar w:fldCharType="end"/>
          </w:r>
        </w:p>
        <w:p>
          <w:pPr>
            <w:pStyle w:val="21"/>
            <w:tabs>
              <w:tab w:val="right" w:leader="dot" w:pos="8306"/>
              <w:tab w:val="clear" w:pos="420"/>
              <w:tab w:val="clear" w:pos="8295"/>
            </w:tabs>
          </w:pPr>
          <w:r>
            <w:rPr>
              <w:rFonts w:cs="Times New Roman"/>
              <w:szCs w:val="28"/>
            </w:rPr>
            <w:fldChar w:fldCharType="begin"/>
          </w:r>
          <w:r>
            <w:rPr>
              <w:rFonts w:cs="Times New Roman"/>
              <w:szCs w:val="28"/>
            </w:rPr>
            <w:instrText xml:space="preserve"> HYPERLINK \l _Toc1192682238 </w:instrText>
          </w:r>
          <w:r>
            <w:rPr>
              <w:rFonts w:cs="Times New Roman"/>
              <w:szCs w:val="28"/>
            </w:rPr>
            <w:fldChar w:fldCharType="separate"/>
          </w:r>
          <w:r>
            <w:rPr>
              <w:rFonts w:hint="default" w:ascii="黑体" w:hAnsi="黑体" w:eastAsia="黑体" w:cs="黑体"/>
              <w:bCs/>
              <w:szCs w:val="36"/>
              <w:lang w:val="en-US"/>
            </w:rPr>
            <w:t xml:space="preserve">第5章 </w:t>
          </w:r>
          <w:r>
            <w:rPr>
              <w:rFonts w:hint="eastAsia"/>
            </w:rPr>
            <w:t>附件</w:t>
          </w:r>
          <w:r>
            <w:tab/>
          </w:r>
          <w:r>
            <w:fldChar w:fldCharType="begin"/>
          </w:r>
          <w:r>
            <w:instrText xml:space="preserve"> PAGEREF _Toc1192682238 \h </w:instrText>
          </w:r>
          <w:r>
            <w:fldChar w:fldCharType="separate"/>
          </w:r>
          <w:r>
            <w:t>168</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_Toc798012968 </w:instrText>
          </w:r>
          <w:r>
            <w:rPr>
              <w:rFonts w:cs="Times New Roman"/>
              <w:szCs w:val="28"/>
            </w:rPr>
            <w:fldChar w:fldCharType="separate"/>
          </w:r>
          <w:r>
            <w:rPr>
              <w:rFonts w:hint="default" w:ascii="黑体" w:hAnsi="黑体" w:eastAsia="黑体" w:cs="黑体"/>
              <w:bCs/>
              <w:szCs w:val="32"/>
            </w:rPr>
            <w:t xml:space="preserve">5.1 </w:t>
          </w:r>
          <w:r>
            <w:rPr>
              <w:rFonts w:hint="eastAsia"/>
            </w:rPr>
            <w:t>参考依据摘选</w:t>
          </w:r>
          <w:r>
            <w:tab/>
          </w:r>
          <w:r>
            <w:fldChar w:fldCharType="begin"/>
          </w:r>
          <w:r>
            <w:instrText xml:space="preserve"> PAGEREF _Toc798012968 \h </w:instrText>
          </w:r>
          <w:r>
            <w:fldChar w:fldCharType="separate"/>
          </w:r>
          <w:r>
            <w:t>168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_Toc1168577661 </w:instrText>
          </w:r>
          <w:r>
            <w:rPr>
              <w:rFonts w:cs="Times New Roman"/>
              <w:szCs w:val="28"/>
            </w:rPr>
            <w:fldChar w:fldCharType="separate"/>
          </w:r>
          <w:r>
            <w:rPr>
              <w:rFonts w:hint="default" w:ascii="黑体" w:hAnsi="黑体" w:eastAsia="黑体" w:cs="黑体"/>
              <w:bCs/>
              <w:szCs w:val="30"/>
            </w:rPr>
            <w:t xml:space="preserve">5.1.1 </w:t>
          </w:r>
          <w:r>
            <w:rPr>
              <w:rFonts w:hint="eastAsia"/>
            </w:rPr>
            <w:t>参考政策和标准</w:t>
          </w:r>
          <w:r>
            <w:tab/>
          </w:r>
          <w:r>
            <w:fldChar w:fldCharType="begin"/>
          </w:r>
          <w:r>
            <w:instrText xml:space="preserve"> PAGEREF _Toc1168577661 \h </w:instrText>
          </w:r>
          <w:r>
            <w:fldChar w:fldCharType="separate"/>
          </w:r>
          <w:r>
            <w:t>168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_Toc1546796612 </w:instrText>
          </w:r>
          <w:r>
            <w:rPr>
              <w:rFonts w:cs="Times New Roman"/>
              <w:szCs w:val="28"/>
            </w:rPr>
            <w:fldChar w:fldCharType="separate"/>
          </w:r>
          <w:r>
            <w:rPr>
              <w:rFonts w:hint="default" w:ascii="黑体" w:hAnsi="黑体" w:eastAsia="黑体" w:cs="黑体"/>
              <w:bCs/>
              <w:szCs w:val="30"/>
            </w:rPr>
            <w:t xml:space="preserve">5.1.2 </w:t>
          </w:r>
          <w:r>
            <w:rPr>
              <w:rFonts w:hint="eastAsia"/>
            </w:rPr>
            <w:t>内部文件依据</w:t>
          </w:r>
          <w:r>
            <w:tab/>
          </w:r>
          <w:r>
            <w:fldChar w:fldCharType="begin"/>
          </w:r>
          <w:r>
            <w:instrText xml:space="preserve"> PAGEREF _Toc1546796612 \h </w:instrText>
          </w:r>
          <w:r>
            <w:fldChar w:fldCharType="separate"/>
          </w:r>
          <w:r>
            <w:t>168</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_Toc1721110949 </w:instrText>
          </w:r>
          <w:r>
            <w:rPr>
              <w:rFonts w:cs="Times New Roman"/>
              <w:szCs w:val="28"/>
            </w:rPr>
            <w:fldChar w:fldCharType="separate"/>
          </w:r>
          <w:r>
            <w:rPr>
              <w:rFonts w:hint="default" w:ascii="黑体" w:hAnsi="黑体" w:eastAsia="黑体" w:cs="黑体"/>
              <w:bCs/>
              <w:szCs w:val="32"/>
            </w:rPr>
            <w:t xml:space="preserve">5.2 </w:t>
          </w:r>
          <w:r>
            <w:rPr>
              <w:rFonts w:hint="eastAsia"/>
            </w:rPr>
            <w:t>调研提纲及关键点总结</w:t>
          </w:r>
          <w:r>
            <w:tab/>
          </w:r>
          <w:r>
            <w:fldChar w:fldCharType="begin"/>
          </w:r>
          <w:r>
            <w:instrText xml:space="preserve"> PAGEREF _Toc1721110949 \h </w:instrText>
          </w:r>
          <w:r>
            <w:fldChar w:fldCharType="separate"/>
          </w:r>
          <w:r>
            <w:t>170</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_Toc106994753 </w:instrText>
          </w:r>
          <w:r>
            <w:rPr>
              <w:rFonts w:cs="Times New Roman"/>
              <w:szCs w:val="28"/>
            </w:rPr>
            <w:fldChar w:fldCharType="separate"/>
          </w:r>
          <w:r>
            <w:rPr>
              <w:rFonts w:hint="default" w:ascii="黑体" w:hAnsi="黑体" w:eastAsia="黑体" w:cs="黑体"/>
              <w:bCs/>
              <w:szCs w:val="30"/>
            </w:rPr>
            <w:t xml:space="preserve">5.2.1 </w:t>
          </w:r>
          <w:r>
            <w:rPr>
              <w:rFonts w:hint="eastAsia"/>
            </w:rPr>
            <w:t>总体调研提纲及关键要点总结</w:t>
          </w:r>
          <w:r>
            <w:tab/>
          </w:r>
          <w:r>
            <w:fldChar w:fldCharType="begin"/>
          </w:r>
          <w:r>
            <w:instrText xml:space="preserve"> PAGEREF _Toc106994753 \h </w:instrText>
          </w:r>
          <w:r>
            <w:fldChar w:fldCharType="separate"/>
          </w:r>
          <w:r>
            <w:t>170</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_Toc817001132 </w:instrText>
          </w:r>
          <w:r>
            <w:rPr>
              <w:rFonts w:cs="Times New Roman"/>
              <w:szCs w:val="28"/>
            </w:rPr>
            <w:fldChar w:fldCharType="separate"/>
          </w:r>
          <w:r>
            <w:rPr>
              <w:rFonts w:hint="default" w:ascii="黑体" w:hAnsi="黑体" w:eastAsia="黑体" w:cs="黑体"/>
              <w:bCs/>
              <w:szCs w:val="32"/>
            </w:rPr>
            <w:t xml:space="preserve">5.3 </w:t>
          </w:r>
          <w:r>
            <w:rPr>
              <w:rFonts w:hint="eastAsia"/>
            </w:rPr>
            <w:t>各业务域流程建设现状清单</w:t>
          </w:r>
          <w:r>
            <w:tab/>
          </w:r>
          <w:r>
            <w:fldChar w:fldCharType="begin"/>
          </w:r>
          <w:r>
            <w:instrText xml:space="preserve"> PAGEREF _Toc817001132 \h </w:instrText>
          </w:r>
          <w:r>
            <w:fldChar w:fldCharType="separate"/>
          </w:r>
          <w:r>
            <w:t>174</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_Toc327586606 </w:instrText>
          </w:r>
          <w:r>
            <w:rPr>
              <w:rFonts w:cs="Times New Roman"/>
              <w:szCs w:val="28"/>
            </w:rPr>
            <w:fldChar w:fldCharType="separate"/>
          </w:r>
          <w:r>
            <w:rPr>
              <w:rFonts w:hint="default" w:ascii="黑体" w:hAnsi="黑体" w:eastAsia="黑体" w:cs="黑体"/>
              <w:bCs/>
              <w:szCs w:val="32"/>
            </w:rPr>
            <w:t xml:space="preserve">5.4 </w:t>
          </w:r>
          <w:r>
            <w:rPr>
              <w:rFonts w:hint="eastAsia"/>
            </w:rPr>
            <w:t>数字化转型成熟度指标定义和简要评估</w:t>
          </w:r>
          <w:r>
            <w:tab/>
          </w:r>
          <w:r>
            <w:fldChar w:fldCharType="begin"/>
          </w:r>
          <w:r>
            <w:instrText xml:space="preserve"> PAGEREF _Toc327586606 \h </w:instrText>
          </w:r>
          <w:r>
            <w:fldChar w:fldCharType="separate"/>
          </w:r>
          <w:r>
            <w:t>178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_Toc1747499781 </w:instrText>
          </w:r>
          <w:r>
            <w:rPr>
              <w:rFonts w:cs="Times New Roman"/>
              <w:szCs w:val="28"/>
            </w:rPr>
            <w:fldChar w:fldCharType="separate"/>
          </w:r>
          <w:r>
            <w:rPr>
              <w:rFonts w:hint="default" w:ascii="黑体" w:hAnsi="黑体" w:eastAsia="黑体" w:cs="黑体"/>
              <w:bCs/>
              <w:szCs w:val="30"/>
            </w:rPr>
            <w:t xml:space="preserve">5.4.1 </w:t>
          </w:r>
          <w:r>
            <w:rPr>
              <w:rFonts w:hint="eastAsia"/>
            </w:rPr>
            <w:t>数字化转型成熟度发展阶段定义</w:t>
          </w:r>
          <w:r>
            <w:tab/>
          </w:r>
          <w:r>
            <w:fldChar w:fldCharType="begin"/>
          </w:r>
          <w:r>
            <w:instrText xml:space="preserve"> PAGEREF _Toc1747499781 \h </w:instrText>
          </w:r>
          <w:r>
            <w:fldChar w:fldCharType="separate"/>
          </w:r>
          <w:r>
            <w:t>178</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_Toc1242462895 </w:instrText>
          </w:r>
          <w:r>
            <w:rPr>
              <w:rFonts w:cs="Times New Roman"/>
              <w:szCs w:val="28"/>
            </w:rPr>
            <w:fldChar w:fldCharType="separate"/>
          </w:r>
          <w:r>
            <w:rPr>
              <w:rFonts w:hint="default" w:ascii="黑体" w:hAnsi="黑体" w:eastAsia="黑体" w:cs="黑体"/>
              <w:bCs/>
              <w:szCs w:val="30"/>
            </w:rPr>
            <w:t xml:space="preserve">5.4.2 </w:t>
          </w:r>
          <w:r>
            <w:rPr>
              <w:rFonts w:hint="eastAsia"/>
            </w:rPr>
            <w:t>数字化转型成熟度评估指标定义</w:t>
          </w:r>
          <w:r>
            <w:tab/>
          </w:r>
          <w:r>
            <w:fldChar w:fldCharType="begin"/>
          </w:r>
          <w:r>
            <w:instrText xml:space="preserve"> PAGEREF _Toc1242462895 \h </w:instrText>
          </w:r>
          <w:r>
            <w:fldChar w:fldCharType="separate"/>
          </w:r>
          <w:r>
            <w:t>181</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_Toc2090376484 </w:instrText>
          </w:r>
          <w:r>
            <w:rPr>
              <w:rFonts w:cs="Times New Roman"/>
              <w:szCs w:val="28"/>
            </w:rPr>
            <w:fldChar w:fldCharType="separate"/>
          </w:r>
          <w:r>
            <w:rPr>
              <w:rFonts w:hint="default" w:ascii="黑体" w:hAnsi="黑体" w:eastAsia="黑体" w:cs="黑体"/>
              <w:bCs/>
              <w:szCs w:val="30"/>
            </w:rPr>
            <w:t xml:space="preserve">5.4.3 </w:t>
          </w:r>
          <w:r>
            <w:rPr>
              <w:rFonts w:hint="eastAsia"/>
            </w:rPr>
            <w:t>二所数字化转型成熟度简要评估</w:t>
          </w:r>
          <w:r>
            <w:tab/>
          </w:r>
          <w:r>
            <w:fldChar w:fldCharType="begin"/>
          </w:r>
          <w:r>
            <w:instrText xml:space="preserve"> PAGEREF _Toc2090376484 \h </w:instrText>
          </w:r>
          <w:r>
            <w:fldChar w:fldCharType="separate"/>
          </w:r>
          <w:r>
            <w:t>183</w:t>
          </w:r>
          <w:r>
            <w:fldChar w:fldCharType="end"/>
          </w:r>
          <w:r>
            <w:rPr>
              <w:rFonts w:cs="Times New Roman"/>
              <w:szCs w:val="28"/>
            </w:rPr>
            <w:fldChar w:fldCharType="end"/>
          </w:r>
        </w:p>
        <w:p>
          <w:pPr>
            <w:pStyle w:val="16"/>
            <w:tabs>
              <w:tab w:val="right" w:leader="dot" w:pos="8306"/>
              <w:tab w:val="clear" w:pos="1260"/>
              <w:tab w:val="clear" w:pos="8296"/>
            </w:tabs>
          </w:pPr>
          <w:r>
            <w:rPr>
              <w:rFonts w:cs="Times New Roman"/>
              <w:szCs w:val="28"/>
            </w:rPr>
            <w:fldChar w:fldCharType="begin"/>
          </w:r>
          <w:r>
            <w:rPr>
              <w:rFonts w:cs="Times New Roman"/>
              <w:szCs w:val="28"/>
            </w:rPr>
            <w:instrText xml:space="preserve"> HYPERLINK \l _Toc125101668 </w:instrText>
          </w:r>
          <w:r>
            <w:rPr>
              <w:rFonts w:cs="Times New Roman"/>
              <w:szCs w:val="28"/>
            </w:rPr>
            <w:fldChar w:fldCharType="separate"/>
          </w:r>
          <w:r>
            <w:rPr>
              <w:rFonts w:hint="default" w:ascii="黑体" w:hAnsi="黑体" w:eastAsia="黑体" w:cs="黑体"/>
              <w:bCs/>
              <w:szCs w:val="30"/>
            </w:rPr>
            <w:t xml:space="preserve">5.4.4 </w:t>
          </w:r>
          <w:r>
            <w:rPr>
              <w:rFonts w:hint="eastAsia"/>
            </w:rPr>
            <w:t>二所数字化转型成熟度差距简要分析</w:t>
          </w:r>
          <w:r>
            <w:tab/>
          </w:r>
          <w:r>
            <w:fldChar w:fldCharType="begin"/>
          </w:r>
          <w:r>
            <w:instrText xml:space="preserve"> PAGEREF _Toc125101668 \h </w:instrText>
          </w:r>
          <w:r>
            <w:fldChar w:fldCharType="separate"/>
          </w:r>
          <w:r>
            <w:t>187</w:t>
          </w:r>
          <w:r>
            <w:fldChar w:fldCharType="end"/>
          </w:r>
          <w:r>
            <w:rPr>
              <w:rFonts w:cs="Times New Roman"/>
              <w:szCs w:val="28"/>
            </w:rPr>
            <w:fldChar w:fldCharType="end"/>
          </w:r>
        </w:p>
        <w:p>
          <w:pPr>
            <w:pStyle w:val="26"/>
            <w:tabs>
              <w:tab w:val="right" w:leader="dot" w:pos="8306"/>
              <w:tab w:val="clear" w:pos="840"/>
              <w:tab w:val="clear" w:pos="8295"/>
            </w:tabs>
          </w:pPr>
          <w:r>
            <w:rPr>
              <w:rFonts w:cs="Times New Roman"/>
              <w:szCs w:val="28"/>
            </w:rPr>
            <w:fldChar w:fldCharType="begin"/>
          </w:r>
          <w:r>
            <w:rPr>
              <w:rFonts w:cs="Times New Roman"/>
              <w:szCs w:val="28"/>
            </w:rPr>
            <w:instrText xml:space="preserve"> HYPERLINK \l _Toc197243663 </w:instrText>
          </w:r>
          <w:r>
            <w:rPr>
              <w:rFonts w:cs="Times New Roman"/>
              <w:szCs w:val="28"/>
            </w:rPr>
            <w:fldChar w:fldCharType="separate"/>
          </w:r>
          <w:r>
            <w:rPr>
              <w:rFonts w:hint="default" w:ascii="黑体" w:hAnsi="黑体" w:eastAsia="黑体" w:cs="黑体"/>
              <w:bCs/>
              <w:szCs w:val="32"/>
            </w:rPr>
            <w:t xml:space="preserve">5.5 </w:t>
          </w:r>
          <w:r>
            <w:rPr>
              <w:rFonts w:hint="eastAsia"/>
            </w:rPr>
            <w:t>术语初步定义</w:t>
          </w:r>
          <w:r>
            <w:tab/>
          </w:r>
          <w:r>
            <w:fldChar w:fldCharType="begin"/>
          </w:r>
          <w:r>
            <w:instrText xml:space="preserve"> PAGEREF _Toc197243663 \h </w:instrText>
          </w:r>
          <w:r>
            <w:fldChar w:fldCharType="separate"/>
          </w:r>
          <w:r>
            <w:t>190</w:t>
          </w:r>
          <w:r>
            <w:fldChar w:fldCharType="end"/>
          </w:r>
          <w:r>
            <w:rPr>
              <w:rFonts w:cs="Times New Roman"/>
              <w:szCs w:val="28"/>
            </w:rPr>
            <w:fldChar w:fldCharType="end"/>
          </w:r>
        </w:p>
        <w:p>
          <w:pPr>
            <w:spacing w:line="400" w:lineRule="exact"/>
            <w:ind w:firstLine="560"/>
            <w:rPr>
              <w:rFonts w:ascii="宋体" w:hAnsi="宋体" w:cs="宋体"/>
              <w:szCs w:val="28"/>
            </w:rPr>
          </w:pPr>
          <w:r>
            <w:rPr>
              <w:rFonts w:cs="Times New Roman"/>
              <w:szCs w:val="28"/>
            </w:rPr>
            <w:fldChar w:fldCharType="end"/>
          </w:r>
        </w:p>
      </w:sdtContent>
    </w:sdt>
    <w:p>
      <w:pPr>
        <w:pStyle w:val="2"/>
        <w:numPr>
          <w:ilvl w:val="255"/>
          <w:numId w:val="0"/>
        </w:numPr>
        <w:spacing w:before="156" w:after="156" w:line="240" w:lineRule="atLeast"/>
        <w:jc w:val="center"/>
        <w:rPr>
          <w:rFonts w:ascii="宋体" w:hAnsi="宋体" w:eastAsia="宋体" w:cs="宋体"/>
          <w:sz w:val="28"/>
          <w:szCs w:val="28"/>
        </w:rPr>
        <w:sectPr>
          <w:pgSz w:w="11906" w:h="16838"/>
          <w:pgMar w:top="1440" w:right="1800" w:bottom="1440" w:left="1800" w:header="851" w:footer="992" w:gutter="0"/>
          <w:pgNumType w:start="1"/>
          <w:cols w:space="425" w:num="1"/>
          <w:docGrid w:type="lines" w:linePitch="312" w:charSpace="0"/>
        </w:sectPr>
      </w:pPr>
      <w:bookmarkStart w:id="37" w:name="_Toc1173928993"/>
      <w:bookmarkStart w:id="38" w:name="_Toc11754220"/>
      <w:bookmarkStart w:id="39" w:name="_Toc1537748034"/>
      <w:bookmarkStart w:id="40" w:name="_Toc295514255"/>
      <w:bookmarkStart w:id="41" w:name="_Toc344609230"/>
      <w:bookmarkStart w:id="42" w:name="_Toc2034180952"/>
      <w:bookmarkStart w:id="43" w:name="_Toc1780034174"/>
      <w:bookmarkStart w:id="44" w:name="_Toc1228863945"/>
      <w:bookmarkStart w:id="45" w:name="_Toc503021321"/>
      <w:bookmarkStart w:id="46" w:name="_Toc856906650"/>
      <w:bookmarkStart w:id="47" w:name="_Toc1937197209"/>
      <w:bookmarkStart w:id="48" w:name="_Toc169219014"/>
      <w:bookmarkStart w:id="49" w:name="_Toc260913187"/>
      <w:bookmarkStart w:id="50" w:name="_Toc1050971754"/>
      <w:bookmarkStart w:id="51" w:name="_Toc469541622"/>
      <w:bookmarkStart w:id="52" w:name="_Toc1499563247"/>
      <w:bookmarkStart w:id="53" w:name="_Toc487385226"/>
      <w:bookmarkStart w:id="54" w:name="_Toc1474007368"/>
      <w:bookmarkStart w:id="55" w:name="_Toc1120979827"/>
      <w:bookmarkStart w:id="56" w:name="_Toc1081799032"/>
      <w:bookmarkStart w:id="57" w:name="_Toc320087697"/>
      <w:bookmarkStart w:id="58" w:name="_Toc660518052"/>
      <w:bookmarkStart w:id="59" w:name="_Toc503155844"/>
      <w:bookmarkStart w:id="60" w:name="_Toc640109838"/>
      <w:bookmarkStart w:id="61" w:name="_Toc122613174"/>
      <w:bookmarkStart w:id="62" w:name="_Toc1742543498"/>
      <w:bookmarkStart w:id="63" w:name="_Toc1072962054"/>
      <w:bookmarkStart w:id="64" w:name="_Toc2101838519"/>
      <w:bookmarkStart w:id="65" w:name="_Toc1757348226"/>
      <w:bookmarkStart w:id="66" w:name="_Toc328275078"/>
      <w:bookmarkStart w:id="67" w:name="_Toc1813946207"/>
      <w:bookmarkStart w:id="68" w:name="_Toc130329659"/>
      <w:bookmarkStart w:id="69" w:name="_Toc1227538292"/>
      <w:bookmarkStart w:id="70" w:name="_Toc1703379742"/>
      <w:bookmarkStart w:id="71" w:name="_Toc249645009"/>
      <w:bookmarkStart w:id="72" w:name="_Toc442643055"/>
      <w:bookmarkStart w:id="73" w:name="_Toc26122"/>
      <w:bookmarkStart w:id="74" w:name="_Toc337762586"/>
      <w:bookmarkStart w:id="75" w:name="_Toc723177652"/>
      <w:bookmarkStart w:id="76" w:name="_Toc828932031"/>
      <w:bookmarkStart w:id="77" w:name="_Toc1840379179"/>
      <w:bookmarkStart w:id="78" w:name="_Toc18216"/>
      <w:bookmarkStart w:id="79" w:name="_Toc1542806891"/>
      <w:bookmarkStart w:id="80" w:name="_Toc301217670"/>
      <w:bookmarkStart w:id="81" w:name="_Toc687391548"/>
      <w:bookmarkStart w:id="82" w:name="_Toc98109856"/>
      <w:bookmarkStart w:id="83" w:name="_Toc134713634"/>
      <w:bookmarkStart w:id="84" w:name="_Toc818454260"/>
      <w:bookmarkStart w:id="85" w:name="_Toc1749352163"/>
      <w:bookmarkStart w:id="86" w:name="_Toc578936656"/>
      <w:bookmarkStart w:id="87" w:name="_Toc618980542"/>
      <w:bookmarkStart w:id="88" w:name="_Toc1010918213"/>
      <w:bookmarkStart w:id="89" w:name="_Toc338998106"/>
      <w:bookmarkStart w:id="90" w:name="_Toc1063086753"/>
      <w:bookmarkStart w:id="91" w:name="_Toc90172834"/>
      <w:bookmarkStart w:id="92" w:name="_Toc138697570"/>
      <w:bookmarkStart w:id="93" w:name="_Toc964692127"/>
      <w:bookmarkStart w:id="94" w:name="_Toc1043119245"/>
      <w:bookmarkStart w:id="95" w:name="_Toc1652627894"/>
      <w:bookmarkStart w:id="96" w:name="_Toc1349951444"/>
      <w:bookmarkStart w:id="97" w:name="_Toc1010397755"/>
      <w:bookmarkStart w:id="98" w:name="_Toc161809633"/>
    </w:p>
    <w:p>
      <w:pPr>
        <w:pStyle w:val="2"/>
        <w:numPr>
          <w:ilvl w:val="255"/>
          <w:numId w:val="0"/>
        </w:numPr>
        <w:spacing w:before="156" w:after="156"/>
        <w:jc w:val="center"/>
      </w:pPr>
      <w:bookmarkStart w:id="99" w:name="_Toc1815265284"/>
      <w:bookmarkStart w:id="100" w:name="_Toc121686371"/>
      <w:bookmarkStart w:id="101" w:name="_Toc24227"/>
      <w:bookmarkStart w:id="102" w:name="_Toc1773877252"/>
      <w:bookmarkStart w:id="103" w:name="_Toc700273382"/>
      <w:bookmarkStart w:id="104" w:name="_Toc1393511122"/>
      <w:bookmarkStart w:id="105" w:name="_Toc529081705"/>
      <w:bookmarkStart w:id="106" w:name="_Toc26386"/>
      <w:bookmarkStart w:id="107" w:name="_Toc602690976"/>
      <w:bookmarkStart w:id="108" w:name="_Toc1058775911"/>
      <w:bookmarkStart w:id="109" w:name="_Toc1694142423"/>
      <w:bookmarkStart w:id="110" w:name="_Toc8368"/>
      <w:bookmarkStart w:id="111" w:name="_Toc8014"/>
      <w:bookmarkStart w:id="112" w:name="_Toc1497178366"/>
      <w:bookmarkStart w:id="113" w:name="_Toc13088"/>
      <w:bookmarkStart w:id="114" w:name="_Toc942285632"/>
      <w:bookmarkStart w:id="115" w:name="_Toc6822"/>
      <w:bookmarkStart w:id="116" w:name="_Toc880911798"/>
      <w:bookmarkStart w:id="117" w:name="_Toc1899236717"/>
      <w:bookmarkStart w:id="118" w:name="_Toc8496"/>
      <w:bookmarkStart w:id="119" w:name="_Toc7071"/>
      <w:r>
        <w:rPr>
          <w:rFonts w:hint="eastAsia"/>
        </w:rPr>
        <w:t>前言</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pPr>
        <w:widowControl/>
        <w:ind w:firstLine="560"/>
        <w:rPr>
          <w:rFonts w:hint="eastAsia"/>
        </w:rPr>
      </w:pPr>
      <w:r>
        <w:rPr>
          <w:rFonts w:hint="eastAsia"/>
        </w:rPr>
        <w:t>本报告旨在</w:t>
      </w:r>
      <w:r>
        <w:rPr>
          <w:rFonts w:hint="eastAsia"/>
          <w:lang w:val="en-US" w:eastAsia="zh-CN"/>
        </w:rPr>
        <w:t>通过快速调研</w:t>
      </w:r>
      <w:r>
        <w:rPr>
          <w:rFonts w:hint="eastAsia"/>
        </w:rPr>
        <w:t>二所各单位业务及IT的现状，从</w:t>
      </w:r>
      <w:r>
        <w:rPr>
          <w:rFonts w:hint="eastAsia"/>
          <w:lang w:val="en-US" w:eastAsia="zh-CN"/>
        </w:rPr>
        <w:t>二所总体战略视角，对</w:t>
      </w:r>
      <w:r>
        <w:rPr>
          <w:rFonts w:hint="eastAsia"/>
        </w:rPr>
        <w:t>业务战略方向与目标、主要业务流程、组织</w:t>
      </w:r>
      <w:r>
        <w:rPr>
          <w:rFonts w:hint="eastAsia"/>
          <w:lang w:val="en-US" w:eastAsia="zh-CN"/>
        </w:rPr>
        <w:t>结构</w:t>
      </w:r>
      <w:r>
        <w:rPr>
          <w:rFonts w:hint="eastAsia"/>
        </w:rPr>
        <w:t>与集团管控</w:t>
      </w:r>
      <w:r>
        <w:rPr>
          <w:rFonts w:hint="eastAsia"/>
          <w:lang w:val="en-US" w:eastAsia="zh-CN"/>
        </w:rPr>
        <w:t>方式</w:t>
      </w:r>
      <w:r>
        <w:rPr>
          <w:rFonts w:hint="eastAsia"/>
        </w:rPr>
        <w:t>、数字化建设现状、数字化需求等维度进行</w:t>
      </w:r>
      <w:r>
        <w:rPr>
          <w:rFonts w:hint="eastAsia"/>
          <w:lang w:val="en-US" w:eastAsia="zh-CN"/>
        </w:rPr>
        <w:t>快速摸底和初步总结</w:t>
      </w:r>
      <w:r>
        <w:rPr>
          <w:rFonts w:hint="eastAsia"/>
        </w:rPr>
        <w:t>分析</w:t>
      </w:r>
      <w:r>
        <w:rPr>
          <w:rFonts w:hint="eastAsia"/>
          <w:lang w:eastAsia="zh-CN"/>
        </w:rPr>
        <w:t>，</w:t>
      </w:r>
      <w:r>
        <w:rPr>
          <w:rFonts w:hint="eastAsia"/>
        </w:rPr>
        <w:t>为二所</w:t>
      </w:r>
      <w:r>
        <w:rPr>
          <w:rFonts w:hint="eastAsia"/>
          <w:lang w:val="en-US" w:eastAsia="zh-CN"/>
        </w:rPr>
        <w:t>数字化转型发展顶层规划、蓝图设计、建设路径规划等</w:t>
      </w:r>
      <w:r>
        <w:rPr>
          <w:rFonts w:hint="eastAsia"/>
        </w:rPr>
        <w:t>提供</w:t>
      </w:r>
      <w:r>
        <w:rPr>
          <w:rFonts w:hint="eastAsia"/>
          <w:lang w:val="en-US" w:eastAsia="zh-CN"/>
        </w:rPr>
        <w:t>相关</w:t>
      </w:r>
      <w:r>
        <w:rPr>
          <w:rFonts w:hint="eastAsia"/>
        </w:rPr>
        <w:t>依据和</w:t>
      </w:r>
      <w:r>
        <w:rPr>
          <w:rFonts w:hint="eastAsia"/>
          <w:lang w:val="en-US" w:eastAsia="zh-CN"/>
        </w:rPr>
        <w:t>决策参考</w:t>
      </w:r>
      <w:r>
        <w:rPr>
          <w:rFonts w:hint="eastAsia"/>
        </w:rPr>
        <w:t>。</w:t>
      </w:r>
    </w:p>
    <w:p>
      <w:pPr>
        <w:widowControl/>
        <w:ind w:firstLine="560"/>
        <w:rPr>
          <w:rFonts w:hint="eastAsia"/>
          <w:lang w:val="en-US" w:eastAsia="zh-CN"/>
        </w:rPr>
      </w:pPr>
      <w:r>
        <w:rPr>
          <w:rFonts w:hint="eastAsia"/>
          <w:lang w:val="en-US" w:eastAsia="zh-CN"/>
        </w:rPr>
        <w:t>现状内容主要来自于2023年10月8日-2023年12月31日调研，大多内容来自于不同时段访谈和原始数据整理，整理时间截止2023年12月31日，可能存在已有动态变化或者偏差地方。如有影响关键结论，可在后续规划中持续反馈补充或者调整。</w:t>
      </w:r>
    </w:p>
    <w:p>
      <w:pPr>
        <w:widowControl/>
        <w:ind w:firstLine="560"/>
      </w:pPr>
      <w:r>
        <w:rPr>
          <w:rFonts w:hint="eastAsia"/>
          <w:lang w:val="en-US" w:eastAsia="zh-CN"/>
        </w:rPr>
        <w:t>其中，一期正在建设内容，涉及尚未全所推广应用，仍旧保留部分业务单位对历史系统的应用体验反馈记录。在后续IT建设规划中，统一考虑应用是否覆盖核心诉求。</w:t>
      </w:r>
    </w:p>
    <w:p>
      <w:pPr>
        <w:ind w:firstLine="560"/>
      </w:pPr>
    </w:p>
    <w:p>
      <w:pPr>
        <w:ind w:firstLine="560"/>
      </w:pPr>
      <w:r>
        <w:rPr>
          <w:rFonts w:hint="eastAsia"/>
        </w:rPr>
        <w:br w:type="page"/>
      </w:r>
    </w:p>
    <w:p>
      <w:pPr>
        <w:pStyle w:val="2"/>
        <w:spacing w:before="0" w:after="0"/>
        <w:ind w:firstLine="0"/>
      </w:pPr>
      <w:bookmarkStart w:id="120" w:name="_Toc983928621"/>
      <w:bookmarkStart w:id="121" w:name="_Toc433746803"/>
      <w:r>
        <w:rPr>
          <w:rFonts w:hint="eastAsia"/>
        </w:rPr>
        <w:t xml:space="preserve"> </w:t>
      </w:r>
      <w:bookmarkStart w:id="122" w:name="_Toc2132163663"/>
      <w:bookmarkStart w:id="123" w:name="_Toc19028"/>
      <w:bookmarkStart w:id="124" w:name="_Toc795619670"/>
      <w:bookmarkStart w:id="125" w:name="_Toc980863724"/>
      <w:bookmarkStart w:id="126" w:name="_Toc274573611"/>
      <w:bookmarkStart w:id="127" w:name="_Toc10685"/>
      <w:bookmarkStart w:id="128" w:name="_Toc83932651"/>
      <w:bookmarkStart w:id="129" w:name="_Toc1316048237"/>
      <w:bookmarkStart w:id="130" w:name="_Toc629272903"/>
      <w:bookmarkStart w:id="131" w:name="_Toc2113511435"/>
      <w:bookmarkStart w:id="132" w:name="_Toc2112999440"/>
      <w:bookmarkStart w:id="133" w:name="_Toc1731121876"/>
      <w:bookmarkStart w:id="134" w:name="_Toc1010905463"/>
      <w:bookmarkStart w:id="135" w:name="_Toc1450204046"/>
      <w:bookmarkStart w:id="136" w:name="_Toc25390"/>
      <w:bookmarkStart w:id="137" w:name="_Toc8881"/>
      <w:bookmarkStart w:id="138" w:name="_Toc267387744"/>
      <w:bookmarkStart w:id="139" w:name="_Toc284773272"/>
      <w:bookmarkStart w:id="140" w:name="_Toc853057719"/>
      <w:bookmarkStart w:id="141" w:name="_Toc1725891921"/>
      <w:bookmarkStart w:id="142" w:name="_Toc1694076747"/>
      <w:bookmarkStart w:id="143" w:name="_Toc2010938906"/>
      <w:bookmarkStart w:id="144" w:name="_Toc473919496"/>
      <w:bookmarkStart w:id="145" w:name="_Toc778405453"/>
      <w:bookmarkStart w:id="146" w:name="_Toc270482184"/>
      <w:bookmarkStart w:id="147" w:name="_Toc1004729768"/>
      <w:bookmarkStart w:id="148" w:name="_Toc25125"/>
      <w:bookmarkStart w:id="149" w:name="_Toc1284345714"/>
      <w:bookmarkStart w:id="150" w:name="_Toc39503063"/>
      <w:bookmarkStart w:id="151" w:name="_Toc1748103672"/>
      <w:bookmarkStart w:id="152" w:name="_Toc360676915"/>
      <w:bookmarkStart w:id="153" w:name="_Toc797237135"/>
      <w:bookmarkStart w:id="154" w:name="_Toc1292320362"/>
      <w:bookmarkStart w:id="155" w:name="_Toc1166090416"/>
      <w:bookmarkStart w:id="156" w:name="_Toc1897151869"/>
      <w:bookmarkStart w:id="157" w:name="_Toc732326568"/>
      <w:bookmarkStart w:id="158" w:name="_Toc1641479330"/>
      <w:bookmarkStart w:id="159" w:name="_Toc1693917355"/>
      <w:bookmarkStart w:id="160" w:name="_Toc291411137"/>
      <w:bookmarkStart w:id="161" w:name="_Toc439676061"/>
      <w:bookmarkStart w:id="162" w:name="_Toc598825637"/>
      <w:bookmarkStart w:id="163" w:name="_Toc6326735"/>
      <w:bookmarkStart w:id="164" w:name="_Toc1199775322"/>
      <w:bookmarkStart w:id="165" w:name="_Toc26564"/>
      <w:bookmarkStart w:id="166" w:name="_Toc1409037191"/>
      <w:bookmarkStart w:id="167" w:name="_Toc20280"/>
      <w:bookmarkStart w:id="168" w:name="_Toc433917258"/>
      <w:bookmarkStart w:id="169" w:name="_Toc539600024"/>
      <w:bookmarkStart w:id="170" w:name="_Toc1783707455"/>
      <w:bookmarkStart w:id="171" w:name="_Toc1322797945"/>
      <w:bookmarkStart w:id="172" w:name="_Toc1580459443"/>
      <w:bookmarkStart w:id="173" w:name="_Toc17258873"/>
      <w:bookmarkStart w:id="174" w:name="_Toc1894354380"/>
      <w:bookmarkStart w:id="175" w:name="_Toc27949"/>
      <w:r>
        <w:rPr>
          <w:rFonts w:hint="eastAsia"/>
        </w:rPr>
        <w:t>项目概述</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pPr>
        <w:ind w:firstLine="560"/>
        <w:rPr>
          <w:szCs w:val="24"/>
        </w:rPr>
      </w:pPr>
      <w:r>
        <w:rPr>
          <w:rFonts w:hint="eastAsia"/>
          <w:szCs w:val="24"/>
        </w:rPr>
        <w:t>本章将对本次数字化转型规划项目的整体情况，从项目背景、项目思路、项目计划以及调研阶段回顾等四个方面做简要说明</w:t>
      </w:r>
      <w:r>
        <w:rPr>
          <w:rFonts w:hint="eastAsia"/>
          <w:szCs w:val="24"/>
          <w:lang w:eastAsia="zh-CN"/>
        </w:rPr>
        <w:t>。</w:t>
      </w:r>
    </w:p>
    <w:p>
      <w:pPr>
        <w:pStyle w:val="3"/>
        <w:spacing w:before="0" w:after="0"/>
        <w:ind w:firstLine="0"/>
      </w:pPr>
      <w:bookmarkStart w:id="176" w:name="_Toc1134226928"/>
      <w:bookmarkStart w:id="177" w:name="_Toc2087456482"/>
      <w:bookmarkStart w:id="178" w:name="_Toc1045893712"/>
      <w:bookmarkStart w:id="179" w:name="_Toc1237863159"/>
      <w:bookmarkStart w:id="180" w:name="_Toc976503881"/>
      <w:bookmarkStart w:id="181" w:name="_Toc618472177"/>
      <w:bookmarkStart w:id="182" w:name="_Toc1836838791"/>
      <w:bookmarkStart w:id="183" w:name="_Toc1675210023"/>
      <w:bookmarkStart w:id="184" w:name="_Toc1812392543"/>
      <w:bookmarkStart w:id="185" w:name="_Toc163192464"/>
      <w:bookmarkStart w:id="186" w:name="_Toc684282700"/>
      <w:bookmarkStart w:id="187" w:name="_Toc1127988785"/>
      <w:r>
        <w:rPr>
          <w:rFonts w:hint="eastAsia"/>
        </w:rPr>
        <w:t xml:space="preserve"> </w:t>
      </w:r>
      <w:bookmarkStart w:id="188" w:name="_Toc355532918"/>
      <w:bookmarkStart w:id="189" w:name="_Toc983847419"/>
      <w:bookmarkStart w:id="190" w:name="_Toc1264251247"/>
      <w:bookmarkStart w:id="191" w:name="_Toc1514347871"/>
      <w:bookmarkStart w:id="192" w:name="_Toc612"/>
      <w:bookmarkStart w:id="193" w:name="_Toc1484264399"/>
      <w:bookmarkStart w:id="194" w:name="_Toc1292134896"/>
      <w:bookmarkStart w:id="195" w:name="_Toc1003896218"/>
      <w:bookmarkStart w:id="196" w:name="_Toc1918669436"/>
      <w:bookmarkStart w:id="197" w:name="_Toc1741755274"/>
      <w:bookmarkStart w:id="198" w:name="_Toc19366"/>
      <w:bookmarkStart w:id="199" w:name="_Toc17778"/>
      <w:bookmarkStart w:id="200" w:name="_Toc1544985224"/>
      <w:bookmarkStart w:id="201" w:name="_Toc740255861"/>
      <w:bookmarkStart w:id="202" w:name="_Toc1640279201"/>
      <w:bookmarkStart w:id="203" w:name="_Toc946423711"/>
      <w:bookmarkStart w:id="204" w:name="_Toc23213"/>
      <w:bookmarkStart w:id="205" w:name="_Toc148122549"/>
      <w:bookmarkStart w:id="206" w:name="_Toc4646"/>
      <w:bookmarkStart w:id="207" w:name="_Toc654640697"/>
      <w:bookmarkStart w:id="208" w:name="_Toc234162087"/>
      <w:bookmarkStart w:id="209" w:name="_Toc856920376"/>
      <w:bookmarkStart w:id="210" w:name="_Toc1423020103"/>
      <w:bookmarkStart w:id="211" w:name="_Toc26921"/>
      <w:bookmarkStart w:id="212" w:name="_Toc1787491319"/>
      <w:bookmarkStart w:id="213" w:name="_Toc159586166"/>
      <w:bookmarkStart w:id="214" w:name="_Toc478277206"/>
      <w:bookmarkStart w:id="215" w:name="_Toc1354111217"/>
      <w:bookmarkStart w:id="216" w:name="_Toc259683018"/>
      <w:bookmarkStart w:id="217" w:name="_Toc752556656"/>
      <w:bookmarkStart w:id="218" w:name="_Toc1698058571"/>
      <w:bookmarkStart w:id="219" w:name="_Toc1746607468"/>
      <w:bookmarkStart w:id="220" w:name="_Toc1385893668"/>
      <w:bookmarkStart w:id="221" w:name="_Toc2140373641"/>
      <w:bookmarkStart w:id="222" w:name="_Toc2046967712"/>
      <w:bookmarkStart w:id="223" w:name="_Toc1106736442"/>
      <w:bookmarkStart w:id="224" w:name="_Toc1590816988"/>
      <w:bookmarkStart w:id="225" w:name="_Toc6771"/>
      <w:bookmarkStart w:id="226" w:name="_Toc1009694903"/>
      <w:bookmarkStart w:id="227" w:name="_Toc14981"/>
      <w:bookmarkStart w:id="228" w:name="_Toc378718376"/>
      <w:bookmarkStart w:id="229" w:name="_Toc16882"/>
      <w:bookmarkStart w:id="230" w:name="_Toc190071047"/>
      <w:bookmarkStart w:id="231" w:name="_Toc829294415"/>
      <w:bookmarkStart w:id="232" w:name="_Toc215066552"/>
      <w:bookmarkStart w:id="233" w:name="_Toc1888638806"/>
      <w:bookmarkStart w:id="234" w:name="_Toc28960"/>
      <w:bookmarkStart w:id="235" w:name="_Toc1768169948"/>
      <w:bookmarkStart w:id="236" w:name="_Toc144327900"/>
      <w:bookmarkStart w:id="237" w:name="_Toc556628758"/>
      <w:bookmarkStart w:id="238" w:name="_Toc1899875171"/>
      <w:bookmarkStart w:id="239" w:name="_Toc1450023884"/>
      <w:bookmarkStart w:id="240" w:name="_Toc1968997885"/>
      <w:bookmarkStart w:id="241" w:name="_Toc1980202893"/>
      <w:bookmarkStart w:id="242" w:name="_Toc1906792925"/>
      <w:bookmarkStart w:id="243" w:name="_Toc1014054312"/>
      <w:bookmarkStart w:id="244" w:name="_Toc545859190"/>
      <w:bookmarkStart w:id="245" w:name="_Toc1963806321"/>
      <w:bookmarkStart w:id="246" w:name="_Toc244517641"/>
      <w:r>
        <w:rPr>
          <w:rFonts w:hint="eastAsia"/>
        </w:rPr>
        <w:t>项目背景</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pPr>
        <w:ind w:firstLine="560"/>
        <w:rPr>
          <w:szCs w:val="24"/>
        </w:rPr>
      </w:pPr>
      <w:r>
        <w:rPr>
          <w:rFonts w:hint="eastAsia"/>
          <w:szCs w:val="24"/>
        </w:rPr>
        <w:t>本次数字化转型规划项目的主要背景源于中国民航局第二研究所（以下简称“二所”）在新时期、新使命、新格局下的新定位。作为央国企，二所的数字化升级具有重要意义，支撑数字中国战略，响应政策号召，实现自身高质量发展，示范并带动产业链的整体数字化建设。</w:t>
      </w:r>
    </w:p>
    <w:p>
      <w:pPr>
        <w:ind w:firstLine="560"/>
        <w:rPr>
          <w:szCs w:val="24"/>
        </w:rPr>
      </w:pPr>
      <w:r>
        <w:rPr>
          <w:rFonts w:hint="eastAsia"/>
          <w:szCs w:val="24"/>
        </w:rPr>
        <w:t>从外部看，二所作为民航局主管的科研院所，在新的历史时期和新的历史站位下，肩负着民航强国战略的“第二次创业”的历史新使命。同时，二所建设的民航科技创新示范区（以下简称“示范区”）更是中国民航局与四川省政府联合共建的全国首个民航科技创新示范区，是国内单项投资规模最大的民航科技项目。项目建成后，将从根本上改善中国民航科研基础条件，形成国内领先的民航关键技术领域科研、验证、测试、评估等能力，深度融合政、产、学、研、用，覆盖民航业完整产业链，建成航空产业生态圈，成为引领中国民航智慧发展的新标杆，亚太领先、国际一流的民航工程技术创新及应用验证基地。</w:t>
      </w:r>
    </w:p>
    <w:p>
      <w:pPr>
        <w:ind w:firstLine="560"/>
        <w:rPr>
          <w:szCs w:val="24"/>
        </w:rPr>
      </w:pPr>
      <w:r>
        <w:rPr>
          <w:rFonts w:hint="eastAsia"/>
          <w:szCs w:val="24"/>
        </w:rPr>
        <w:t>从内部看，二所从一总部三基地到多基地，从管理占地面积133亩（截至2021年底，拥有二环路所区总部、文星基地、白家基地、新津基地共16栋（处）建筑，产权面积（地上）约8.07万平方米）到现在管理占地面积1721亩（将建成16个民航科技创新研究中心和1个验证中心，包含43个实验室，108个平台和1个验证模拟机场，有3700多个仪器设备，总建筑面积62.65万平方米），管理资产规模从39亿到106.3亿，这些都对二所当前的组织管理模式和内部运转机制提出更高要求。为了更好地应对二所未来更多元化的业务、更大规模的组织管理与协同、更大地域范围的协同办公以及愈加复杂的管理环境和诉求，二所需要快速抢占互联网、大数据、人工智能技术前沿，大力发展智能经济、数字经济，加快推进</w:t>
      </w:r>
      <w:r>
        <w:rPr>
          <w:rFonts w:cs="Times New Roman"/>
          <w:szCs w:val="24"/>
        </w:rPr>
        <w:t>5G</w:t>
      </w:r>
      <w:r>
        <w:rPr>
          <w:rFonts w:hint="eastAsia"/>
          <w:szCs w:val="24"/>
        </w:rPr>
        <w:t>、人工智能等技术在经营管理和民航领域产业发展的应用，以为二所带来更多的创新机遇和发展空间。因此，二所当前迫切需要进行数字化转型，以响应国家民航强国战略、攻克行业高精尖技术难关，解决“卡脖子”难题，同时在行业愈发激烈的竞争中，发挥链主</w:t>
      </w:r>
      <w:r>
        <w:rPr>
          <w:rFonts w:hint="eastAsia"/>
          <w:sz w:val="24"/>
          <w:vertAlign w:val="superscript"/>
        </w:rPr>
        <w:footnoteReference w:id="0"/>
      </w:r>
      <w:r>
        <w:rPr>
          <w:rFonts w:hint="eastAsia"/>
          <w:szCs w:val="24"/>
        </w:rPr>
        <w:t>和示范效应、实现自身高质量发展的机遇和挑战。</w:t>
      </w:r>
    </w:p>
    <w:p>
      <w:pPr>
        <w:ind w:firstLine="560"/>
        <w:rPr>
          <w:szCs w:val="24"/>
        </w:rPr>
      </w:pPr>
      <w:r>
        <w:rPr>
          <w:rFonts w:hint="eastAsia"/>
          <w:szCs w:val="24"/>
        </w:rPr>
        <w:t>为了实现数字化转型，</w:t>
      </w:r>
      <w:r>
        <w:rPr>
          <w:rFonts w:hint="eastAsia"/>
          <w:szCs w:val="24"/>
          <w:lang w:bidi="ar"/>
        </w:rPr>
        <w:t>首要任务就是进行顶层设计规划，以确保数字化转型高效、有序地执行。目前，二所已经在</w:t>
      </w:r>
      <w:r>
        <w:rPr>
          <w:rFonts w:hint="eastAsia"/>
          <w:szCs w:val="24"/>
        </w:rPr>
        <w:t>十四五规划中明确提出战略规划目标及数字化转型的长期目标，即</w:t>
      </w:r>
      <w:r>
        <w:rPr>
          <w:rFonts w:hint="eastAsia"/>
          <w:szCs w:val="24"/>
          <w:lang w:bidi="ar"/>
        </w:rPr>
        <w:t>优化人力、资金、</w:t>
      </w:r>
      <w:r>
        <w:rPr>
          <w:rFonts w:cs="Times New Roman"/>
          <w:szCs w:val="24"/>
          <w:lang w:bidi="ar"/>
        </w:rPr>
        <w:t>供应链以及IT基础资源配置，提高协同办公及业务运转效率，通过数据驱动决策，提供更高质量的创新型产品服务，快速响应市场变化，加速关键核心技术的自主创新</w:t>
      </w:r>
      <w:r>
        <w:rPr>
          <w:rFonts w:hint="eastAsia" w:cs="Times New Roman"/>
          <w:szCs w:val="24"/>
          <w:lang w:eastAsia="zh-CN" w:bidi="ar"/>
        </w:rPr>
        <w:t>，</w:t>
      </w:r>
      <w:r>
        <w:rPr>
          <w:rFonts w:cs="Times New Roman"/>
          <w:szCs w:val="24"/>
          <w:lang w:bidi="ar"/>
        </w:rPr>
        <w:t>强化竞争力，保障生产运营稳定，产生更高经济效益。</w:t>
      </w:r>
      <w:r>
        <w:rPr>
          <w:rFonts w:hint="eastAsia" w:cs="Times New Roman"/>
          <w:szCs w:val="24"/>
          <w:lang w:bidi="ar"/>
        </w:rPr>
        <w:t>对于</w:t>
      </w:r>
      <w:r>
        <w:rPr>
          <w:rFonts w:hint="eastAsia" w:cs="Times New Roman"/>
          <w:szCs w:val="24"/>
        </w:rPr>
        <w:t>数字化转型所包含的IT</w:t>
      </w:r>
      <w:r>
        <w:rPr>
          <w:rFonts w:cs="Times New Roman"/>
          <w:szCs w:val="24"/>
        </w:rPr>
        <w:t>基础设施和基础能力后续定位也有了初步想法</w:t>
      </w:r>
      <w:r>
        <w:rPr>
          <w:rFonts w:hint="eastAsia" w:cs="Times New Roman"/>
          <w:szCs w:val="24"/>
        </w:rPr>
        <w:t>和实施计划，即</w:t>
      </w:r>
      <w:r>
        <w:rPr>
          <w:rFonts w:cs="Times New Roman"/>
          <w:szCs w:val="24"/>
        </w:rPr>
        <w:t>依托</w:t>
      </w:r>
      <w:r>
        <w:rPr>
          <w:rFonts w:hint="eastAsia" w:cs="Times New Roman"/>
          <w:szCs w:val="24"/>
        </w:rPr>
        <w:t>民航科技创新示范区</w:t>
      </w:r>
      <w:r>
        <w:rPr>
          <w:rFonts w:cs="Times New Roman"/>
          <w:szCs w:val="24"/>
        </w:rPr>
        <w:t>建设逐步推进数据中心建设。但对数字化转型</w:t>
      </w:r>
      <w:r>
        <w:rPr>
          <w:rFonts w:hint="eastAsia" w:cs="Times New Roman"/>
          <w:szCs w:val="24"/>
        </w:rPr>
        <w:t>的长期目标如何实现还未形成清晰的转型规划</w:t>
      </w:r>
      <w:r>
        <w:rPr>
          <w:rFonts w:hint="eastAsia"/>
          <w:szCs w:val="24"/>
        </w:rPr>
        <w:t>、分解计划和实施路径，使得各部门/单位对二所数字化转型中具体做什么、怎么做及如何发挥协同作用以推进数字化转型未形成明确</w:t>
      </w:r>
      <w:r>
        <w:rPr>
          <w:rFonts w:hint="eastAsia"/>
          <w:szCs w:val="24"/>
          <w:lang w:val="en-US" w:eastAsia="zh-CN"/>
        </w:rPr>
        <w:t>路线</w:t>
      </w:r>
      <w:r>
        <w:rPr>
          <w:rFonts w:hint="eastAsia"/>
          <w:szCs w:val="24"/>
        </w:rPr>
        <w:t>。</w:t>
      </w:r>
    </w:p>
    <w:p>
      <w:pPr>
        <w:ind w:firstLine="560"/>
        <w:rPr>
          <w:szCs w:val="24"/>
        </w:rPr>
      </w:pPr>
      <w:r>
        <w:rPr>
          <w:rFonts w:hint="eastAsia"/>
          <w:szCs w:val="24"/>
        </w:rPr>
        <w:t>此外，对于数字化转型的理解还需进一步加强，否则或将因为理解上的差异和误区，导致数字化转型推进工作困难。首先，数字化转型并非万能，它可以提高企业的效率、灵活性和创新性，但并不能解决所有问题。其次，数字化转型过程中通常都面临三大难点，即：</w:t>
      </w:r>
      <w:r>
        <w:rPr>
          <w:rFonts w:hint="eastAsia"/>
          <w:b/>
          <w:bCs/>
          <w:szCs w:val="24"/>
        </w:rPr>
        <w:t>第一，时间长、见效慢，影响成就感。</w:t>
      </w:r>
      <w:r>
        <w:rPr>
          <w:rFonts w:hint="eastAsia"/>
          <w:szCs w:val="24"/>
        </w:rPr>
        <w:t>因为数字化转型需要在组织变革、业务融合、技术研发、系统迁移等多个领域进行持续性的资源和时间投入，需要企业具备足够的资金和技术支持，逐步积累从量变达到质变，容易产生投入时间长、见效慢的感受，影响实施者与使用者对数字化转型效果和价值的评估。</w:t>
      </w:r>
      <w:r>
        <w:rPr>
          <w:rFonts w:hint="eastAsia"/>
          <w:b/>
          <w:bCs/>
          <w:szCs w:val="24"/>
        </w:rPr>
        <w:t>第二，试错成本高。</w:t>
      </w:r>
      <w:r>
        <w:rPr>
          <w:rFonts w:hint="eastAsia"/>
          <w:szCs w:val="24"/>
        </w:rPr>
        <w:t>随着新技术的不断发展和内外部环境的快速变化，数字化创新的试错成本较高，且如果企业没有足够的投入或者没有正确地实施数字化转型，都可能导致数字化转型失败或者效果不佳。</w:t>
      </w:r>
      <w:r>
        <w:rPr>
          <w:rFonts w:hint="eastAsia"/>
          <w:b/>
          <w:bCs/>
          <w:szCs w:val="24"/>
        </w:rPr>
        <w:t>第三，跨领域、跨部门、协同难度高。</w:t>
      </w:r>
      <w:r>
        <w:rPr>
          <w:rFonts w:hint="eastAsia"/>
          <w:szCs w:val="24"/>
        </w:rPr>
        <w:t>数字化转型组织管理工作涉及面广，横跨多个专业领域，涉及各级业务单位。</w:t>
      </w:r>
    </w:p>
    <w:p>
      <w:pPr>
        <w:numPr>
          <w:ilvl w:val="255"/>
          <w:numId w:val="0"/>
        </w:numPr>
        <w:ind w:firstLine="560" w:firstLineChars="200"/>
        <w:rPr>
          <w:szCs w:val="24"/>
        </w:rPr>
      </w:pPr>
      <w:r>
        <w:rPr>
          <w:rFonts w:hint="eastAsia"/>
          <w:szCs w:val="24"/>
        </w:rPr>
        <w:t>因此，二所的数字化转型需要从二所集团层面做统一规划，考虑自身的实际情况和需求，充分认识到数字化转型的风险和挑战，对转型路径和措施做</w:t>
      </w:r>
      <w:r>
        <w:rPr>
          <w:rFonts w:hint="eastAsia"/>
          <w:szCs w:val="24"/>
          <w:lang w:val="en-US" w:eastAsia="zh-CN"/>
        </w:rPr>
        <w:t>顶层</w:t>
      </w:r>
      <w:r>
        <w:rPr>
          <w:rFonts w:hint="eastAsia"/>
          <w:szCs w:val="24"/>
        </w:rPr>
        <w:t>设计。</w:t>
      </w:r>
    </w:p>
    <w:p>
      <w:pPr>
        <w:pStyle w:val="3"/>
        <w:spacing w:before="0" w:after="0"/>
        <w:ind w:firstLine="0"/>
      </w:pPr>
      <w:r>
        <w:rPr>
          <w:rFonts w:hint="eastAsia"/>
        </w:rPr>
        <w:t xml:space="preserve"> </w:t>
      </w:r>
      <w:bookmarkStart w:id="247" w:name="_Toc805712822"/>
      <w:bookmarkStart w:id="248" w:name="_Toc17442"/>
      <w:bookmarkStart w:id="249" w:name="_Toc1142246872"/>
      <w:bookmarkStart w:id="250" w:name="_Toc1688520209"/>
      <w:bookmarkStart w:id="251" w:name="_Toc780599192"/>
      <w:bookmarkStart w:id="252" w:name="_Toc1341883891"/>
      <w:bookmarkStart w:id="253" w:name="_Toc224452925"/>
      <w:bookmarkStart w:id="254" w:name="_Toc14992"/>
      <w:bookmarkStart w:id="255" w:name="_Toc924954668"/>
      <w:bookmarkStart w:id="256" w:name="_Toc689712166"/>
      <w:bookmarkStart w:id="257" w:name="_Toc16837"/>
      <w:bookmarkStart w:id="258" w:name="_Toc373710521"/>
      <w:bookmarkStart w:id="259" w:name="_Toc22259"/>
      <w:bookmarkStart w:id="260" w:name="_Toc1215903840"/>
      <w:bookmarkStart w:id="261" w:name="_Toc24862"/>
      <w:bookmarkStart w:id="262" w:name="_Toc1016666304"/>
      <w:bookmarkStart w:id="263" w:name="_Toc12476"/>
      <w:bookmarkStart w:id="264" w:name="_Toc15754"/>
      <w:bookmarkStart w:id="265" w:name="_Toc22126"/>
      <w:bookmarkStart w:id="266" w:name="_Toc2046972880"/>
      <w:bookmarkStart w:id="267" w:name="_Toc1556558608"/>
      <w:bookmarkStart w:id="268" w:name="_Toc440751935"/>
      <w:bookmarkStart w:id="269" w:name="_Toc267651754"/>
      <w:bookmarkStart w:id="270" w:name="_Toc753608850"/>
      <w:bookmarkStart w:id="271" w:name="_Toc28610"/>
      <w:bookmarkStart w:id="272" w:name="_Toc1815967300"/>
      <w:bookmarkStart w:id="273" w:name="_Toc562134170"/>
      <w:bookmarkStart w:id="274" w:name="_Toc1217860550"/>
      <w:bookmarkStart w:id="275" w:name="_Toc2105100506"/>
      <w:bookmarkStart w:id="276" w:name="_Toc861710441"/>
      <w:bookmarkStart w:id="277" w:name="_Toc205266346"/>
      <w:bookmarkStart w:id="278" w:name="_Toc173494482"/>
      <w:bookmarkStart w:id="279" w:name="_Toc964409215"/>
      <w:bookmarkStart w:id="280" w:name="_Toc1663016860"/>
      <w:bookmarkStart w:id="281" w:name="_Toc1887128124"/>
      <w:bookmarkStart w:id="282" w:name="_Toc1331297861"/>
      <w:bookmarkStart w:id="283" w:name="_Toc1372154905"/>
      <w:bookmarkStart w:id="284" w:name="_Toc1107242714"/>
      <w:bookmarkStart w:id="285" w:name="_Toc1067504911"/>
      <w:bookmarkStart w:id="286" w:name="_Toc408561563"/>
      <w:bookmarkStart w:id="287" w:name="_Toc1030697593"/>
      <w:bookmarkStart w:id="288" w:name="_Toc1471775576"/>
      <w:bookmarkStart w:id="289" w:name="_Toc761213390"/>
      <w:bookmarkStart w:id="290" w:name="_Toc462767500"/>
      <w:bookmarkStart w:id="291" w:name="_Toc570226294"/>
      <w:bookmarkStart w:id="292" w:name="_Toc1209977837"/>
      <w:bookmarkStart w:id="293" w:name="_Toc26340"/>
      <w:bookmarkStart w:id="294" w:name="_Toc131937448"/>
      <w:bookmarkStart w:id="295" w:name="_Toc1277743833"/>
      <w:bookmarkStart w:id="296" w:name="_Toc1672134712"/>
      <w:bookmarkStart w:id="297" w:name="_Toc1360217814"/>
      <w:bookmarkStart w:id="298" w:name="_Toc973421153"/>
      <w:bookmarkStart w:id="299" w:name="_Toc2125699371"/>
      <w:bookmarkStart w:id="300" w:name="_Toc987470898"/>
      <w:bookmarkStart w:id="301" w:name="_Toc396626135"/>
      <w:bookmarkStart w:id="302" w:name="_Toc1715945092"/>
      <w:bookmarkStart w:id="303" w:name="_Toc121873779"/>
      <w:bookmarkStart w:id="304" w:name="_Toc439125229"/>
      <w:bookmarkStart w:id="305" w:name="_Toc1181966889"/>
      <w:bookmarkStart w:id="306" w:name="_Toc1563514027"/>
      <w:bookmarkStart w:id="307" w:name="_Toc698310644"/>
      <w:bookmarkStart w:id="308" w:name="_Toc1235422650"/>
      <w:bookmarkStart w:id="309" w:name="_Toc782363875"/>
      <w:bookmarkStart w:id="310" w:name="_Toc2092024824"/>
      <w:bookmarkStart w:id="311" w:name="_Toc820769374"/>
      <w:bookmarkStart w:id="312" w:name="_Toc1852205094"/>
      <w:bookmarkStart w:id="313" w:name="_Toc841027359"/>
      <w:bookmarkStart w:id="314" w:name="_Toc1107488756"/>
      <w:bookmarkStart w:id="315" w:name="_Toc526456127"/>
      <w:bookmarkStart w:id="316" w:name="_Toc906992232"/>
      <w:bookmarkStart w:id="317" w:name="_Toc1744244391"/>
      <w:r>
        <w:rPr>
          <w:rFonts w:hint="eastAsia"/>
        </w:rPr>
        <w:t>项目思路</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Pr>
        <w:ind w:firstLine="560"/>
        <w:rPr>
          <w:szCs w:val="24"/>
        </w:rPr>
      </w:pPr>
      <w:r>
        <w:rPr>
          <w:rFonts w:hint="eastAsia"/>
          <w:szCs w:val="24"/>
        </w:rPr>
        <w:t>本次数字化转型任务来自愿景与现状的差距。其中数字化转型愿景是围绕二所战略规划、外部政策、行业趋势以及行业优秀实践推导。现状调研分析，是通过摸底主营业务发展规划、流程组织现状、数字化应用现状等进行总结分析重点应用场景。在蓝图规划阶段，以用户体验为导向，以重点业务场景为数字化建设方向，提出二所</w:t>
      </w:r>
      <w:r>
        <w:rPr>
          <w:szCs w:val="24"/>
        </w:rPr>
        <w:t>数字化</w:t>
      </w:r>
      <w:r>
        <w:rPr>
          <w:rFonts w:hint="eastAsia"/>
          <w:szCs w:val="24"/>
        </w:rPr>
        <w:t>转型提升机会建议、数字化建设重点需求建议。最终形成二所数字化转型蓝图规划、数字化转型架构规划和数字化转型实施路径规划。</w:t>
      </w:r>
    </w:p>
    <w:p>
      <w:pPr>
        <w:pStyle w:val="12"/>
        <w:keepNext w:val="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927600" cy="2340610"/>
            <wp:effectExtent l="0" t="0" r="0" b="0"/>
            <wp:docPr id="7" name="图片 7" descr="截屏2023-11-24 上午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11-24 上午9.45.09"/>
                    <pic:cNvPicPr>
                      <a:picLocks noChangeAspect="1"/>
                    </pic:cNvPicPr>
                  </pic:nvPicPr>
                  <pic:blipFill>
                    <a:blip r:embed="rId15"/>
                    <a:srcRect r="6393"/>
                    <a:stretch>
                      <a:fillRect/>
                    </a:stretch>
                  </pic:blipFill>
                  <pic:spPr>
                    <a:xfrm>
                      <a:off x="0" y="0"/>
                      <a:ext cx="4927600" cy="2340610"/>
                    </a:xfrm>
                    <a:prstGeom prst="rect">
                      <a:avLst/>
                    </a:prstGeom>
                  </pic:spPr>
                </pic:pic>
              </a:graphicData>
            </a:graphic>
          </wp:inline>
        </w:drawing>
      </w:r>
    </w:p>
    <w:p>
      <w:pPr>
        <w:pStyle w:val="12"/>
        <w:keepNext w:val="0"/>
      </w:pPr>
      <w:r>
        <w:rPr>
          <w:rFonts w:ascii="Times New Roman" w:hAnsi="Times New Roman" w:eastAsia="宋体" w:cs="Times New Roman"/>
          <w:sz w:val="24"/>
          <w:szCs w:val="24"/>
        </w:rPr>
        <w:t>图1-1</w:t>
      </w:r>
      <w:r>
        <w:rPr>
          <w:rFonts w:hint="eastAsia" w:ascii="Times New Roman" w:hAnsi="Times New Roman" w:eastAsia="宋体" w:cs="Times New Roman"/>
          <w:sz w:val="24"/>
          <w:szCs w:val="24"/>
        </w:rPr>
        <w:t>二所</w:t>
      </w:r>
      <w:r>
        <w:rPr>
          <w:rFonts w:ascii="Times New Roman" w:hAnsi="Times New Roman" w:eastAsia="宋体" w:cs="Times New Roman"/>
          <w:sz w:val="24"/>
          <w:szCs w:val="24"/>
        </w:rPr>
        <w:t>数字化转型项目思路</w:t>
      </w:r>
    </w:p>
    <w:p>
      <w:pPr>
        <w:pStyle w:val="3"/>
        <w:spacing w:before="0" w:after="0"/>
        <w:ind w:firstLine="0"/>
      </w:pPr>
      <w:bookmarkStart w:id="318" w:name="_Toc785169220"/>
      <w:bookmarkStart w:id="319" w:name="_Toc1710542619"/>
      <w:bookmarkStart w:id="320" w:name="_Toc241454028"/>
      <w:r>
        <w:rPr>
          <w:rFonts w:hint="eastAsia"/>
        </w:rPr>
        <w:t xml:space="preserve"> </w:t>
      </w:r>
      <w:bookmarkStart w:id="321" w:name="_Toc11495"/>
      <w:bookmarkStart w:id="322" w:name="_Toc3372"/>
      <w:bookmarkStart w:id="323" w:name="_Toc15103"/>
      <w:bookmarkStart w:id="324" w:name="_Toc1730675796"/>
      <w:bookmarkStart w:id="325" w:name="_Toc2023131103"/>
      <w:bookmarkStart w:id="326" w:name="_Toc78984443"/>
      <w:bookmarkStart w:id="327" w:name="_Toc15591"/>
      <w:bookmarkStart w:id="328" w:name="_Toc169295243"/>
      <w:bookmarkStart w:id="329" w:name="_Toc1399026343"/>
      <w:bookmarkStart w:id="330" w:name="_Toc15256"/>
      <w:bookmarkStart w:id="331" w:name="_Toc21718"/>
      <w:bookmarkStart w:id="332" w:name="_Toc21020"/>
      <w:bookmarkStart w:id="333" w:name="_Toc2110241205"/>
      <w:bookmarkStart w:id="334" w:name="_Toc1731005019"/>
      <w:bookmarkStart w:id="335" w:name="_Toc1386857171"/>
      <w:bookmarkStart w:id="336" w:name="_Toc553020421"/>
      <w:bookmarkStart w:id="337" w:name="_Toc24918"/>
      <w:r>
        <w:rPr>
          <w:rFonts w:hint="eastAsia"/>
        </w:rPr>
        <w:t>项目计划</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pPr>
        <w:ind w:firstLine="560"/>
      </w:pPr>
      <w:r>
        <w:t>本次数字化转型项目计划</w:t>
      </w:r>
      <w:r>
        <w:rPr>
          <w:rFonts w:hint="eastAsia"/>
        </w:rPr>
        <w:t>可</w:t>
      </w:r>
      <w:r>
        <w:t>分为</w:t>
      </w:r>
      <w:r>
        <w:rPr>
          <w:rFonts w:hint="eastAsia"/>
        </w:rPr>
        <w:t>三</w:t>
      </w:r>
      <w:r>
        <w:t>个阶段，包括：现状调研阶段、蓝图规划阶段、路径规划阶段，每阶段对应不同的行动计划及交付成果。</w:t>
      </w:r>
    </w:p>
    <w:p>
      <w:pPr>
        <w:ind w:firstLine="560"/>
      </w:pPr>
      <w:r>
        <w:t>现状调研阶段</w:t>
      </w:r>
      <w:r>
        <w:rPr>
          <w:rFonts w:hint="eastAsia"/>
        </w:rPr>
        <w:t>：</w:t>
      </w:r>
      <w:r>
        <w:t>旨在通过收集</w:t>
      </w:r>
      <w:r>
        <w:rPr>
          <w:rFonts w:hint="eastAsia"/>
        </w:rPr>
        <w:t>梳理</w:t>
      </w:r>
      <w:r>
        <w:t>资料、问卷调查、专家访谈等方式，明确二所十四五战略规划下的数字化目标，摸清二所全所的数字化现状和目标差距，厘清二所主营业务的业务流程、主要用户及重点场景，识别当前痛点，给出数字化转型措施建议，给后续阶段指引方向。</w:t>
      </w:r>
    </w:p>
    <w:p>
      <w:pPr>
        <w:ind w:firstLine="560"/>
      </w:pPr>
      <w:r>
        <w:t>蓝图规划阶段</w:t>
      </w:r>
      <w:r>
        <w:rPr>
          <w:rFonts w:hint="eastAsia"/>
        </w:rPr>
        <w:t>：</w:t>
      </w:r>
      <w:r>
        <w:t>旨在基于现状调研所形成的结果，与所领导明确数字化目标和愿景，结合二所当前正在实施中的信息化建设，与各主要职能部门、业务单位及供应商就系统及功能做进一步沟通，从而设计二所的数字化蓝图规划、架构规划、重点场景规划。</w:t>
      </w:r>
    </w:p>
    <w:p>
      <w:pPr>
        <w:ind w:firstLine="560"/>
      </w:pPr>
      <w:r>
        <w:t>路径规划阶段：旨在对蓝图规划、架构规划、重点场景规划给出IT转型实施路线图总体设计，并就本次项目的全实施过程进行总体报告汇编。</w:t>
      </w:r>
    </w:p>
    <w:p>
      <w:pPr>
        <w:pStyle w:val="3"/>
        <w:spacing w:before="0" w:after="0"/>
        <w:ind w:firstLine="0"/>
      </w:pPr>
      <w:r>
        <w:rPr>
          <w:rFonts w:hint="eastAsia"/>
        </w:rPr>
        <w:t xml:space="preserve"> </w:t>
      </w:r>
      <w:bookmarkStart w:id="338" w:name="_Toc637295798"/>
      <w:bookmarkStart w:id="339" w:name="_Toc2076800473"/>
      <w:bookmarkStart w:id="340" w:name="_Toc1040388424"/>
      <w:bookmarkStart w:id="341" w:name="_Toc25942"/>
      <w:bookmarkStart w:id="342" w:name="_Toc15173"/>
      <w:bookmarkStart w:id="343" w:name="_Toc304991531"/>
      <w:bookmarkStart w:id="344" w:name="_Toc4512"/>
      <w:bookmarkStart w:id="345" w:name="_Toc346639655"/>
      <w:bookmarkStart w:id="346" w:name="_Toc120968459"/>
      <w:bookmarkStart w:id="347" w:name="_Toc11023"/>
      <w:bookmarkStart w:id="348" w:name="_Toc12412"/>
      <w:bookmarkStart w:id="349" w:name="_Toc21269"/>
      <w:bookmarkStart w:id="350" w:name="_Toc1131502230"/>
      <w:bookmarkStart w:id="351" w:name="_Toc5188"/>
      <w:bookmarkStart w:id="352" w:name="_Toc1949588404"/>
      <w:bookmarkStart w:id="353" w:name="_Toc1655865170"/>
      <w:bookmarkStart w:id="354" w:name="_Toc13537"/>
      <w:r>
        <w:rPr>
          <w:rFonts w:hint="eastAsia"/>
        </w:rPr>
        <w:t>现状调研阶段回顾</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pPr>
        <w:ind w:firstLine="560"/>
        <w:rPr>
          <w:szCs w:val="24"/>
        </w:rPr>
      </w:pPr>
      <w:r>
        <w:rPr>
          <w:szCs w:val="24"/>
        </w:rPr>
        <w:t>本阶段组织</w:t>
      </w:r>
      <w:r>
        <w:rPr>
          <w:rFonts w:hint="eastAsia"/>
          <w:szCs w:val="24"/>
        </w:rPr>
        <w:t>了跨行业、跨领域的专家组</w:t>
      </w:r>
      <w:r>
        <w:rPr>
          <w:szCs w:val="24"/>
        </w:rPr>
        <w:t>，通过</w:t>
      </w:r>
      <w:r>
        <w:rPr>
          <w:rFonts w:hint="eastAsia"/>
          <w:szCs w:val="24"/>
        </w:rPr>
        <w:t>多种现状调研</w:t>
      </w:r>
      <w:r>
        <w:rPr>
          <w:szCs w:val="24"/>
        </w:rPr>
        <w:t>方式，</w:t>
      </w:r>
      <w:r>
        <w:rPr>
          <w:rFonts w:hint="eastAsia"/>
          <w:szCs w:val="24"/>
        </w:rPr>
        <w:t>对二所各</w:t>
      </w:r>
      <w:r>
        <w:rPr>
          <w:szCs w:val="24"/>
        </w:rPr>
        <w:t>业务</w:t>
      </w:r>
      <w:r>
        <w:rPr>
          <w:rFonts w:hint="eastAsia"/>
          <w:szCs w:val="24"/>
        </w:rPr>
        <w:t>单位数字化现状</w:t>
      </w:r>
      <w:r>
        <w:rPr>
          <w:rFonts w:hint="eastAsia"/>
          <w:szCs w:val="24"/>
          <w:lang w:eastAsia="zh-CN"/>
        </w:rPr>
        <w:t>，</w:t>
      </w:r>
      <w:r>
        <w:rPr>
          <w:rFonts w:hint="eastAsia"/>
          <w:szCs w:val="24"/>
        </w:rPr>
        <w:t>重点业务领域数字化现状</w:t>
      </w:r>
      <w:r>
        <w:rPr>
          <w:rFonts w:hint="eastAsia"/>
          <w:szCs w:val="24"/>
          <w:lang w:eastAsia="zh-CN"/>
        </w:rPr>
        <w:t>，</w:t>
      </w:r>
      <w:r>
        <w:rPr>
          <w:rFonts w:hint="eastAsia"/>
          <w:szCs w:val="24"/>
        </w:rPr>
        <w:t>数字化组织、人才及文化现状</w:t>
      </w:r>
      <w:r>
        <w:rPr>
          <w:rFonts w:hint="eastAsia"/>
          <w:szCs w:val="24"/>
          <w:lang w:eastAsia="zh-CN"/>
        </w:rPr>
        <w:t>，</w:t>
      </w:r>
      <w:r>
        <w:rPr>
          <w:rFonts w:hint="eastAsia"/>
          <w:szCs w:val="24"/>
        </w:rPr>
        <w:t>数字化应用和技术现状四个方面进行了全面调研，其中各业务单位数字化现状主要包括职能（或业务）和规划、业务痛点、IT应用和规划现状</w:t>
      </w:r>
      <w:r>
        <w:rPr>
          <w:rFonts w:hint="eastAsia"/>
          <w:szCs w:val="24"/>
          <w:lang w:eastAsia="zh-CN"/>
        </w:rPr>
        <w:t>，</w:t>
      </w:r>
      <w:r>
        <w:rPr>
          <w:rFonts w:hint="eastAsia"/>
          <w:szCs w:val="24"/>
        </w:rPr>
        <w:t>数字化建设需求四个方面，</w:t>
      </w:r>
      <w:r>
        <w:rPr>
          <w:szCs w:val="24"/>
        </w:rPr>
        <w:t>并对调研所得信息进行交叉</w:t>
      </w:r>
      <w:r>
        <w:rPr>
          <w:rFonts w:hint="eastAsia"/>
          <w:szCs w:val="24"/>
        </w:rPr>
        <w:t>印证</w:t>
      </w:r>
      <w:r>
        <w:rPr>
          <w:szCs w:val="24"/>
        </w:rPr>
        <w:t>，</w:t>
      </w:r>
      <w:r>
        <w:rPr>
          <w:rFonts w:hint="eastAsia"/>
          <w:szCs w:val="24"/>
        </w:rPr>
        <w:t>进一步梳理提炼形成本报告。</w:t>
      </w:r>
    </w:p>
    <w:p>
      <w:pPr>
        <w:ind w:firstLine="560"/>
        <w:rPr>
          <w:szCs w:val="24"/>
        </w:rPr>
      </w:pPr>
      <w:r>
        <w:rPr>
          <w:szCs w:val="24"/>
        </w:rPr>
        <w:t>本阶段所获取到的信息、数据，都将作为数字化评估的重要输入，同时也将作为二所数字化转型蓝图及</w:t>
      </w:r>
      <w:r>
        <w:rPr>
          <w:rFonts w:hint="eastAsia"/>
          <w:szCs w:val="24"/>
        </w:rPr>
        <w:t>路径</w:t>
      </w:r>
      <w:r>
        <w:rPr>
          <w:szCs w:val="24"/>
        </w:rPr>
        <w:t>规划报告的设计</w:t>
      </w:r>
      <w:r>
        <w:rPr>
          <w:rFonts w:hint="eastAsia"/>
          <w:szCs w:val="24"/>
        </w:rPr>
        <w:t>依据</w:t>
      </w:r>
      <w:r>
        <w:rPr>
          <w:szCs w:val="24"/>
        </w:rPr>
        <w:t>和建设</w:t>
      </w:r>
      <w:r>
        <w:rPr>
          <w:rFonts w:hint="eastAsia"/>
          <w:szCs w:val="24"/>
        </w:rPr>
        <w:t>方向</w:t>
      </w:r>
      <w:r>
        <w:rPr>
          <w:szCs w:val="24"/>
        </w:rPr>
        <w:t>。</w:t>
      </w:r>
    </w:p>
    <w:p>
      <w:pPr>
        <w:pStyle w:val="4"/>
        <w:spacing w:before="0" w:after="0"/>
        <w:ind w:left="0" w:firstLine="0"/>
      </w:pPr>
      <w:bookmarkStart w:id="355" w:name="_Toc1997030921"/>
      <w:r>
        <w:rPr>
          <w:rFonts w:hint="eastAsia"/>
        </w:rPr>
        <w:t xml:space="preserve"> </w:t>
      </w:r>
      <w:bookmarkStart w:id="356" w:name="_Toc21660"/>
      <w:bookmarkStart w:id="357" w:name="_Toc14966"/>
      <w:bookmarkStart w:id="358" w:name="_Toc426820102"/>
      <w:bookmarkStart w:id="359" w:name="_Toc23634"/>
      <w:bookmarkStart w:id="360" w:name="_Toc25418"/>
      <w:bookmarkStart w:id="361" w:name="_Toc885330717"/>
      <w:bookmarkStart w:id="362" w:name="_Toc26231"/>
      <w:bookmarkStart w:id="363" w:name="_Toc1597360351"/>
      <w:bookmarkStart w:id="364" w:name="_Toc2096679775"/>
      <w:bookmarkStart w:id="365" w:name="_Toc996388294"/>
      <w:bookmarkStart w:id="366" w:name="_Toc1733835020"/>
      <w:bookmarkStart w:id="367" w:name="_Toc2142"/>
      <w:bookmarkStart w:id="368" w:name="_Toc1190285425"/>
      <w:bookmarkStart w:id="369" w:name="_Toc13371"/>
      <w:bookmarkStart w:id="370" w:name="_Toc1529529397"/>
      <w:bookmarkStart w:id="371" w:name="_Toc8126"/>
      <w:r>
        <w:t>专家组构成</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pPr>
        <w:numPr>
          <w:ilvl w:val="255"/>
          <w:numId w:val="0"/>
        </w:numPr>
        <w:ind w:firstLine="560"/>
        <w:jc w:val="left"/>
        <w:rPr>
          <w:szCs w:val="24"/>
        </w:rPr>
      </w:pPr>
      <w:r>
        <w:rPr>
          <w:szCs w:val="24"/>
        </w:rPr>
        <w:t>考虑数字化转型</w:t>
      </w:r>
      <w:r>
        <w:rPr>
          <w:rFonts w:hint="eastAsia"/>
          <w:szCs w:val="24"/>
        </w:rPr>
        <w:t>项目</w:t>
      </w:r>
      <w:r>
        <w:rPr>
          <w:szCs w:val="24"/>
        </w:rPr>
        <w:t>涉及面广，跨专业领域多、涉及业务单位多，</w:t>
      </w:r>
      <w:r>
        <w:rPr>
          <w:rFonts w:hint="eastAsia"/>
          <w:szCs w:val="24"/>
        </w:rPr>
        <w:t>为了快速、专业且有</w:t>
      </w:r>
      <w:r>
        <w:rPr>
          <w:szCs w:val="24"/>
        </w:rPr>
        <w:t>效</w:t>
      </w:r>
      <w:r>
        <w:rPr>
          <w:rFonts w:hint="eastAsia"/>
          <w:szCs w:val="24"/>
        </w:rPr>
        <w:t>地</w:t>
      </w:r>
      <w:r>
        <w:rPr>
          <w:szCs w:val="24"/>
        </w:rPr>
        <w:t>进行全面有针对性的</w:t>
      </w:r>
      <w:r>
        <w:rPr>
          <w:rFonts w:hint="eastAsia"/>
          <w:szCs w:val="24"/>
        </w:rPr>
        <w:t>现状</w:t>
      </w:r>
      <w:r>
        <w:rPr>
          <w:szCs w:val="24"/>
        </w:rPr>
        <w:t>调研</w:t>
      </w:r>
      <w:r>
        <w:rPr>
          <w:rFonts w:hint="eastAsia"/>
          <w:szCs w:val="24"/>
        </w:rPr>
        <w:t>，本次现状调研</w:t>
      </w:r>
      <w:r>
        <w:rPr>
          <w:szCs w:val="24"/>
        </w:rPr>
        <w:t>组建了</w:t>
      </w:r>
      <w:r>
        <w:rPr>
          <w:rFonts w:hint="eastAsia"/>
          <w:szCs w:val="24"/>
        </w:rPr>
        <w:t>超过10位成员</w:t>
      </w:r>
      <w:r>
        <w:rPr>
          <w:szCs w:val="24"/>
        </w:rPr>
        <w:t>的</w:t>
      </w:r>
      <w:r>
        <w:rPr>
          <w:rFonts w:hint="eastAsia"/>
          <w:szCs w:val="24"/>
        </w:rPr>
        <w:t>专家组，包括</w:t>
      </w:r>
      <w:r>
        <w:rPr>
          <w:szCs w:val="24"/>
        </w:rPr>
        <w:t>市场、科研、生产、制造、财务、</w:t>
      </w:r>
      <w:r>
        <w:rPr>
          <w:rFonts w:hint="eastAsia"/>
          <w:szCs w:val="24"/>
        </w:rPr>
        <w:t>人力、</w:t>
      </w:r>
      <w:r>
        <w:rPr>
          <w:szCs w:val="24"/>
        </w:rPr>
        <w:t>行政</w:t>
      </w:r>
      <w:r>
        <w:rPr>
          <w:rFonts w:hint="eastAsia"/>
          <w:szCs w:val="24"/>
        </w:rPr>
        <w:t>和</w:t>
      </w:r>
      <w:r>
        <w:rPr>
          <w:szCs w:val="24"/>
        </w:rPr>
        <w:t>供应链等多个专业</w:t>
      </w:r>
      <w:r>
        <w:rPr>
          <w:rFonts w:hint="eastAsia"/>
          <w:szCs w:val="24"/>
        </w:rPr>
        <w:t>领域的专家及资深顾问</w:t>
      </w:r>
      <w:r>
        <w:rPr>
          <w:szCs w:val="24"/>
        </w:rPr>
        <w:t>。</w:t>
      </w:r>
    </w:p>
    <w:p>
      <w:pPr>
        <w:pStyle w:val="4"/>
        <w:spacing w:before="0" w:after="0"/>
        <w:ind w:left="0" w:firstLine="0"/>
      </w:pPr>
      <w:bookmarkStart w:id="372" w:name="_Toc1076770284"/>
      <w:r>
        <w:rPr>
          <w:rFonts w:hint="eastAsia"/>
        </w:rPr>
        <w:t xml:space="preserve"> </w:t>
      </w:r>
      <w:bookmarkStart w:id="373" w:name="_Toc1142348110"/>
      <w:bookmarkStart w:id="374" w:name="_Toc20660"/>
      <w:bookmarkStart w:id="375" w:name="_Toc1986654203"/>
      <w:bookmarkStart w:id="376" w:name="_Toc970073334"/>
      <w:bookmarkStart w:id="377" w:name="_Toc30856"/>
      <w:bookmarkStart w:id="378" w:name="_Toc30891"/>
      <w:bookmarkStart w:id="379" w:name="_Toc16770"/>
      <w:bookmarkStart w:id="380" w:name="_Toc220577952"/>
      <w:bookmarkStart w:id="381" w:name="_Toc11284"/>
      <w:bookmarkStart w:id="382" w:name="_Toc12701"/>
      <w:bookmarkStart w:id="383" w:name="_Toc24329"/>
      <w:bookmarkStart w:id="384" w:name="_Toc30988"/>
      <w:bookmarkStart w:id="385" w:name="_Toc1359574997"/>
      <w:bookmarkStart w:id="386" w:name="_Toc1316966170"/>
      <w:bookmarkStart w:id="387" w:name="_Toc837814802"/>
      <w:bookmarkStart w:id="388" w:name="_Toc1421320789"/>
      <w:r>
        <w:rPr>
          <w:rFonts w:hint="eastAsia"/>
        </w:rPr>
        <w:t>现状调研范围</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pPr>
        <w:numPr>
          <w:ilvl w:val="255"/>
          <w:numId w:val="0"/>
        </w:numPr>
        <w:ind w:firstLine="561" w:firstLineChars="200"/>
        <w:rPr>
          <w:rFonts w:cs="Times New Roman"/>
          <w:b/>
          <w:bCs/>
          <w:szCs w:val="24"/>
        </w:rPr>
      </w:pPr>
      <w:r>
        <w:rPr>
          <w:rFonts w:hint="eastAsia" w:cs="Times New Roman"/>
          <w:b/>
          <w:bCs/>
          <w:szCs w:val="24"/>
        </w:rPr>
        <w:t>（1）</w:t>
      </w:r>
      <w:r>
        <w:rPr>
          <w:rFonts w:hint="eastAsia" w:cs="Times New Roman"/>
          <w:b/>
          <w:bCs/>
          <w:szCs w:val="24"/>
          <w:lang w:val="en-US" w:eastAsia="zh-CN"/>
        </w:rPr>
        <w:t>内部调研单位</w:t>
      </w:r>
    </w:p>
    <w:p>
      <w:pPr>
        <w:numPr>
          <w:ilvl w:val="255"/>
          <w:numId w:val="0"/>
        </w:numPr>
        <w:ind w:firstLine="560" w:firstLineChars="200"/>
        <w:rPr>
          <w:rFonts w:hint="eastAsia" w:cs="Times New Roman"/>
          <w:szCs w:val="24"/>
        </w:rPr>
      </w:pPr>
      <w:r>
        <w:rPr>
          <w:rFonts w:cs="Times New Roman"/>
          <w:szCs w:val="24"/>
        </w:rPr>
        <w:t>内部调研包括</w:t>
      </w:r>
      <w:r>
        <w:rPr>
          <w:rFonts w:hint="eastAsia" w:cs="Times New Roman"/>
          <w:szCs w:val="24"/>
        </w:rPr>
        <w:t>二所总部、二级单位</w:t>
      </w:r>
      <w:r>
        <w:rPr>
          <w:rFonts w:cs="Times New Roman"/>
          <w:szCs w:val="24"/>
        </w:rPr>
        <w:t>和营收超过4000万（</w:t>
      </w:r>
      <w:r>
        <w:rPr>
          <w:rFonts w:hint="eastAsia" w:cs="Times New Roman"/>
          <w:szCs w:val="24"/>
        </w:rPr>
        <w:t>即</w:t>
      </w:r>
      <w:r>
        <w:rPr>
          <w:rFonts w:cs="Times New Roman"/>
          <w:szCs w:val="24"/>
        </w:rPr>
        <w:t>占二所总营收2%以上）的三级单位</w:t>
      </w:r>
      <w:r>
        <w:rPr>
          <w:rFonts w:hint="eastAsia" w:cs="Times New Roman"/>
          <w:szCs w:val="24"/>
          <w:lang w:eastAsia="zh-CN"/>
        </w:rPr>
        <w:t>。</w:t>
      </w:r>
    </w:p>
    <w:p>
      <w:pPr>
        <w:widowControl/>
        <w:numPr>
          <w:ilvl w:val="255"/>
          <w:numId w:val="0"/>
        </w:numPr>
        <w:ind w:firstLine="560" w:firstLineChars="200"/>
        <w:rPr>
          <w:rFonts w:hint="eastAsia" w:cs="Times New Roman"/>
          <w:b/>
          <w:bCs/>
          <w:szCs w:val="24"/>
          <w:lang w:val="en-US" w:eastAsia="zh-CN"/>
        </w:rPr>
      </w:pPr>
      <w:r>
        <w:rPr>
          <w:rFonts w:hint="eastAsia" w:cs="Times New Roman"/>
          <w:szCs w:val="24"/>
          <w:lang w:eastAsia="zh-CN"/>
        </w:rPr>
        <w:t>（</w:t>
      </w:r>
      <w:r>
        <w:rPr>
          <w:rFonts w:hint="eastAsia" w:cs="Times New Roman"/>
          <w:szCs w:val="24"/>
          <w:lang w:val="en-US" w:eastAsia="zh-CN"/>
        </w:rPr>
        <w:t>2</w:t>
      </w:r>
      <w:r>
        <w:rPr>
          <w:rFonts w:hint="eastAsia" w:cs="Times New Roman"/>
          <w:szCs w:val="24"/>
          <w:lang w:eastAsia="zh-CN"/>
        </w:rPr>
        <w:t>）</w:t>
      </w:r>
      <w:r>
        <w:rPr>
          <w:rFonts w:hint="eastAsia" w:cs="Times New Roman"/>
          <w:b/>
          <w:bCs/>
          <w:szCs w:val="24"/>
          <w:lang w:val="en-US" w:eastAsia="zh-CN"/>
        </w:rPr>
        <w:t>内部调研内容</w:t>
      </w:r>
    </w:p>
    <w:p>
      <w:pPr>
        <w:widowControl/>
        <w:numPr>
          <w:ilvl w:val="255"/>
          <w:numId w:val="0"/>
        </w:numPr>
        <w:ind w:firstLine="560" w:firstLineChars="200"/>
        <w:rPr>
          <w:rFonts w:cs="Times New Roman"/>
          <w:szCs w:val="24"/>
        </w:rPr>
      </w:pPr>
      <w:r>
        <w:rPr>
          <w:rFonts w:cs="Times New Roman"/>
          <w:szCs w:val="24"/>
        </w:rPr>
        <w:t>外部调研包括：</w:t>
      </w:r>
      <w:r>
        <w:rPr>
          <w:rFonts w:hint="eastAsia" w:cs="Times New Roman"/>
          <w:szCs w:val="24"/>
        </w:rPr>
        <w:t>市场、研发、检验检测、人力资源、财务管理、知识管理等10个业务域分别对标的外部企业近20家</w:t>
      </w:r>
      <w:r>
        <w:rPr>
          <w:rFonts w:cs="Times New Roman"/>
          <w:szCs w:val="24"/>
        </w:rPr>
        <w:t>。</w:t>
      </w:r>
    </w:p>
    <w:p>
      <w:pPr>
        <w:widowControl/>
        <w:numPr>
          <w:ilvl w:val="255"/>
          <w:numId w:val="0"/>
        </w:numPr>
        <w:ind w:firstLine="561" w:firstLineChars="200"/>
        <w:rPr>
          <w:rFonts w:hint="eastAsia" w:eastAsia="宋体" w:cs="Times New Roman"/>
          <w:b/>
          <w:bCs/>
          <w:szCs w:val="24"/>
          <w:lang w:val="en-US" w:eastAsia="zh-CN"/>
        </w:rPr>
      </w:pPr>
      <w:r>
        <w:rPr>
          <w:rFonts w:hint="eastAsia" w:cs="Times New Roman"/>
          <w:b/>
          <w:bCs/>
          <w:szCs w:val="24"/>
        </w:rPr>
        <w:t>（</w:t>
      </w:r>
      <w:r>
        <w:rPr>
          <w:rFonts w:hint="eastAsia" w:cs="Times New Roman"/>
          <w:b/>
          <w:bCs/>
          <w:szCs w:val="24"/>
          <w:lang w:val="en-US" w:eastAsia="zh-CN"/>
        </w:rPr>
        <w:t>3</w:t>
      </w:r>
      <w:r>
        <w:rPr>
          <w:rFonts w:hint="eastAsia" w:cs="Times New Roman"/>
          <w:b/>
          <w:bCs/>
          <w:szCs w:val="24"/>
        </w:rPr>
        <w:t>）业务域</w:t>
      </w:r>
      <w:r>
        <w:rPr>
          <w:rFonts w:hint="eastAsia" w:cs="Times New Roman"/>
          <w:b/>
          <w:bCs/>
          <w:szCs w:val="24"/>
          <w:lang w:val="en-US" w:eastAsia="zh-CN"/>
        </w:rPr>
        <w:t>范围</w:t>
      </w:r>
    </w:p>
    <w:p>
      <w:pPr>
        <w:numPr>
          <w:ilvl w:val="255"/>
          <w:numId w:val="0"/>
        </w:numPr>
        <w:ind w:firstLine="560" w:firstLineChars="200"/>
        <w:rPr>
          <w:rFonts w:cs="Times New Roman"/>
          <w:szCs w:val="24"/>
        </w:rPr>
      </w:pPr>
      <w:r>
        <w:rPr>
          <w:rFonts w:hint="eastAsia" w:cs="Times New Roman"/>
          <w:szCs w:val="24"/>
        </w:rPr>
        <w:t>包括</w:t>
      </w:r>
      <w:r>
        <w:rPr>
          <w:rFonts w:cs="Times New Roman"/>
          <w:szCs w:val="24"/>
        </w:rPr>
        <w:t>市场管理、研发管理、生产制造</w:t>
      </w:r>
      <w:r>
        <w:rPr>
          <w:rFonts w:hint="eastAsia" w:cs="Times New Roman"/>
          <w:szCs w:val="24"/>
        </w:rPr>
        <w:t>、</w:t>
      </w:r>
      <w:r>
        <w:rPr>
          <w:rFonts w:cs="Times New Roman"/>
          <w:szCs w:val="24"/>
        </w:rPr>
        <w:t>财务管理、人力资源、</w:t>
      </w:r>
      <w:r>
        <w:rPr>
          <w:rFonts w:hint="eastAsia" w:cs="Times New Roman"/>
          <w:szCs w:val="24"/>
        </w:rPr>
        <w:t>行政管理</w:t>
      </w:r>
      <w:r>
        <w:rPr>
          <w:rFonts w:cs="Times New Roman"/>
          <w:szCs w:val="24"/>
        </w:rPr>
        <w:t>等</w:t>
      </w:r>
      <w:r>
        <w:rPr>
          <w:rFonts w:hint="eastAsia" w:cs="Times New Roman"/>
          <w:szCs w:val="24"/>
        </w:rPr>
        <w:t>业务域</w:t>
      </w:r>
      <w:r>
        <w:rPr>
          <w:rFonts w:cs="Times New Roman"/>
          <w:szCs w:val="24"/>
        </w:rPr>
        <w:t>，本次现状调研</w:t>
      </w:r>
      <w:r>
        <w:rPr>
          <w:rFonts w:hint="eastAsia" w:cs="Times New Roman"/>
          <w:szCs w:val="24"/>
        </w:rPr>
        <w:t>覆盖各业务域</w:t>
      </w:r>
      <w:r>
        <w:rPr>
          <w:rFonts w:cs="Times New Roman"/>
          <w:szCs w:val="24"/>
        </w:rPr>
        <w:t>一级流程。</w:t>
      </w:r>
    </w:p>
    <w:p>
      <w:pPr>
        <w:pStyle w:val="4"/>
        <w:spacing w:before="0" w:after="0"/>
        <w:ind w:left="0" w:firstLine="0"/>
      </w:pPr>
      <w:bookmarkStart w:id="389" w:name="_Toc433469919"/>
      <w:r>
        <w:rPr>
          <w:rFonts w:hint="eastAsia"/>
        </w:rPr>
        <w:t xml:space="preserve"> </w:t>
      </w:r>
      <w:bookmarkStart w:id="390" w:name="_Toc136469561"/>
      <w:bookmarkStart w:id="391" w:name="_Toc29146"/>
      <w:bookmarkStart w:id="392" w:name="_Toc19403"/>
      <w:bookmarkStart w:id="393" w:name="_Toc103103835"/>
      <w:bookmarkStart w:id="394" w:name="_Toc1150970499"/>
      <w:bookmarkStart w:id="395" w:name="_Toc3345"/>
      <w:bookmarkStart w:id="396" w:name="_Toc10217"/>
      <w:bookmarkStart w:id="397" w:name="_Toc1677895142"/>
      <w:bookmarkStart w:id="398" w:name="_Toc621446265"/>
      <w:bookmarkStart w:id="399" w:name="_Toc25675"/>
      <w:bookmarkStart w:id="400" w:name="_Toc4198"/>
      <w:bookmarkStart w:id="401" w:name="_Toc326676514"/>
      <w:bookmarkStart w:id="402" w:name="_Toc22957"/>
      <w:bookmarkStart w:id="403" w:name="_Toc940880590"/>
      <w:bookmarkStart w:id="404" w:name="_Toc10399"/>
      <w:bookmarkStart w:id="405" w:name="_Toc696864542"/>
      <w:r>
        <w:rPr>
          <w:rFonts w:hint="eastAsia"/>
        </w:rPr>
        <w:t>现状调研方式</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pPr>
        <w:ind w:firstLine="560"/>
        <w:rPr>
          <w:rFonts w:cs="Times New Roman"/>
          <w:szCs w:val="28"/>
        </w:rPr>
      </w:pPr>
      <w:r>
        <w:rPr>
          <w:rFonts w:cs="Times New Roman"/>
          <w:szCs w:val="28"/>
        </w:rPr>
        <w:t>本次</w:t>
      </w:r>
      <w:r>
        <w:rPr>
          <w:rFonts w:hint="eastAsia" w:cs="Times New Roman"/>
          <w:szCs w:val="28"/>
        </w:rPr>
        <w:t>现状</w:t>
      </w:r>
      <w:r>
        <w:rPr>
          <w:rFonts w:cs="Times New Roman"/>
          <w:szCs w:val="28"/>
        </w:rPr>
        <w:t>调研采取</w:t>
      </w:r>
      <w:r>
        <w:rPr>
          <w:rFonts w:hint="eastAsia" w:cs="Times New Roman"/>
          <w:szCs w:val="28"/>
        </w:rPr>
        <w:t>了</w:t>
      </w:r>
      <w:r>
        <w:rPr>
          <w:rFonts w:cs="Times New Roman"/>
          <w:szCs w:val="28"/>
        </w:rPr>
        <w:t>多种调研方式，包括：资料</w:t>
      </w:r>
      <w:r>
        <w:rPr>
          <w:rFonts w:hint="eastAsia" w:cs="Times New Roman"/>
          <w:szCs w:val="28"/>
        </w:rPr>
        <w:t>研读</w:t>
      </w:r>
      <w:r>
        <w:rPr>
          <w:rFonts w:cs="Times New Roman"/>
          <w:szCs w:val="28"/>
        </w:rPr>
        <w:t>、问卷调研、专家访谈、实地</w:t>
      </w:r>
      <w:r>
        <w:rPr>
          <w:rFonts w:hint="eastAsia" w:cs="Times New Roman"/>
          <w:szCs w:val="28"/>
        </w:rPr>
        <w:t>走访</w:t>
      </w:r>
      <w:r>
        <w:rPr>
          <w:rFonts w:cs="Times New Roman"/>
          <w:szCs w:val="28"/>
        </w:rPr>
        <w:t>、</w:t>
      </w:r>
      <w:r>
        <w:rPr>
          <w:rFonts w:hint="eastAsia" w:cs="Times New Roman"/>
          <w:szCs w:val="28"/>
        </w:rPr>
        <w:t>存量</w:t>
      </w:r>
      <w:r>
        <w:rPr>
          <w:rFonts w:cs="Times New Roman"/>
          <w:szCs w:val="28"/>
        </w:rPr>
        <w:t>IT系统</w:t>
      </w:r>
      <w:r>
        <w:rPr>
          <w:rFonts w:hint="eastAsia" w:cs="Times New Roman"/>
          <w:szCs w:val="28"/>
        </w:rPr>
        <w:t>盘点及功能确认、专题访谈以及</w:t>
      </w:r>
      <w:r>
        <w:rPr>
          <w:rFonts w:cs="Times New Roman"/>
          <w:szCs w:val="28"/>
        </w:rPr>
        <w:t>内</w:t>
      </w:r>
      <w:r>
        <w:rPr>
          <w:rFonts w:hint="eastAsia" w:cs="Times New Roman"/>
          <w:szCs w:val="28"/>
        </w:rPr>
        <w:t>外</w:t>
      </w:r>
      <w:r>
        <w:rPr>
          <w:rFonts w:cs="Times New Roman"/>
          <w:szCs w:val="28"/>
        </w:rPr>
        <w:t>部研讨。先拉网式进行全面广泛</w:t>
      </w:r>
      <w:r>
        <w:rPr>
          <w:rFonts w:hint="eastAsia" w:cs="Times New Roman"/>
          <w:szCs w:val="28"/>
        </w:rPr>
        <w:t>地</w:t>
      </w:r>
      <w:r>
        <w:rPr>
          <w:rFonts w:cs="Times New Roman"/>
          <w:szCs w:val="28"/>
        </w:rPr>
        <w:t>信息了解，再根据专业方向、业务域进行针对性</w:t>
      </w:r>
      <w:r>
        <w:rPr>
          <w:rFonts w:hint="eastAsia" w:cs="Times New Roman"/>
          <w:szCs w:val="28"/>
        </w:rPr>
        <w:t>地</w:t>
      </w:r>
      <w:r>
        <w:rPr>
          <w:rFonts w:cs="Times New Roman"/>
          <w:szCs w:val="28"/>
        </w:rPr>
        <w:t>深入调研和研讨。</w:t>
      </w:r>
      <w:r>
        <w:rPr>
          <w:rFonts w:hint="eastAsia" w:cs="Times New Roman"/>
          <w:szCs w:val="28"/>
        </w:rPr>
        <w:t>各方式执行情况如下：</w:t>
      </w:r>
    </w:p>
    <w:p>
      <w:pPr>
        <w:ind w:firstLine="562"/>
        <w:rPr>
          <w:rFonts w:cs="Times New Roman"/>
          <w:szCs w:val="28"/>
        </w:rPr>
      </w:pPr>
      <w:r>
        <w:rPr>
          <w:rFonts w:hint="eastAsia" w:cs="Times New Roman"/>
          <w:b/>
          <w:bCs/>
          <w:szCs w:val="28"/>
        </w:rPr>
        <w:t>（1）</w:t>
      </w:r>
      <w:r>
        <w:rPr>
          <w:rFonts w:cs="Times New Roman"/>
          <w:b/>
          <w:bCs/>
          <w:szCs w:val="28"/>
        </w:rPr>
        <w:t>资料</w:t>
      </w:r>
      <w:r>
        <w:rPr>
          <w:rFonts w:hint="eastAsia" w:cs="Times New Roman"/>
          <w:b/>
          <w:bCs/>
          <w:szCs w:val="28"/>
        </w:rPr>
        <w:t>研读：</w:t>
      </w:r>
      <w:r>
        <w:rPr>
          <w:szCs w:val="44"/>
        </w:rPr>
        <w:t>收集二所战略规划、关于二所数字化的领导讲话、业务流程图、各职能部门制度等相关资料。截至目前已收集到84份资料，</w:t>
      </w:r>
      <w:r>
        <w:rPr>
          <w:rFonts w:hint="eastAsia"/>
          <w:szCs w:val="44"/>
        </w:rPr>
        <w:t>共计</w:t>
      </w:r>
      <w:r>
        <w:rPr>
          <w:szCs w:val="44"/>
        </w:rPr>
        <w:t>69万</w:t>
      </w:r>
      <w:r>
        <w:rPr>
          <w:rFonts w:hint="eastAsia"/>
          <w:szCs w:val="44"/>
        </w:rPr>
        <w:t>余</w:t>
      </w:r>
      <w:r>
        <w:rPr>
          <w:szCs w:val="44"/>
        </w:rPr>
        <w:t>字（</w:t>
      </w:r>
      <w:r>
        <w:rPr>
          <w:rFonts w:hint="eastAsia"/>
          <w:szCs w:val="44"/>
        </w:rPr>
        <w:t>详</w:t>
      </w:r>
      <w:r>
        <w:rPr>
          <w:szCs w:val="44"/>
        </w:rPr>
        <w:t>见附件</w:t>
      </w:r>
      <w:r>
        <w:rPr>
          <w:rFonts w:hint="eastAsia"/>
          <w:szCs w:val="44"/>
        </w:rPr>
        <w:t>5.1.2</w:t>
      </w:r>
      <w:r>
        <w:rPr>
          <w:szCs w:val="44"/>
        </w:rPr>
        <w:t>）</w:t>
      </w:r>
      <w:r>
        <w:rPr>
          <w:rFonts w:cs="Times New Roman"/>
          <w:szCs w:val="28"/>
        </w:rPr>
        <w:t>。</w:t>
      </w:r>
    </w:p>
    <w:p>
      <w:pPr>
        <w:ind w:firstLine="562"/>
        <w:rPr>
          <w:rFonts w:cs="Times New Roman"/>
          <w:szCs w:val="28"/>
        </w:rPr>
      </w:pPr>
      <w:r>
        <w:rPr>
          <w:rFonts w:hint="eastAsia" w:cs="Times New Roman"/>
          <w:b/>
          <w:bCs/>
          <w:szCs w:val="28"/>
        </w:rPr>
        <w:t>（2）</w:t>
      </w:r>
      <w:r>
        <w:rPr>
          <w:rFonts w:cs="Times New Roman"/>
          <w:b/>
          <w:bCs/>
          <w:szCs w:val="28"/>
        </w:rPr>
        <w:t>问卷调研：</w:t>
      </w:r>
      <w:r>
        <w:rPr>
          <w:rFonts w:cs="Times New Roman"/>
          <w:szCs w:val="28"/>
        </w:rPr>
        <w:t>发放调研问卷至</w:t>
      </w:r>
      <w:r>
        <w:rPr>
          <w:rFonts w:hint="eastAsia" w:cs="Times New Roman"/>
          <w:szCs w:val="28"/>
        </w:rPr>
        <w:t>本次调研范围所包含的27个业务单位</w:t>
      </w:r>
      <w:r>
        <w:rPr>
          <w:rFonts w:cs="Times New Roman"/>
          <w:szCs w:val="28"/>
        </w:rPr>
        <w:t>协同填写，获得</w:t>
      </w:r>
      <w:r>
        <w:rPr>
          <w:rFonts w:hint="eastAsia" w:cs="Times New Roman"/>
          <w:szCs w:val="28"/>
        </w:rPr>
        <w:t>各业务单位</w:t>
      </w:r>
      <w:r>
        <w:t>部门职责、战略规划及对数字化建设的重点需求等方面</w:t>
      </w:r>
      <w:r>
        <w:rPr>
          <w:rFonts w:hint="eastAsia"/>
        </w:rPr>
        <w:t>的</w:t>
      </w:r>
      <w:r>
        <w:rPr>
          <w:rFonts w:cs="Times New Roman"/>
          <w:szCs w:val="28"/>
        </w:rPr>
        <w:t>初步信息</w:t>
      </w:r>
      <w:r>
        <w:rPr>
          <w:szCs w:val="44"/>
        </w:rPr>
        <w:t>（</w:t>
      </w:r>
      <w:r>
        <w:rPr>
          <w:rFonts w:hint="eastAsia"/>
          <w:szCs w:val="44"/>
        </w:rPr>
        <w:t>详</w:t>
      </w:r>
      <w:r>
        <w:rPr>
          <w:szCs w:val="44"/>
        </w:rPr>
        <w:t>见附件）</w:t>
      </w:r>
      <w:r>
        <w:rPr>
          <w:rFonts w:cs="Times New Roman"/>
          <w:szCs w:val="28"/>
        </w:rPr>
        <w:t>。</w:t>
      </w:r>
    </w:p>
    <w:p>
      <w:pPr>
        <w:ind w:firstLine="562"/>
        <w:rPr>
          <w:rFonts w:cs="Times New Roman"/>
          <w:szCs w:val="28"/>
        </w:rPr>
      </w:pPr>
      <w:r>
        <w:rPr>
          <w:rFonts w:hint="eastAsia" w:cs="Times New Roman"/>
          <w:b/>
          <w:bCs/>
          <w:szCs w:val="28"/>
        </w:rPr>
        <w:t>（3）</w:t>
      </w:r>
      <w:r>
        <w:rPr>
          <w:rFonts w:cs="Times New Roman"/>
          <w:b/>
          <w:bCs/>
          <w:szCs w:val="28"/>
        </w:rPr>
        <w:t>专家访谈：</w:t>
      </w:r>
      <w:r>
        <w:rPr>
          <w:rFonts w:cs="Times New Roman"/>
          <w:szCs w:val="28"/>
        </w:rPr>
        <w:t>专家组</w:t>
      </w:r>
      <w:r>
        <w:rPr>
          <w:rFonts w:hint="eastAsia" w:cs="Times New Roman"/>
          <w:szCs w:val="28"/>
        </w:rPr>
        <w:t>基于</w:t>
      </w:r>
      <w:r>
        <w:rPr>
          <w:rFonts w:cs="Times New Roman"/>
          <w:szCs w:val="28"/>
        </w:rPr>
        <w:t>前期信息了解，</w:t>
      </w:r>
      <w:r>
        <w:rPr>
          <w:rFonts w:hint="eastAsia" w:cs="Times New Roman"/>
          <w:szCs w:val="28"/>
        </w:rPr>
        <w:t>与</w:t>
      </w:r>
      <w:r>
        <w:rPr>
          <w:rFonts w:cs="Times New Roman"/>
          <w:szCs w:val="24"/>
        </w:rPr>
        <w:t>各级单位一把手、数字化转型工作组领导和专项组成员</w:t>
      </w:r>
      <w:r>
        <w:rPr>
          <w:rFonts w:hint="eastAsia" w:cs="Times New Roman"/>
          <w:szCs w:val="24"/>
        </w:rPr>
        <w:t>以及</w:t>
      </w:r>
      <w:r>
        <w:rPr>
          <w:rFonts w:cs="Times New Roman"/>
          <w:szCs w:val="24"/>
        </w:rPr>
        <w:t>重点业务域的业务骨干</w:t>
      </w:r>
      <w:r>
        <w:rPr>
          <w:rFonts w:hint="eastAsia" w:cs="Times New Roman"/>
          <w:szCs w:val="24"/>
        </w:rPr>
        <w:t>，基于</w:t>
      </w:r>
      <w:r>
        <w:rPr>
          <w:rFonts w:hint="eastAsia" w:cs="Times New Roman"/>
          <w:szCs w:val="28"/>
        </w:rPr>
        <w:t>调研提纲</w:t>
      </w:r>
      <w:r>
        <w:rPr>
          <w:rFonts w:cs="Times New Roman"/>
          <w:szCs w:val="28"/>
        </w:rPr>
        <w:t>所列举问题进行逐一沟通，</w:t>
      </w:r>
      <w:r>
        <w:rPr>
          <w:rFonts w:hint="eastAsia" w:cs="Times New Roman"/>
          <w:szCs w:val="28"/>
        </w:rPr>
        <w:t>以</w:t>
      </w:r>
      <w:r>
        <w:rPr>
          <w:rFonts w:cs="Times New Roman"/>
          <w:szCs w:val="28"/>
        </w:rPr>
        <w:t>获得更详细、全面信息</w:t>
      </w:r>
      <w:r>
        <w:rPr>
          <w:rFonts w:hint="eastAsia" w:cs="Times New Roman"/>
          <w:szCs w:val="28"/>
        </w:rPr>
        <w:t>，</w:t>
      </w:r>
      <w:r>
        <w:rPr>
          <w:rFonts w:cs="Times New Roman"/>
          <w:szCs w:val="28"/>
        </w:rPr>
        <w:t>梳理二所的业务架构和关键业务场景</w:t>
      </w:r>
      <w:r>
        <w:rPr>
          <w:rFonts w:hint="eastAsia" w:cs="Times New Roman"/>
          <w:szCs w:val="28"/>
        </w:rPr>
        <w:t>，并挖掘更多数字化转型规划需求和期待，专家访谈包括两个批次：</w:t>
      </w:r>
    </w:p>
    <w:p>
      <w:pPr>
        <w:numPr>
          <w:ilvl w:val="255"/>
          <w:numId w:val="0"/>
        </w:numPr>
        <w:ind w:firstLine="560" w:firstLineChars="200"/>
        <w:rPr>
          <w:rFonts w:cs="Times New Roman"/>
          <w:szCs w:val="28"/>
        </w:rPr>
      </w:pPr>
      <w:r>
        <w:rPr>
          <w:rFonts w:cs="Times New Roman"/>
          <w:szCs w:val="28"/>
        </w:rPr>
        <w:t>第一批次</w:t>
      </w:r>
      <w:r>
        <w:rPr>
          <w:rFonts w:hint="eastAsia" w:cs="Times New Roman"/>
          <w:szCs w:val="28"/>
        </w:rPr>
        <w:t>集中在</w:t>
      </w:r>
      <w:r>
        <w:rPr>
          <w:rFonts w:cs="Times New Roman"/>
          <w:szCs w:val="28"/>
        </w:rPr>
        <w:t>10月9日至10月27日，完成访谈</w:t>
      </w:r>
      <w:r>
        <w:rPr>
          <w:rFonts w:hint="eastAsia"/>
        </w:rPr>
        <w:t>40</w:t>
      </w:r>
      <w:r>
        <w:t>人</w:t>
      </w:r>
      <w:r>
        <w:rPr>
          <w:rFonts w:hint="eastAsia"/>
        </w:rPr>
        <w:t>，其中</w:t>
      </w:r>
      <w:r>
        <w:rPr>
          <w:rFonts w:cs="Times New Roman"/>
          <w:szCs w:val="24"/>
        </w:rPr>
        <w:t>各级单位一把手、数字化转型工作组领导和专项组成员36人、重点业务域业务骨干</w:t>
      </w:r>
      <w:r>
        <w:rPr>
          <w:rFonts w:hint="eastAsia" w:cs="Times New Roman"/>
          <w:szCs w:val="24"/>
        </w:rPr>
        <w:t>4</w:t>
      </w:r>
      <w:r>
        <w:rPr>
          <w:rFonts w:cs="Times New Roman"/>
          <w:szCs w:val="24"/>
        </w:rPr>
        <w:t>人</w:t>
      </w:r>
      <w:r>
        <w:rPr>
          <w:rFonts w:hint="eastAsia" w:cs="Times New Roman"/>
          <w:szCs w:val="24"/>
        </w:rPr>
        <w:t>，</w:t>
      </w:r>
      <w:r>
        <w:rPr>
          <w:rFonts w:hint="eastAsia"/>
        </w:rPr>
        <w:t>形成访谈记录40份，约18万字</w:t>
      </w:r>
      <w:r>
        <w:rPr>
          <w:rFonts w:hint="eastAsia" w:cs="Times New Roman"/>
          <w:szCs w:val="28"/>
        </w:rPr>
        <w:t>。</w:t>
      </w:r>
    </w:p>
    <w:p>
      <w:pPr>
        <w:numPr>
          <w:ilvl w:val="255"/>
          <w:numId w:val="0"/>
        </w:numPr>
        <w:ind w:firstLine="560" w:firstLineChars="200"/>
      </w:pPr>
      <w:r>
        <w:rPr>
          <w:rFonts w:cs="Times New Roman"/>
          <w:szCs w:val="28"/>
        </w:rPr>
        <w:t>第二批次</w:t>
      </w:r>
      <w:r>
        <w:rPr>
          <w:rFonts w:hint="eastAsia" w:cs="Times New Roman"/>
          <w:szCs w:val="28"/>
        </w:rPr>
        <w:t>集中在</w:t>
      </w:r>
      <w:r>
        <w:rPr>
          <w:rFonts w:cs="Times New Roman"/>
          <w:szCs w:val="28"/>
        </w:rPr>
        <w:t>11月15日到11月2</w:t>
      </w:r>
      <w:r>
        <w:rPr>
          <w:rFonts w:hint="eastAsia" w:cs="Times New Roman"/>
          <w:szCs w:val="28"/>
        </w:rPr>
        <w:t>4</w:t>
      </w:r>
      <w:r>
        <w:rPr>
          <w:rFonts w:cs="Times New Roman"/>
          <w:szCs w:val="28"/>
        </w:rPr>
        <w:t>日，</w:t>
      </w:r>
      <w:r>
        <w:rPr>
          <w:rFonts w:hint="eastAsia" w:cs="Times New Roman"/>
          <w:szCs w:val="28"/>
        </w:rPr>
        <w:t>完成</w:t>
      </w:r>
      <w:r>
        <w:rPr>
          <w:rFonts w:cs="Times New Roman"/>
          <w:szCs w:val="28"/>
        </w:rPr>
        <w:t>访谈</w:t>
      </w:r>
      <w:r>
        <w:rPr>
          <w:rFonts w:hint="eastAsia" w:cs="Times New Roman"/>
          <w:szCs w:val="28"/>
        </w:rPr>
        <w:t>7</w:t>
      </w:r>
      <w:r>
        <w:rPr>
          <w:rFonts w:cs="Times New Roman"/>
          <w:szCs w:val="28"/>
        </w:rPr>
        <w:t>人。</w:t>
      </w:r>
      <w:r>
        <w:rPr>
          <w:rFonts w:hint="eastAsia"/>
        </w:rPr>
        <w:t>其中二所所领导3人，各级单位一把手4人，形成访谈记录7份，约3万字。</w:t>
      </w:r>
    </w:p>
    <w:p>
      <w:pPr>
        <w:ind w:firstLine="562"/>
        <w:rPr>
          <w:rFonts w:cs="Times New Roman"/>
          <w:szCs w:val="28"/>
        </w:rPr>
      </w:pPr>
      <w:r>
        <w:rPr>
          <w:rFonts w:hint="eastAsia" w:cs="Times New Roman"/>
          <w:b/>
          <w:bCs/>
          <w:szCs w:val="28"/>
        </w:rPr>
        <w:t>（4）</w:t>
      </w:r>
      <w:r>
        <w:rPr>
          <w:rFonts w:cs="Times New Roman"/>
          <w:b/>
          <w:bCs/>
          <w:szCs w:val="28"/>
        </w:rPr>
        <w:t>实地</w:t>
      </w:r>
      <w:r>
        <w:rPr>
          <w:rFonts w:hint="eastAsia" w:cs="Times New Roman"/>
          <w:b/>
          <w:bCs/>
          <w:szCs w:val="28"/>
        </w:rPr>
        <w:t>走访</w:t>
      </w:r>
      <w:r>
        <w:rPr>
          <w:rFonts w:cs="Times New Roman"/>
          <w:b/>
          <w:bCs/>
          <w:szCs w:val="28"/>
        </w:rPr>
        <w:t>：</w:t>
      </w:r>
      <w:r>
        <w:rPr>
          <w:rFonts w:cs="Times New Roman"/>
          <w:szCs w:val="28"/>
        </w:rPr>
        <w:t>实地调研新津</w:t>
      </w:r>
      <w:r>
        <w:rPr>
          <w:rFonts w:hint="eastAsia" w:cs="Times New Roman"/>
          <w:szCs w:val="28"/>
        </w:rPr>
        <w:t>生产基地（2次）、文星生产基地（1次）及</w:t>
      </w:r>
      <w:r>
        <w:rPr>
          <w:rFonts w:cs="Times New Roman"/>
          <w:szCs w:val="28"/>
        </w:rPr>
        <w:t>示范区</w:t>
      </w:r>
      <w:r>
        <w:rPr>
          <w:rFonts w:hint="eastAsia" w:cs="Times New Roman"/>
          <w:szCs w:val="28"/>
        </w:rPr>
        <w:t>（多次）</w:t>
      </w:r>
      <w:r>
        <w:rPr>
          <w:rFonts w:cs="Times New Roman"/>
          <w:szCs w:val="28"/>
        </w:rPr>
        <w:t>，了解工作环境</w:t>
      </w:r>
      <w:r>
        <w:rPr>
          <w:rFonts w:hint="eastAsia" w:cs="Times New Roman"/>
          <w:szCs w:val="28"/>
        </w:rPr>
        <w:t>、建设规划及</w:t>
      </w:r>
      <w:r>
        <w:rPr>
          <w:rFonts w:cs="Times New Roman"/>
          <w:szCs w:val="28"/>
        </w:rPr>
        <w:t xml:space="preserve">现有业务流程。 </w:t>
      </w:r>
    </w:p>
    <w:p>
      <w:pPr>
        <w:ind w:firstLine="562"/>
        <w:rPr>
          <w:rFonts w:cs="Times New Roman"/>
          <w:szCs w:val="28"/>
        </w:rPr>
      </w:pPr>
      <w:r>
        <w:rPr>
          <w:rFonts w:hint="eastAsia" w:cs="Times New Roman"/>
          <w:b/>
          <w:bCs/>
          <w:szCs w:val="28"/>
        </w:rPr>
        <w:t>（5）</w:t>
      </w:r>
      <w:r>
        <w:rPr>
          <w:rFonts w:cs="Times New Roman"/>
          <w:b/>
          <w:bCs/>
          <w:szCs w:val="28"/>
        </w:rPr>
        <w:t>系统</w:t>
      </w:r>
      <w:r>
        <w:rPr>
          <w:rFonts w:hint="eastAsia" w:cs="Times New Roman"/>
          <w:b/>
          <w:bCs/>
          <w:szCs w:val="28"/>
        </w:rPr>
        <w:t>盘点及功能确认</w:t>
      </w:r>
      <w:r>
        <w:rPr>
          <w:rFonts w:cs="Times New Roman"/>
          <w:b/>
          <w:bCs/>
          <w:szCs w:val="28"/>
        </w:rPr>
        <w:t>：</w:t>
      </w:r>
      <w:r>
        <w:rPr>
          <w:rFonts w:cs="Times New Roman"/>
          <w:szCs w:val="28"/>
        </w:rPr>
        <w:t>对二所及下设部门、单位及子公司主营业务的</w:t>
      </w:r>
      <w:r>
        <w:rPr>
          <w:rFonts w:hint="eastAsia" w:cs="Times New Roman"/>
          <w:szCs w:val="28"/>
        </w:rPr>
        <w:t>存量</w:t>
      </w:r>
      <w:r>
        <w:rPr>
          <w:rFonts w:cs="Times New Roman"/>
          <w:szCs w:val="28"/>
        </w:rPr>
        <w:t>系统</w:t>
      </w:r>
      <w:r>
        <w:rPr>
          <w:rFonts w:hint="eastAsia" w:cs="Times New Roman"/>
          <w:szCs w:val="28"/>
        </w:rPr>
        <w:t>进行盘点，包括：市场类的CRM系统，财务类的财务系统，行政类的文档管理系统，交付类的工程管理系统，研发类的科研系统等，并对以上系统的主要界面</w:t>
      </w:r>
      <w:r>
        <w:rPr>
          <w:rFonts w:cs="Times New Roman"/>
          <w:szCs w:val="28"/>
        </w:rPr>
        <w:t>及功能进行</w:t>
      </w:r>
      <w:r>
        <w:rPr>
          <w:rFonts w:hint="eastAsia" w:cs="Times New Roman"/>
          <w:szCs w:val="28"/>
        </w:rPr>
        <w:t>确认</w:t>
      </w:r>
      <w:r>
        <w:rPr>
          <w:rFonts w:cs="Times New Roman"/>
          <w:szCs w:val="28"/>
        </w:rPr>
        <w:t>，对</w:t>
      </w:r>
      <w:r>
        <w:rPr>
          <w:rFonts w:cs="Times New Roman"/>
          <w:szCs w:val="24"/>
        </w:rPr>
        <w:t>全所占比10%以上人群用户、使用频次高、业务场景较为复杂且尚未规划实施的数字化应用</w:t>
      </w:r>
      <w:r>
        <w:rPr>
          <w:rFonts w:hint="eastAsia" w:cs="Times New Roman"/>
          <w:szCs w:val="24"/>
        </w:rPr>
        <w:t>重点</w:t>
      </w:r>
      <w:r>
        <w:rPr>
          <w:rFonts w:cs="Times New Roman"/>
          <w:szCs w:val="24"/>
        </w:rPr>
        <w:t>场景</w:t>
      </w:r>
      <w:r>
        <w:rPr>
          <w:rFonts w:cs="Times New Roman"/>
          <w:szCs w:val="28"/>
        </w:rPr>
        <w:t>做进一步的信息补充、确认</w:t>
      </w:r>
      <w:r>
        <w:rPr>
          <w:rFonts w:cs="Times New Roman"/>
          <w:szCs w:val="24"/>
        </w:rPr>
        <w:t>。</w:t>
      </w:r>
      <w:r>
        <w:rPr>
          <w:rFonts w:hint="eastAsia" w:cs="Times New Roman"/>
          <w:szCs w:val="28"/>
        </w:rPr>
        <w:t>确认</w:t>
      </w:r>
      <w:r>
        <w:rPr>
          <w:rFonts w:cs="Times New Roman"/>
          <w:szCs w:val="28"/>
        </w:rPr>
        <w:t>盘点</w:t>
      </w:r>
      <w:r>
        <w:rPr>
          <w:rFonts w:hint="eastAsia" w:cs="Times New Roman"/>
          <w:szCs w:val="28"/>
        </w:rPr>
        <w:t>出</w:t>
      </w:r>
      <w:r>
        <w:rPr>
          <w:rFonts w:cs="Times New Roman"/>
          <w:szCs w:val="28"/>
        </w:rPr>
        <w:t>的IT应用系统及软件的具体功能和体验</w:t>
      </w:r>
      <w:r>
        <w:rPr>
          <w:rFonts w:hint="eastAsia" w:cs="Times New Roman"/>
          <w:szCs w:val="28"/>
        </w:rPr>
        <w:t>是否</w:t>
      </w:r>
      <w:r>
        <w:rPr>
          <w:rFonts w:cs="Times New Roman"/>
          <w:szCs w:val="28"/>
        </w:rPr>
        <w:t>需要新建、复用。</w:t>
      </w:r>
    </w:p>
    <w:p>
      <w:pPr>
        <w:widowControl/>
        <w:numPr>
          <w:ilvl w:val="255"/>
          <w:numId w:val="0"/>
        </w:numPr>
        <w:ind w:firstLine="561" w:firstLineChars="200"/>
      </w:pPr>
      <w:r>
        <w:rPr>
          <w:b/>
          <w:bCs/>
        </w:rPr>
        <w:t>（6）专题研讨：</w:t>
      </w:r>
      <w:r>
        <w:t>基于专家组已形成的数字化现状及转型思路与对应业务单位一把手、业务核心骨干等展开专题研讨，从11月24日到12月5日，已完成专题研讨8场，覆盖人力资源、财务管理、市场管理、工程管理、生产制造、检验检测等领域，形成研讨会议记录8份，约2.5万字。</w:t>
      </w:r>
    </w:p>
    <w:p>
      <w:pPr>
        <w:ind w:firstLine="562"/>
        <w:rPr>
          <w:rFonts w:cs="Times New Roman"/>
          <w:szCs w:val="28"/>
        </w:rPr>
      </w:pPr>
      <w:r>
        <w:rPr>
          <w:rFonts w:hint="eastAsia" w:cs="Times New Roman"/>
          <w:b/>
          <w:bCs/>
          <w:szCs w:val="28"/>
        </w:rPr>
        <w:t>（7）</w:t>
      </w:r>
      <w:r>
        <w:rPr>
          <w:rFonts w:cs="Times New Roman"/>
          <w:b/>
          <w:bCs/>
          <w:szCs w:val="28"/>
        </w:rPr>
        <w:t>内部研讨：</w:t>
      </w:r>
      <w:r>
        <w:rPr>
          <w:rFonts w:cs="Times New Roman"/>
          <w:szCs w:val="28"/>
        </w:rPr>
        <w:t>项目组内部固定在每周二、四、六对报告及项目后续推动进行内部研讨，</w:t>
      </w:r>
      <w:r>
        <w:rPr>
          <w:rFonts w:hint="eastAsia" w:cs="Times New Roman"/>
          <w:szCs w:val="28"/>
        </w:rPr>
        <w:t>截至目前，共计内部例会20余场，形成会议记录20份。</w:t>
      </w:r>
    </w:p>
    <w:p>
      <w:pPr>
        <w:ind w:firstLine="562"/>
        <w:rPr>
          <w:rFonts w:cs="Times New Roman"/>
          <w:szCs w:val="28"/>
        </w:rPr>
      </w:pPr>
      <w:r>
        <w:rPr>
          <w:rFonts w:hint="eastAsia" w:cs="Times New Roman"/>
          <w:b/>
          <w:bCs/>
          <w:szCs w:val="28"/>
        </w:rPr>
        <w:t>（8）外部研讨：</w:t>
      </w:r>
      <w:r>
        <w:rPr>
          <w:rFonts w:hint="eastAsia" w:cs="Times New Roman"/>
          <w:szCs w:val="28"/>
        </w:rPr>
        <w:t>专家组</w:t>
      </w:r>
      <w:r>
        <w:rPr>
          <w:rFonts w:cs="Times New Roman"/>
          <w:szCs w:val="28"/>
        </w:rPr>
        <w:t>持续与示范区数字化建设实施负责人、民航科技创新示范区一期工程采购项目的软件合作商交流，确认业务理解、组织结构、人员分布情况、项目实施难点</w:t>
      </w:r>
      <w:r>
        <w:rPr>
          <w:rFonts w:hint="eastAsia" w:cs="Times New Roman"/>
          <w:szCs w:val="28"/>
        </w:rPr>
        <w:t>等</w:t>
      </w:r>
      <w:r>
        <w:rPr>
          <w:rFonts w:cs="Times New Roman"/>
          <w:szCs w:val="28"/>
        </w:rPr>
        <w:t>。</w:t>
      </w:r>
    </w:p>
    <w:p>
      <w:pPr>
        <w:pStyle w:val="3"/>
        <w:spacing w:before="0" w:after="0"/>
        <w:ind w:firstLine="0"/>
      </w:pPr>
      <w:bookmarkStart w:id="406" w:name="_Toc1748608087"/>
      <w:bookmarkStart w:id="407" w:name="_Toc383385275"/>
      <w:bookmarkStart w:id="408" w:name="_Toc1228431251"/>
      <w:bookmarkStart w:id="409" w:name="_Toc2118935160"/>
      <w:bookmarkStart w:id="410" w:name="_Toc1348478150"/>
      <w:bookmarkStart w:id="411" w:name="_Toc340008114"/>
      <w:bookmarkStart w:id="412" w:name="_Toc306043797"/>
      <w:bookmarkStart w:id="413" w:name="_Toc104012328"/>
      <w:bookmarkStart w:id="414" w:name="_Toc1833434226"/>
      <w:bookmarkStart w:id="415" w:name="_Toc2027279828"/>
      <w:bookmarkStart w:id="416" w:name="_Toc103983895"/>
      <w:bookmarkStart w:id="417" w:name="_Toc1813357147"/>
      <w:r>
        <w:rPr>
          <w:rFonts w:hint="eastAsia"/>
        </w:rPr>
        <w:t xml:space="preserve"> </w:t>
      </w:r>
      <w:bookmarkStart w:id="418" w:name="_Toc1417496033"/>
      <w:bookmarkStart w:id="419" w:name="_Toc1739726934"/>
      <w:bookmarkStart w:id="420" w:name="_Toc654459682"/>
      <w:bookmarkStart w:id="421" w:name="_Toc1479084357"/>
      <w:bookmarkStart w:id="422" w:name="_Toc201906862"/>
      <w:bookmarkStart w:id="423" w:name="_Toc1810607246"/>
      <w:bookmarkStart w:id="424" w:name="_Toc1074368387"/>
      <w:bookmarkStart w:id="425" w:name="_Toc89139452"/>
      <w:bookmarkStart w:id="426" w:name="_Toc2084498795"/>
      <w:bookmarkStart w:id="427" w:name="_Toc1677996756"/>
      <w:bookmarkStart w:id="428" w:name="_Toc1974030303"/>
      <w:bookmarkStart w:id="429" w:name="_Toc1373718620"/>
      <w:bookmarkStart w:id="430" w:name="_Toc426197250"/>
      <w:bookmarkStart w:id="431" w:name="_Toc20922"/>
      <w:bookmarkStart w:id="432" w:name="_Toc1744067168"/>
      <w:bookmarkStart w:id="433" w:name="_Toc24675"/>
      <w:bookmarkStart w:id="434" w:name="_Toc17347"/>
      <w:bookmarkStart w:id="435" w:name="_Toc1292677228"/>
      <w:bookmarkStart w:id="436" w:name="_Toc881819428"/>
      <w:bookmarkStart w:id="437" w:name="_Toc649099722"/>
      <w:bookmarkStart w:id="438" w:name="_Toc1975968164"/>
      <w:bookmarkStart w:id="439" w:name="_Toc1457983269"/>
      <w:bookmarkStart w:id="440" w:name="_Toc1944826565"/>
      <w:bookmarkStart w:id="441" w:name="_Toc17497"/>
      <w:bookmarkStart w:id="442" w:name="_Toc1767705040"/>
      <w:bookmarkStart w:id="443" w:name="_Toc1994335363"/>
      <w:bookmarkStart w:id="444" w:name="_Toc191249476"/>
      <w:bookmarkStart w:id="445" w:name="_Toc1755000459"/>
      <w:bookmarkStart w:id="446" w:name="_Toc1084752337"/>
      <w:bookmarkStart w:id="447" w:name="_Toc1324313929"/>
      <w:bookmarkStart w:id="448" w:name="_Toc12104"/>
      <w:bookmarkStart w:id="449" w:name="_Toc678760450"/>
      <w:bookmarkStart w:id="450" w:name="_Toc474454879"/>
      <w:bookmarkStart w:id="451" w:name="_Toc805809730"/>
      <w:bookmarkStart w:id="452" w:name="_Toc1255653974"/>
      <w:bookmarkStart w:id="453" w:name="_Toc18155"/>
      <w:bookmarkStart w:id="454" w:name="_Toc2016251005"/>
      <w:bookmarkStart w:id="455" w:name="_Toc19911"/>
      <w:bookmarkStart w:id="456" w:name="_Toc582763439"/>
      <w:bookmarkStart w:id="457" w:name="_Toc1775882837"/>
      <w:bookmarkStart w:id="458" w:name="_Toc1434400494"/>
      <w:bookmarkStart w:id="459" w:name="_Toc1348359307"/>
      <w:bookmarkStart w:id="460" w:name="_Toc326076379"/>
      <w:bookmarkStart w:id="461" w:name="_Toc1133110609"/>
      <w:bookmarkStart w:id="462" w:name="_Toc1294704529"/>
      <w:bookmarkStart w:id="463" w:name="_Toc995110274"/>
      <w:bookmarkStart w:id="464" w:name="_Toc29849"/>
      <w:bookmarkStart w:id="465" w:name="_Toc245316657"/>
      <w:bookmarkStart w:id="466" w:name="_Toc1064398009"/>
      <w:bookmarkStart w:id="467" w:name="_Toc235462848"/>
      <w:bookmarkStart w:id="468" w:name="_Toc960185822"/>
      <w:bookmarkStart w:id="469" w:name="_Toc5552"/>
      <w:bookmarkStart w:id="470" w:name="_Toc7010"/>
      <w:bookmarkStart w:id="471" w:name="_Toc1110023746"/>
      <w:bookmarkStart w:id="472" w:name="_Toc620806873"/>
      <w:bookmarkStart w:id="473" w:name="_Toc131376731"/>
      <w:bookmarkStart w:id="474" w:name="_Toc1102287088"/>
      <w:bookmarkStart w:id="475" w:name="_Toc1483969066"/>
      <w:bookmarkStart w:id="476" w:name="_Toc274424531"/>
      <w:r>
        <w:rPr>
          <w:rFonts w:hint="eastAsia"/>
        </w:rPr>
        <w:t>现状评估依据和分析方法</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pPr>
        <w:ind w:firstLine="562"/>
        <w:rPr>
          <w:b/>
          <w:bCs/>
        </w:rPr>
      </w:pPr>
      <w:r>
        <w:rPr>
          <w:rFonts w:hint="eastAsia"/>
          <w:b/>
          <w:bCs/>
        </w:rPr>
        <w:t>（1）</w:t>
      </w:r>
      <w:r>
        <w:rPr>
          <w:b/>
          <w:bCs/>
        </w:rPr>
        <w:t>现状评估依据</w:t>
      </w:r>
    </w:p>
    <w:p>
      <w:pPr>
        <w:ind w:firstLine="560"/>
        <w:rPr>
          <w:szCs w:val="24"/>
        </w:rPr>
      </w:pPr>
      <w:r>
        <w:rPr>
          <w:szCs w:val="24"/>
        </w:rPr>
        <w:t>此次</w:t>
      </w:r>
      <w:r>
        <w:rPr>
          <w:rFonts w:hint="eastAsia"/>
          <w:szCs w:val="24"/>
        </w:rPr>
        <w:t>二所的数字化转型</w:t>
      </w:r>
      <w:r>
        <w:rPr>
          <w:szCs w:val="24"/>
        </w:rPr>
        <w:t>评估依据主要包含《</w:t>
      </w:r>
      <w:r>
        <w:rPr>
          <w:rFonts w:hint="eastAsia"/>
          <w:szCs w:val="24"/>
        </w:rPr>
        <w:t>二所</w:t>
      </w:r>
      <w:r>
        <w:rPr>
          <w:szCs w:val="24"/>
        </w:rPr>
        <w:t>十四五战略规划》、国企改革、科改示范、数字化转型成熟度评估、信息技术等相关政策和标准</w:t>
      </w:r>
      <w:r>
        <w:rPr>
          <w:rFonts w:hint="eastAsia"/>
          <w:szCs w:val="24"/>
        </w:rPr>
        <w:t>（详</w:t>
      </w:r>
      <w:r>
        <w:rPr>
          <w:szCs w:val="24"/>
        </w:rPr>
        <w:t>见附件</w:t>
      </w:r>
      <w:r>
        <w:rPr>
          <w:rFonts w:hint="eastAsia"/>
          <w:szCs w:val="24"/>
        </w:rPr>
        <w:t>）。</w:t>
      </w:r>
    </w:p>
    <w:p>
      <w:pPr>
        <w:ind w:firstLine="562"/>
        <w:rPr>
          <w:b/>
          <w:bCs/>
        </w:rPr>
      </w:pPr>
      <w:r>
        <w:rPr>
          <w:rFonts w:hint="eastAsia"/>
          <w:b/>
          <w:bCs/>
        </w:rPr>
        <w:t>（2）</w:t>
      </w:r>
      <w:r>
        <w:rPr>
          <w:b/>
          <w:bCs/>
        </w:rPr>
        <w:t>现状分析方法</w:t>
      </w:r>
    </w:p>
    <w:p>
      <w:pPr>
        <w:ind w:firstLine="560"/>
      </w:pPr>
      <w:r>
        <w:rPr>
          <w:rFonts w:hint="eastAsia"/>
          <w:szCs w:val="24"/>
        </w:rPr>
        <w:t>由于本次调研对象大多是基于当前组织现状和历史职责而提出的业务差距和数字化应用需求，提出的看法和意见不一定全面或具有前瞻性，所以本次</w:t>
      </w:r>
      <w:r>
        <w:rPr>
          <w:rFonts w:hint="eastAsia"/>
        </w:rPr>
        <w:t>数字化现状评估将</w:t>
      </w:r>
      <w:r>
        <w:rPr>
          <w:rFonts w:hint="eastAsia"/>
          <w:szCs w:val="24"/>
        </w:rPr>
        <w:t>基于二所愿景驱动（详见图1-2）。</w:t>
      </w:r>
    </w:p>
    <w:p>
      <w:pPr>
        <w:ind w:firstLine="0" w:firstLineChars="0"/>
        <w:jc w:val="center"/>
      </w:pPr>
      <w:r>
        <w:drawing>
          <wp:inline distT="0" distB="0" distL="114935" distR="114935">
            <wp:extent cx="4518660" cy="2376170"/>
            <wp:effectExtent l="0" t="0" r="2540" b="11430"/>
            <wp:docPr id="21" name="图片 21" descr="截屏2023-11-24 下午4.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11-24 下午4.51.06"/>
                    <pic:cNvPicPr>
                      <a:picLocks noChangeAspect="1"/>
                    </pic:cNvPicPr>
                  </pic:nvPicPr>
                  <pic:blipFill>
                    <a:blip r:embed="rId16"/>
                    <a:srcRect l="2878" t="5492" r="3372" b="2735"/>
                    <a:stretch>
                      <a:fillRect/>
                    </a:stretch>
                  </pic:blipFill>
                  <pic:spPr>
                    <a:xfrm>
                      <a:off x="0" y="0"/>
                      <a:ext cx="4518660" cy="2376170"/>
                    </a:xfrm>
                    <a:prstGeom prst="rect">
                      <a:avLst/>
                    </a:prstGeom>
                  </pic:spPr>
                </pic:pic>
              </a:graphicData>
            </a:graphic>
          </wp:inline>
        </w:drawing>
      </w:r>
    </w:p>
    <w:p>
      <w:pPr>
        <w:pStyle w:val="12"/>
        <w:keepNext w:val="0"/>
        <w:widowControl w:val="0"/>
        <w:rPr>
          <w:rFonts w:ascii="Times New Roman" w:hAnsi="Times New Roman" w:eastAsia="宋体" w:cs="Times New Roman"/>
          <w:sz w:val="24"/>
          <w:szCs w:val="24"/>
        </w:rPr>
      </w:pPr>
      <w:r>
        <w:rPr>
          <w:rFonts w:ascii="Times New Roman" w:hAnsi="Times New Roman" w:eastAsia="宋体" w:cs="Times New Roman"/>
          <w:sz w:val="24"/>
          <w:szCs w:val="24"/>
        </w:rPr>
        <w:t>图1-2 基于愿景驱动识别二所数字化提升机会</w:t>
      </w:r>
    </w:p>
    <w:p>
      <w:pPr>
        <w:ind w:firstLine="560"/>
        <w:rPr>
          <w:szCs w:val="24"/>
        </w:rPr>
      </w:pPr>
      <w:r>
        <w:rPr>
          <w:rFonts w:hint="eastAsia"/>
          <w:szCs w:val="24"/>
        </w:rPr>
        <w:t>本次数字化现状评估将综合运用如下方法：</w:t>
      </w:r>
    </w:p>
    <w:p>
      <w:pPr>
        <w:numPr>
          <w:ilvl w:val="0"/>
          <w:numId w:val="7"/>
        </w:numPr>
        <w:ind w:firstLine="562"/>
      </w:pPr>
      <w:r>
        <w:rPr>
          <w:rFonts w:hint="eastAsia"/>
          <w:b/>
          <w:bCs/>
          <w:szCs w:val="24"/>
        </w:rPr>
        <w:t>历史数据分析：</w:t>
      </w:r>
      <w:r>
        <w:rPr>
          <w:rFonts w:hint="eastAsia"/>
        </w:rPr>
        <w:t>通过二所历史数据，了解数字化转型的进展和成果，找出存在的问题和改进点，为数字化转型规划提供参考。</w:t>
      </w:r>
    </w:p>
    <w:p>
      <w:pPr>
        <w:numPr>
          <w:ilvl w:val="0"/>
          <w:numId w:val="7"/>
        </w:numPr>
        <w:ind w:firstLine="562"/>
      </w:pPr>
      <w:r>
        <w:rPr>
          <w:rFonts w:hint="eastAsia"/>
          <w:b/>
          <w:bCs/>
        </w:rPr>
        <w:t>调研问卷：</w:t>
      </w:r>
      <w:r>
        <w:rPr>
          <w:rFonts w:hint="eastAsia"/>
        </w:rPr>
        <w:t>通过调研问卷了解二所员工、客户等对数字化转型的看法和意见，收集反馈和建议，为数字化转型提供改进依据。</w:t>
      </w:r>
    </w:p>
    <w:p>
      <w:pPr>
        <w:numPr>
          <w:ilvl w:val="0"/>
          <w:numId w:val="7"/>
        </w:numPr>
        <w:ind w:firstLine="562"/>
      </w:pPr>
      <w:r>
        <w:rPr>
          <w:rFonts w:hint="eastAsia"/>
          <w:b/>
          <w:bCs/>
        </w:rPr>
        <w:t>专家沟通：</w:t>
      </w:r>
      <w:r>
        <w:rPr>
          <w:rFonts w:hint="eastAsia"/>
        </w:rPr>
        <w:t>通过与二所内外部专家沟通，了解行业数字化转型的最新趋势和最佳实践，为企业的数字化转型提供指导和建议。</w:t>
      </w:r>
    </w:p>
    <w:p>
      <w:pPr>
        <w:numPr>
          <w:ilvl w:val="0"/>
          <w:numId w:val="7"/>
        </w:numPr>
        <w:ind w:firstLine="562"/>
      </w:pPr>
      <w:r>
        <w:rPr>
          <w:rFonts w:hint="eastAsia"/>
          <w:b/>
          <w:bCs/>
        </w:rPr>
        <w:t>业务流程分析：</w:t>
      </w:r>
      <w:r>
        <w:rPr>
          <w:rFonts w:hint="eastAsia"/>
        </w:rPr>
        <w:t>通过对二所业务流程进行分析，了解数字化转型能对业务流程带来的影响和改进，找出业务流程中的难点和改进点，提出改进建议。</w:t>
      </w:r>
    </w:p>
    <w:p>
      <w:pPr>
        <w:numPr>
          <w:ilvl w:val="0"/>
          <w:numId w:val="7"/>
        </w:numPr>
        <w:ind w:firstLine="562"/>
      </w:pPr>
      <w:r>
        <w:rPr>
          <w:rFonts w:hint="eastAsia"/>
          <w:b/>
          <w:bCs/>
        </w:rPr>
        <w:t>用户体验评估：</w:t>
      </w:r>
      <w:r>
        <w:rPr>
          <w:rFonts w:hint="eastAsia"/>
        </w:rPr>
        <w:t>通过评估用户对数字化产品的使用体验，了解用户的需求和期望，为产品的优化和改进提供参考。</w:t>
      </w:r>
    </w:p>
    <w:p>
      <w:pPr>
        <w:ind w:firstLine="560"/>
        <w:rPr>
          <w:szCs w:val="24"/>
        </w:rPr>
      </w:pPr>
      <w:r>
        <w:rPr>
          <w:rFonts w:hint="eastAsia"/>
        </w:rPr>
        <w:t>综上，</w:t>
      </w:r>
      <w:r>
        <w:rPr>
          <w:szCs w:val="24"/>
        </w:rPr>
        <w:t>本次项目</w:t>
      </w:r>
      <w:r>
        <w:rPr>
          <w:rFonts w:hint="eastAsia"/>
          <w:szCs w:val="24"/>
        </w:rPr>
        <w:t>将采用以上方法</w:t>
      </w:r>
      <w:r>
        <w:rPr>
          <w:szCs w:val="24"/>
        </w:rPr>
        <w:t>对二所</w:t>
      </w:r>
      <w:r>
        <w:rPr>
          <w:rFonts w:hint="eastAsia"/>
          <w:szCs w:val="24"/>
        </w:rPr>
        <w:t>各</w:t>
      </w:r>
      <w:r>
        <w:rPr>
          <w:szCs w:val="24"/>
        </w:rPr>
        <w:t>业务</w:t>
      </w:r>
      <w:r>
        <w:rPr>
          <w:rFonts w:hint="eastAsia"/>
          <w:szCs w:val="24"/>
        </w:rPr>
        <w:t>单位数字化现状、重点业务域数字化现状、数字化组织、人才及文化现状、数字化应用和技术现状四个方面进行评估，全面了解二所数字化转型的实际情况，明确二所数字化转型现状的</w:t>
      </w:r>
      <w:r>
        <w:rPr>
          <w:szCs w:val="24"/>
        </w:rPr>
        <w:t>总体特征、</w:t>
      </w:r>
      <w:r>
        <w:rPr>
          <w:rFonts w:hint="eastAsia"/>
          <w:szCs w:val="24"/>
        </w:rPr>
        <w:t>转型</w:t>
      </w:r>
      <w:r>
        <w:rPr>
          <w:szCs w:val="24"/>
        </w:rPr>
        <w:t>重点和难点</w:t>
      </w:r>
      <w:r>
        <w:rPr>
          <w:rFonts w:hint="eastAsia"/>
        </w:rPr>
        <w:t>，</w:t>
      </w:r>
      <w:r>
        <w:rPr>
          <w:rFonts w:hint="eastAsia"/>
          <w:szCs w:val="24"/>
        </w:rPr>
        <w:t>为制定数字化转型战略和实施方案提供依据。</w:t>
      </w:r>
    </w:p>
    <w:p>
      <w:pPr>
        <w:ind w:firstLine="560"/>
        <w:rPr>
          <w:szCs w:val="24"/>
        </w:rPr>
      </w:pPr>
      <w:r>
        <w:rPr>
          <w:rFonts w:hint="eastAsia"/>
          <w:szCs w:val="24"/>
        </w:rPr>
        <w:t>同时，考虑</w:t>
      </w:r>
      <w:r>
        <w:rPr>
          <w:szCs w:val="24"/>
        </w:rPr>
        <w:t>本次项目时间要求，以及二所目前的精细化管理程度暂时不能快速提供</w:t>
      </w:r>
      <w:r>
        <w:rPr>
          <w:rFonts w:hint="eastAsia"/>
          <w:szCs w:val="24"/>
        </w:rPr>
        <w:t>可供分析的</w:t>
      </w:r>
      <w:r>
        <w:rPr>
          <w:szCs w:val="24"/>
        </w:rPr>
        <w:t>统一</w:t>
      </w:r>
      <w:r>
        <w:rPr>
          <w:rFonts w:hint="eastAsia"/>
          <w:szCs w:val="24"/>
        </w:rPr>
        <w:t>性和</w:t>
      </w:r>
      <w:r>
        <w:rPr>
          <w:szCs w:val="24"/>
        </w:rPr>
        <w:t>系统</w:t>
      </w:r>
      <w:r>
        <w:rPr>
          <w:rFonts w:hint="eastAsia"/>
          <w:szCs w:val="24"/>
        </w:rPr>
        <w:t>性的</w:t>
      </w:r>
      <w:r>
        <w:rPr>
          <w:szCs w:val="24"/>
        </w:rPr>
        <w:t>数据来源，故本次项目</w:t>
      </w:r>
      <w:r>
        <w:rPr>
          <w:rFonts w:hint="eastAsia"/>
          <w:szCs w:val="24"/>
        </w:rPr>
        <w:t>的具体评估将</w:t>
      </w:r>
      <w:r>
        <w:rPr>
          <w:szCs w:val="24"/>
        </w:rPr>
        <w:t>采取定性分析为主，定量分析为辅。</w:t>
      </w:r>
    </w:p>
    <w:p>
      <w:pPr>
        <w:pStyle w:val="2"/>
        <w:spacing w:before="0" w:after="0"/>
        <w:ind w:firstLine="0"/>
      </w:pPr>
      <w:bookmarkStart w:id="477" w:name="_Toc336253299"/>
      <w:bookmarkStart w:id="478" w:name="_Toc1221915919"/>
      <w:bookmarkStart w:id="479" w:name="_Toc83508038"/>
      <w:bookmarkStart w:id="480" w:name="_Toc556370042"/>
      <w:bookmarkStart w:id="481" w:name="_Toc286185579"/>
      <w:bookmarkStart w:id="482" w:name="_Toc1998970615"/>
      <w:bookmarkStart w:id="483" w:name="_Toc516525894"/>
      <w:bookmarkStart w:id="484" w:name="_Toc5651405"/>
      <w:bookmarkStart w:id="485" w:name="_Toc1753118254"/>
      <w:bookmarkStart w:id="486" w:name="_Toc62387331"/>
      <w:bookmarkStart w:id="487" w:name="_Toc454761614"/>
      <w:bookmarkStart w:id="488" w:name="_Toc24307"/>
      <w:bookmarkStart w:id="489" w:name="_Toc25355"/>
      <w:bookmarkStart w:id="490" w:name="_Toc542409014"/>
      <w:bookmarkStart w:id="491" w:name="_Toc1477340259"/>
      <w:bookmarkStart w:id="492" w:name="_Toc1105375925"/>
      <w:bookmarkStart w:id="493" w:name="_Toc123030407"/>
      <w:r>
        <w:rPr>
          <w:rFonts w:hint="eastAsia"/>
        </w:rPr>
        <w:t xml:space="preserve"> </w:t>
      </w:r>
      <w:bookmarkStart w:id="494" w:name="_Toc1819730460"/>
      <w:bookmarkStart w:id="495" w:name="_Toc866976333"/>
      <w:bookmarkStart w:id="496" w:name="_Toc305023867"/>
      <w:bookmarkStart w:id="497" w:name="_Toc1223687195"/>
      <w:bookmarkStart w:id="498" w:name="_Toc202100894"/>
      <w:bookmarkStart w:id="499" w:name="_Toc1425557385"/>
      <w:bookmarkStart w:id="500" w:name="_Toc1600725833"/>
      <w:bookmarkStart w:id="501" w:name="_Toc1794707499"/>
      <w:bookmarkStart w:id="502" w:name="_Toc493750286"/>
      <w:bookmarkStart w:id="503" w:name="_Toc1443848576"/>
      <w:bookmarkStart w:id="504" w:name="_Toc1986175022"/>
      <w:bookmarkStart w:id="505" w:name="_Toc1266465327"/>
      <w:bookmarkStart w:id="506" w:name="_Toc1532594673"/>
      <w:bookmarkStart w:id="507" w:name="_Toc2081597944"/>
      <w:bookmarkStart w:id="508" w:name="_Toc492157443"/>
      <w:bookmarkStart w:id="509" w:name="_Toc1529834682"/>
      <w:bookmarkStart w:id="510" w:name="_Toc1239218005"/>
      <w:bookmarkStart w:id="511" w:name="_Toc1212254128"/>
      <w:bookmarkStart w:id="512" w:name="_Toc1694407220"/>
      <w:bookmarkStart w:id="513" w:name="_Toc604822868"/>
      <w:bookmarkStart w:id="514" w:name="_Toc1032705532"/>
      <w:bookmarkStart w:id="515" w:name="_Toc1847574074"/>
      <w:bookmarkStart w:id="516" w:name="_Toc2134918356"/>
      <w:bookmarkStart w:id="517" w:name="_Toc92635440"/>
      <w:bookmarkStart w:id="518" w:name="_Toc1605702408"/>
      <w:bookmarkStart w:id="519" w:name="_Toc1370667805"/>
      <w:bookmarkStart w:id="520" w:name="_Toc215732282"/>
      <w:bookmarkStart w:id="521" w:name="_Toc1759208562"/>
      <w:bookmarkStart w:id="522" w:name="_Toc1650986796"/>
      <w:bookmarkStart w:id="523" w:name="_Toc954478449"/>
      <w:bookmarkStart w:id="524" w:name="_Toc2015935606"/>
      <w:bookmarkStart w:id="525" w:name="_Toc424467374"/>
      <w:bookmarkStart w:id="526" w:name="_Toc1945148994"/>
      <w:bookmarkStart w:id="527" w:name="_Toc1409815140"/>
      <w:bookmarkStart w:id="528" w:name="_Toc1979688953"/>
      <w:bookmarkStart w:id="529" w:name="_Toc516400508"/>
      <w:bookmarkStart w:id="530" w:name="_Toc1289363615"/>
      <w:bookmarkStart w:id="531" w:name="_Toc25332"/>
      <w:bookmarkStart w:id="532" w:name="_Toc15815"/>
      <w:bookmarkStart w:id="533" w:name="_Toc25302"/>
      <w:bookmarkStart w:id="534" w:name="_Toc1052440018"/>
      <w:bookmarkStart w:id="535" w:name="_Toc1536389813"/>
      <w:bookmarkStart w:id="536" w:name="_Toc317681436"/>
      <w:bookmarkStart w:id="537" w:name="_Toc12025"/>
      <w:bookmarkStart w:id="538" w:name="_Toc10917"/>
      <w:bookmarkStart w:id="539" w:name="_Toc193016004"/>
      <w:bookmarkStart w:id="540" w:name="_Toc435528801"/>
      <w:bookmarkStart w:id="541" w:name="_Toc986984675"/>
      <w:bookmarkStart w:id="542" w:name="_Toc798557753"/>
      <w:bookmarkStart w:id="543" w:name="_Toc31016"/>
      <w:bookmarkStart w:id="544" w:name="_Toc1535115453"/>
      <w:bookmarkStart w:id="545" w:name="_Toc30437"/>
      <w:bookmarkStart w:id="546" w:name="_Toc869683565"/>
      <w:bookmarkStart w:id="547" w:name="_Toc16336"/>
      <w:r>
        <w:rPr>
          <w:rFonts w:hint="eastAsia"/>
        </w:rPr>
        <w:t>二所数字化转型</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r>
        <w:rPr>
          <w:rFonts w:hint="eastAsia"/>
        </w:rPr>
        <w:t>内外环境分析</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pPr>
        <w:ind w:firstLine="560"/>
      </w:pPr>
      <w:r>
        <w:rPr>
          <w:rFonts w:hint="eastAsia" w:cs="Times New Roman"/>
          <w:szCs w:val="24"/>
        </w:rPr>
        <w:t>二所</w:t>
      </w:r>
      <w:r>
        <w:rPr>
          <w:rFonts w:cs="Times New Roman"/>
          <w:szCs w:val="24"/>
        </w:rPr>
        <w:t>十四五战略规划已明确指出数字化转型目标是</w:t>
      </w:r>
      <w:r>
        <w:rPr>
          <w:rFonts w:hint="eastAsia" w:cs="Times New Roman"/>
          <w:szCs w:val="24"/>
        </w:rPr>
        <w:t>：</w:t>
      </w:r>
      <w:r>
        <w:rPr>
          <w:rFonts w:cs="Times New Roman"/>
          <w:szCs w:val="24"/>
        </w:rPr>
        <w:t>2025年完成全所数字化转型，2035年全面实现智慧民航二所建设。《民航二所</w:t>
      </w:r>
      <w:r>
        <w:rPr>
          <w:rFonts w:hint="eastAsia" w:cs="Times New Roman"/>
          <w:szCs w:val="24"/>
        </w:rPr>
        <w:t>“</w:t>
      </w:r>
      <w:r>
        <w:rPr>
          <w:rFonts w:cs="Times New Roman"/>
          <w:szCs w:val="24"/>
        </w:rPr>
        <w:t>十四五</w:t>
      </w:r>
      <w:r>
        <w:rPr>
          <w:rFonts w:hint="eastAsia" w:cs="Times New Roman"/>
          <w:szCs w:val="24"/>
        </w:rPr>
        <w:t>”</w:t>
      </w:r>
      <w:r>
        <w:rPr>
          <w:rFonts w:cs="Times New Roman"/>
          <w:szCs w:val="24"/>
        </w:rPr>
        <w:t>规划任务分解表》中将数字化转型拆分为</w:t>
      </w:r>
      <w:r>
        <w:rPr>
          <w:rFonts w:hint="eastAsia" w:cs="Times New Roman"/>
          <w:szCs w:val="24"/>
        </w:rPr>
        <w:t>“</w:t>
      </w:r>
      <w:r>
        <w:rPr>
          <w:rFonts w:cs="Times New Roman"/>
          <w:szCs w:val="24"/>
        </w:rPr>
        <w:t>全所数字化转型顶层设计和体系建设</w:t>
      </w:r>
      <w:r>
        <w:rPr>
          <w:rFonts w:hint="eastAsia" w:cs="Times New Roman"/>
          <w:szCs w:val="24"/>
        </w:rPr>
        <w:t>”</w:t>
      </w:r>
      <w:r>
        <w:rPr>
          <w:rFonts w:cs="Times New Roman"/>
          <w:szCs w:val="24"/>
        </w:rPr>
        <w:t>，提出从</w:t>
      </w:r>
      <w:r>
        <w:rPr>
          <w:rFonts w:hint="eastAsia" w:cs="Times New Roman"/>
          <w:szCs w:val="24"/>
        </w:rPr>
        <w:t>“</w:t>
      </w:r>
      <w:r>
        <w:rPr>
          <w:rFonts w:cs="Times New Roman"/>
          <w:b/>
          <w:bCs/>
          <w:szCs w:val="24"/>
        </w:rPr>
        <w:t>基础管理流程数字化建设</w:t>
      </w:r>
      <w:r>
        <w:rPr>
          <w:rFonts w:hint="eastAsia" w:cs="Times New Roman"/>
          <w:b/>
          <w:bCs/>
          <w:szCs w:val="24"/>
        </w:rPr>
        <w:t>”、“</w:t>
      </w:r>
      <w:r>
        <w:rPr>
          <w:rFonts w:cs="Times New Roman"/>
          <w:b/>
          <w:bCs/>
          <w:szCs w:val="24"/>
        </w:rPr>
        <w:t>科研管理流程数字化建设</w:t>
      </w:r>
      <w:r>
        <w:rPr>
          <w:rFonts w:hint="eastAsia" w:cs="Times New Roman"/>
          <w:b/>
          <w:bCs/>
          <w:szCs w:val="24"/>
        </w:rPr>
        <w:t>”、“</w:t>
      </w:r>
      <w:r>
        <w:rPr>
          <w:rFonts w:cs="Times New Roman"/>
          <w:b/>
          <w:bCs/>
          <w:szCs w:val="24"/>
        </w:rPr>
        <w:t>生产管理流程数字化建设</w:t>
      </w:r>
      <w:r>
        <w:rPr>
          <w:rFonts w:hint="eastAsia" w:cs="Times New Roman"/>
          <w:b/>
          <w:bCs/>
          <w:szCs w:val="24"/>
        </w:rPr>
        <w:t>”</w:t>
      </w:r>
      <w:r>
        <w:rPr>
          <w:rFonts w:cs="Times New Roman"/>
          <w:b/>
          <w:bCs/>
          <w:szCs w:val="24"/>
        </w:rPr>
        <w:t>和</w:t>
      </w:r>
      <w:r>
        <w:rPr>
          <w:rFonts w:hint="eastAsia" w:cs="Times New Roman"/>
          <w:b/>
          <w:bCs/>
          <w:szCs w:val="24"/>
        </w:rPr>
        <w:t>“</w:t>
      </w:r>
      <w:r>
        <w:rPr>
          <w:rFonts w:cs="Times New Roman"/>
          <w:b/>
          <w:bCs/>
          <w:szCs w:val="24"/>
        </w:rPr>
        <w:t>数字化人才队伍建设</w:t>
      </w:r>
      <w:r>
        <w:rPr>
          <w:rFonts w:hint="eastAsia" w:cs="Times New Roman"/>
          <w:b/>
          <w:bCs/>
          <w:szCs w:val="24"/>
        </w:rPr>
        <w:t>”</w:t>
      </w:r>
      <w:r>
        <w:rPr>
          <w:rFonts w:hint="eastAsia" w:cs="Times New Roman"/>
          <w:szCs w:val="24"/>
        </w:rPr>
        <w:t>四</w:t>
      </w:r>
      <w:r>
        <w:rPr>
          <w:rFonts w:cs="Times New Roman"/>
          <w:szCs w:val="24"/>
        </w:rPr>
        <w:t>大任务进行推进，具体</w:t>
      </w:r>
      <w:r>
        <w:rPr>
          <w:rFonts w:hint="eastAsia" w:cs="Times New Roman"/>
          <w:szCs w:val="24"/>
        </w:rPr>
        <w:t>数字化的</w:t>
      </w:r>
      <w:r>
        <w:rPr>
          <w:rFonts w:cs="Times New Roman"/>
          <w:szCs w:val="24"/>
        </w:rPr>
        <w:t>建设愿景和目标</w:t>
      </w:r>
      <w:r>
        <w:rPr>
          <w:rFonts w:hint="eastAsia" w:cs="Times New Roman"/>
          <w:szCs w:val="24"/>
        </w:rPr>
        <w:t>未做清晰规划</w:t>
      </w:r>
      <w:r>
        <w:rPr>
          <w:rFonts w:cs="Times New Roman"/>
          <w:szCs w:val="24"/>
        </w:rPr>
        <w:t>。</w:t>
      </w:r>
    </w:p>
    <w:p>
      <w:pPr>
        <w:pStyle w:val="49"/>
        <w:ind w:firstLine="560"/>
        <w:rPr>
          <w:szCs w:val="24"/>
        </w:rPr>
      </w:pPr>
      <w:r>
        <w:rPr>
          <w:rFonts w:hint="eastAsia"/>
          <w:szCs w:val="24"/>
        </w:rPr>
        <w:t>为此，本章将基于</w:t>
      </w:r>
      <w:r>
        <w:rPr>
          <w:szCs w:val="24"/>
        </w:rPr>
        <w:t>二所整体发展战略，</w:t>
      </w:r>
      <w:r>
        <w:rPr>
          <w:rFonts w:hint="eastAsia"/>
          <w:szCs w:val="24"/>
        </w:rPr>
        <w:t>并</w:t>
      </w:r>
      <w:r>
        <w:rPr>
          <w:szCs w:val="24"/>
        </w:rPr>
        <w:t>围绕二所内外部环境要求和趋势，</w:t>
      </w:r>
      <w:r>
        <w:rPr>
          <w:rFonts w:hint="eastAsia"/>
          <w:szCs w:val="24"/>
        </w:rPr>
        <w:t>对二所数字化转型愿景及目标进行推导，提出初步的方向建议，这是对二所现状深入剖析和洞察面向未来提升机会的基础。</w:t>
      </w:r>
    </w:p>
    <w:p>
      <w:pPr>
        <w:pStyle w:val="3"/>
        <w:spacing w:before="0" w:after="0"/>
        <w:ind w:firstLine="0"/>
      </w:pPr>
      <w:r>
        <w:rPr>
          <w:rFonts w:hint="eastAsia"/>
        </w:rPr>
        <w:t xml:space="preserve"> </w:t>
      </w:r>
      <w:bookmarkStart w:id="548" w:name="_Toc93629931"/>
      <w:bookmarkStart w:id="549" w:name="_Toc594683836"/>
      <w:bookmarkStart w:id="550" w:name="_Toc1668090100"/>
      <w:bookmarkStart w:id="551" w:name="_Toc760215563"/>
      <w:bookmarkStart w:id="552" w:name="_Toc32286"/>
      <w:bookmarkStart w:id="553" w:name="_Toc23352"/>
      <w:bookmarkStart w:id="554" w:name="_Toc13612"/>
      <w:bookmarkStart w:id="555" w:name="_Toc1684065834"/>
      <w:bookmarkStart w:id="556" w:name="_Toc1538079551"/>
      <w:bookmarkStart w:id="557" w:name="_Toc2145679652"/>
      <w:bookmarkStart w:id="558" w:name="_Toc1575980629"/>
      <w:bookmarkStart w:id="559" w:name="_Toc584244794"/>
      <w:bookmarkStart w:id="560" w:name="_Toc7821"/>
      <w:bookmarkStart w:id="561" w:name="_Toc82479484"/>
      <w:bookmarkStart w:id="562" w:name="_Toc175"/>
      <w:bookmarkStart w:id="563" w:name="_Toc1087743297"/>
      <w:bookmarkStart w:id="564" w:name="_Toc10383"/>
      <w:bookmarkStart w:id="565" w:name="_Toc1871429262"/>
      <w:bookmarkStart w:id="566" w:name="_Toc1308289431"/>
      <w:bookmarkStart w:id="567" w:name="_Toc997975473"/>
      <w:bookmarkStart w:id="568" w:name="_Toc1772325472"/>
      <w:bookmarkStart w:id="569" w:name="_Toc1157785786"/>
      <w:bookmarkStart w:id="570" w:name="_Toc627548410"/>
      <w:bookmarkStart w:id="571" w:name="_Toc18404"/>
      <w:bookmarkStart w:id="572" w:name="_Toc1730619904"/>
      <w:bookmarkStart w:id="573" w:name="_Toc1161920429"/>
      <w:bookmarkStart w:id="574" w:name="_Toc1240601429"/>
      <w:bookmarkStart w:id="575" w:name="_Toc1734844568"/>
      <w:bookmarkStart w:id="576" w:name="_Toc463449638"/>
      <w:bookmarkStart w:id="577" w:name="_Toc76795428"/>
      <w:bookmarkStart w:id="578" w:name="_Toc1319672258"/>
      <w:bookmarkStart w:id="579" w:name="_Toc1895224293"/>
      <w:bookmarkStart w:id="580" w:name="_Toc1760863054"/>
      <w:bookmarkStart w:id="581" w:name="_Toc2015403763"/>
      <w:bookmarkStart w:id="582" w:name="_Toc3536"/>
      <w:bookmarkStart w:id="583" w:name="_Toc816883513"/>
      <w:bookmarkStart w:id="584" w:name="_Toc975583877"/>
      <w:bookmarkStart w:id="585" w:name="_Toc216449253"/>
      <w:bookmarkStart w:id="586" w:name="_Toc1416035216"/>
      <w:bookmarkStart w:id="587" w:name="_Toc121503673"/>
      <w:bookmarkStart w:id="588" w:name="_Toc1217841225"/>
      <w:bookmarkStart w:id="589" w:name="_Toc197805732"/>
      <w:bookmarkStart w:id="590" w:name="_Toc59799046"/>
      <w:bookmarkStart w:id="591" w:name="_Toc498877485"/>
      <w:bookmarkStart w:id="592" w:name="_Toc767496856"/>
      <w:bookmarkStart w:id="593" w:name="_Toc756717266"/>
      <w:bookmarkStart w:id="594" w:name="_Toc492667280"/>
      <w:bookmarkStart w:id="595" w:name="_Toc760551531"/>
      <w:bookmarkStart w:id="596" w:name="_Toc109794843"/>
      <w:bookmarkStart w:id="597" w:name="_Toc1177770207"/>
      <w:bookmarkStart w:id="598" w:name="_Toc1892782035"/>
      <w:bookmarkStart w:id="599" w:name="_Toc860067438"/>
      <w:bookmarkStart w:id="600" w:name="_Toc980231323"/>
      <w:bookmarkStart w:id="601" w:name="_Toc1711409745"/>
      <w:bookmarkStart w:id="602" w:name="_Toc1399806993"/>
      <w:bookmarkStart w:id="603" w:name="_Toc719041270"/>
      <w:r>
        <w:rPr>
          <w:rFonts w:hint="eastAsia"/>
        </w:rPr>
        <w:t>二所数字化转型内外环境分析</w:t>
      </w:r>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pPr>
        <w:ind w:firstLine="560"/>
      </w:pPr>
      <w:r>
        <w:rPr>
          <w:rFonts w:hint="eastAsia"/>
          <w:szCs w:val="24"/>
        </w:rPr>
        <w:t>本节将从影响二所数字化的政策、行业和技术发展趋势、二所十四五规划及当前的挑战和机遇，分析二所当前的内外部环境。</w:t>
      </w:r>
    </w:p>
    <w:p>
      <w:pPr>
        <w:pStyle w:val="4"/>
        <w:spacing w:before="0" w:after="0"/>
        <w:ind w:left="0" w:firstLine="0"/>
      </w:pPr>
      <w:r>
        <w:rPr>
          <w:rFonts w:hint="eastAsia"/>
        </w:rPr>
        <w:t xml:space="preserve"> </w:t>
      </w:r>
      <w:bookmarkStart w:id="604" w:name="_Toc353209271"/>
      <w:bookmarkStart w:id="605" w:name="_Toc1105735273"/>
      <w:bookmarkStart w:id="606" w:name="_Toc556379835"/>
      <w:bookmarkStart w:id="607" w:name="_Toc1876024014"/>
      <w:bookmarkStart w:id="608" w:name="_Toc1892510740"/>
      <w:bookmarkStart w:id="609" w:name="_Toc631480610"/>
      <w:bookmarkStart w:id="610" w:name="_Toc1066112472"/>
      <w:bookmarkStart w:id="611" w:name="_Toc1242354718"/>
      <w:bookmarkStart w:id="612" w:name="_Toc1107018674"/>
      <w:bookmarkStart w:id="613" w:name="_Toc443129505"/>
      <w:bookmarkStart w:id="614" w:name="_Toc191299115"/>
      <w:bookmarkStart w:id="615" w:name="_Toc1283"/>
      <w:bookmarkStart w:id="616" w:name="_Toc913936453"/>
      <w:bookmarkStart w:id="617" w:name="_Toc260004578"/>
      <w:bookmarkStart w:id="618" w:name="_Toc1126491641"/>
      <w:bookmarkStart w:id="619" w:name="_Toc24514"/>
      <w:bookmarkStart w:id="620" w:name="_Toc30420"/>
      <w:bookmarkStart w:id="621" w:name="_Toc173305768"/>
      <w:bookmarkStart w:id="622" w:name="_Toc1327848032"/>
      <w:bookmarkStart w:id="623" w:name="_Toc19606"/>
      <w:bookmarkStart w:id="624" w:name="_Toc1010211560"/>
      <w:bookmarkStart w:id="625" w:name="_Toc4148"/>
      <w:bookmarkStart w:id="626" w:name="_Toc274878197"/>
      <w:bookmarkStart w:id="627" w:name="_Toc335405184"/>
      <w:bookmarkStart w:id="628" w:name="_Toc19056"/>
      <w:bookmarkStart w:id="629" w:name="_Toc31629"/>
      <w:bookmarkStart w:id="630" w:name="_Toc1147179057"/>
      <w:bookmarkStart w:id="631" w:name="_Toc520533990"/>
      <w:bookmarkStart w:id="632" w:name="_Toc498247720"/>
      <w:bookmarkStart w:id="633" w:name="_Toc23123"/>
      <w:bookmarkStart w:id="634" w:name="_Toc1562751338"/>
      <w:bookmarkStart w:id="635" w:name="_Toc63086549"/>
      <w:r>
        <w:rPr>
          <w:rFonts w:hint="eastAsia"/>
        </w:rPr>
        <w:t>国企数字化转型政策</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Pr>
          <w:rFonts w:hint="eastAsia"/>
        </w:rPr>
        <w:t>驱动</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pPr>
        <w:numPr>
          <w:ilvl w:val="255"/>
          <w:numId w:val="0"/>
        </w:numPr>
        <w:ind w:firstLine="560" w:firstLineChars="200"/>
        <w:jc w:val="left"/>
        <w:rPr>
          <w:rFonts w:cs="Times New Roman"/>
          <w:szCs w:val="28"/>
        </w:rPr>
      </w:pPr>
      <w:r>
        <w:rPr>
          <w:rFonts w:cs="Times New Roman"/>
          <w:szCs w:val="28"/>
        </w:rPr>
        <w:t>十四五期间，国家</w:t>
      </w:r>
      <w:r>
        <w:rPr>
          <w:rFonts w:hint="eastAsia" w:cs="Times New Roman"/>
          <w:szCs w:val="28"/>
        </w:rPr>
        <w:t>出台了一</w:t>
      </w:r>
      <w:r>
        <w:rPr>
          <w:rFonts w:cs="Times New Roman"/>
          <w:szCs w:val="28"/>
        </w:rPr>
        <w:t>系列政策，对</w:t>
      </w:r>
      <w:r>
        <w:rPr>
          <w:rFonts w:hint="eastAsia" w:cs="Times New Roman"/>
          <w:szCs w:val="28"/>
        </w:rPr>
        <w:t>国企</w:t>
      </w:r>
      <w:r>
        <w:rPr>
          <w:rFonts w:cs="Times New Roman"/>
          <w:szCs w:val="28"/>
        </w:rPr>
        <w:t>数字化转型、科技创新、民航强国建设等方面提出了更高的要求，例如国务院 《</w:t>
      </w:r>
      <w:r>
        <w:rPr>
          <w:rFonts w:hint="eastAsia" w:cs="Times New Roman"/>
          <w:szCs w:val="28"/>
        </w:rPr>
        <w:t>“</w:t>
      </w:r>
      <w:r>
        <w:rPr>
          <w:rFonts w:cs="Times New Roman"/>
          <w:szCs w:val="28"/>
        </w:rPr>
        <w:t>十四五</w:t>
      </w:r>
      <w:r>
        <w:rPr>
          <w:rFonts w:hint="eastAsia" w:cs="Times New Roman"/>
          <w:szCs w:val="28"/>
        </w:rPr>
        <w:t>”</w:t>
      </w:r>
      <w:r>
        <w:rPr>
          <w:rFonts w:cs="Times New Roman"/>
          <w:szCs w:val="28"/>
        </w:rPr>
        <w:t>数字经济发展规划》</w:t>
      </w:r>
      <w:r>
        <w:rPr>
          <w:rFonts w:hint="eastAsia" w:cs="Times New Roman"/>
          <w:szCs w:val="28"/>
        </w:rPr>
        <w:t>、</w:t>
      </w:r>
      <w:r>
        <w:rPr>
          <w:rFonts w:cs="Times New Roman"/>
          <w:szCs w:val="28"/>
          <w:lang w:bidi="ar"/>
        </w:rPr>
        <w:t>民航发〔2021〕56号《</w:t>
      </w:r>
      <w:r>
        <w:rPr>
          <w:rFonts w:hint="eastAsia" w:cs="Times New Roman"/>
          <w:szCs w:val="28"/>
          <w:lang w:bidi="ar"/>
        </w:rPr>
        <w:t>“</w:t>
      </w:r>
      <w:r>
        <w:rPr>
          <w:rFonts w:cs="Times New Roman"/>
          <w:szCs w:val="28"/>
          <w:lang w:bidi="ar"/>
        </w:rPr>
        <w:t>十四五</w:t>
      </w:r>
      <w:r>
        <w:rPr>
          <w:rFonts w:hint="eastAsia" w:cs="Times New Roman"/>
          <w:szCs w:val="28"/>
          <w:lang w:bidi="ar"/>
        </w:rPr>
        <w:t>”</w:t>
      </w:r>
      <w:r>
        <w:rPr>
          <w:rFonts w:cs="Times New Roman"/>
          <w:szCs w:val="28"/>
          <w:lang w:bidi="ar"/>
        </w:rPr>
        <w:t>民用航空发展规划》、民航发〔2022〕1号《智慧民航建设路线图》、国资委《优化中央企业经营指标体系，推动加快实现高质量发展》、2020年9月国资委《关于加快推进国有企业数字化转型工作的通知》</w:t>
      </w:r>
      <w:r>
        <w:rPr>
          <w:rFonts w:hint="eastAsia" w:cs="Times New Roman"/>
          <w:szCs w:val="28"/>
          <w:lang w:bidi="ar"/>
        </w:rPr>
        <w:t>、</w:t>
      </w:r>
      <w:r>
        <w:rPr>
          <w:rFonts w:cs="Times New Roman"/>
          <w:szCs w:val="28"/>
          <w:lang w:bidi="ar"/>
        </w:rPr>
        <w:t>《国有企业数字化转型行动计划》</w:t>
      </w:r>
      <w:r>
        <w:rPr>
          <w:rFonts w:hint="eastAsia" w:cs="Times New Roman"/>
          <w:szCs w:val="28"/>
          <w:lang w:bidi="ar"/>
        </w:rPr>
        <w:t>、</w:t>
      </w:r>
      <w:r>
        <w:rPr>
          <w:rFonts w:cs="Times New Roman"/>
          <w:szCs w:val="28"/>
          <w:lang w:bidi="ar"/>
        </w:rPr>
        <w:t>国资发财评规〔2022〕23号《关于中央企业加快建设世界一流财务管理体系的指导意见》</w:t>
      </w:r>
      <w:r>
        <w:rPr>
          <w:rFonts w:hint="eastAsia" w:cs="Times New Roman"/>
          <w:szCs w:val="28"/>
          <w:lang w:bidi="ar"/>
        </w:rPr>
        <w:t>、2023年财政部印发《企业数据资源相关会计处理暂行规定》</w:t>
      </w:r>
      <w:r>
        <w:rPr>
          <w:rFonts w:hint="eastAsia"/>
        </w:rPr>
        <w:t>等</w:t>
      </w:r>
      <w:r>
        <w:rPr>
          <w:rFonts w:cs="Times New Roman"/>
          <w:szCs w:val="28"/>
        </w:rPr>
        <w:t>。</w:t>
      </w:r>
      <w:r>
        <w:rPr>
          <w:rFonts w:hint="eastAsia" w:cs="Times New Roman"/>
          <w:szCs w:val="28"/>
        </w:rPr>
        <w:t>都在说明，</w:t>
      </w:r>
      <w:r>
        <w:rPr>
          <w:rFonts w:cs="Times New Roman"/>
          <w:szCs w:val="28"/>
        </w:rPr>
        <w:t>国企作为我国最重要的经济主体，数字化转型是大势所趋，国企数字化转型是</w:t>
      </w:r>
      <w:r>
        <w:rPr>
          <w:rFonts w:hint="eastAsia" w:cs="Times New Roman"/>
          <w:szCs w:val="28"/>
        </w:rPr>
        <w:t>符合</w:t>
      </w:r>
      <w:r>
        <w:rPr>
          <w:rFonts w:cs="Times New Roman"/>
          <w:szCs w:val="28"/>
        </w:rPr>
        <w:t>政策需要、国家战略需要</w:t>
      </w:r>
      <w:r>
        <w:rPr>
          <w:rFonts w:hint="eastAsia" w:cs="Times New Roman"/>
          <w:szCs w:val="28"/>
        </w:rPr>
        <w:t>和</w:t>
      </w:r>
      <w:r>
        <w:rPr>
          <w:rFonts w:cs="Times New Roman"/>
          <w:szCs w:val="28"/>
        </w:rPr>
        <w:t>技术驱动的现实需要。</w:t>
      </w:r>
    </w:p>
    <w:p>
      <w:pPr>
        <w:numPr>
          <w:ilvl w:val="255"/>
          <w:numId w:val="0"/>
        </w:numPr>
        <w:ind w:firstLine="560" w:firstLineChars="200"/>
        <w:jc w:val="left"/>
        <w:rPr>
          <w:rFonts w:cs="Times New Roman"/>
          <w:szCs w:val="28"/>
        </w:rPr>
      </w:pPr>
      <w:r>
        <w:rPr>
          <w:rFonts w:hint="eastAsia" w:cs="Times New Roman"/>
          <w:szCs w:val="28"/>
        </w:rPr>
        <w:t>在</w:t>
      </w:r>
      <w:r>
        <w:rPr>
          <w:rFonts w:cs="Times New Roman"/>
          <w:szCs w:val="28"/>
        </w:rPr>
        <w:t>国企监管体系</w:t>
      </w:r>
      <w:r>
        <w:rPr>
          <w:rFonts w:hint="eastAsia" w:cs="Times New Roman"/>
          <w:szCs w:val="28"/>
        </w:rPr>
        <w:t>方面，</w:t>
      </w:r>
      <w:r>
        <w:rPr>
          <w:rFonts w:cs="Times New Roman"/>
          <w:szCs w:val="28"/>
        </w:rPr>
        <w:t>2022年国资监管信息化工作会议提到国资监管与企业数字化转型同步改革，从国资监管角度来看，完成从国资委到两类公司再到国有企业</w:t>
      </w:r>
      <w:r>
        <w:rPr>
          <w:rFonts w:hint="eastAsia" w:cs="Times New Roman"/>
          <w:szCs w:val="28"/>
        </w:rPr>
        <w:t>的</w:t>
      </w:r>
      <w:r>
        <w:rPr>
          <w:rFonts w:cs="Times New Roman"/>
          <w:szCs w:val="28"/>
        </w:rPr>
        <w:t>数字化转型</w:t>
      </w:r>
      <w:r>
        <w:rPr>
          <w:rFonts w:hint="eastAsia" w:cs="Times New Roman"/>
          <w:szCs w:val="28"/>
        </w:rPr>
        <w:t>，</w:t>
      </w:r>
      <w:r>
        <w:rPr>
          <w:rFonts w:cs="Times New Roman"/>
          <w:szCs w:val="28"/>
        </w:rPr>
        <w:t>将实现业务、财务、生产经营等方面的规范管理。从具体路径上，首先，要提升国资国企数字化、智能化水平，以应用能力建设为切入点，深入推进电子政务能力、业务应用支撑能力、数据共享利用能力建设</w:t>
      </w:r>
      <w:r>
        <w:rPr>
          <w:rFonts w:hint="eastAsia" w:cs="Times New Roman"/>
          <w:szCs w:val="28"/>
        </w:rPr>
        <w:t>；</w:t>
      </w:r>
      <w:r>
        <w:rPr>
          <w:rFonts w:cs="Times New Roman"/>
          <w:szCs w:val="28"/>
        </w:rPr>
        <w:t>其次，要提升国资监管信息化支撑保障水平，以信息化体系建设为核心，大力推进国资央企云体系、大数据体系建设，并积极融入国家政务信息化体系</w:t>
      </w:r>
      <w:r>
        <w:rPr>
          <w:rFonts w:hint="eastAsia" w:cs="Times New Roman"/>
          <w:szCs w:val="28"/>
        </w:rPr>
        <w:t>；</w:t>
      </w:r>
      <w:r>
        <w:rPr>
          <w:rFonts w:cs="Times New Roman"/>
          <w:szCs w:val="28"/>
        </w:rPr>
        <w:t>最后，要提升自主可控和网络安全水平，以网络安全防护为抓手，有序推进行业大数据平台建设和运营，持续深化数据安全管理</w:t>
      </w:r>
      <w:r>
        <w:rPr>
          <w:rFonts w:hint="eastAsia" w:cs="Times New Roman"/>
          <w:szCs w:val="28"/>
        </w:rPr>
        <w:t>（详见图2-1）</w:t>
      </w:r>
      <w:r>
        <w:rPr>
          <w:rFonts w:cs="Times New Roman"/>
          <w:szCs w:val="28"/>
        </w:rPr>
        <w:t>。</w:t>
      </w:r>
    </w:p>
    <w:p>
      <w:pPr>
        <w:numPr>
          <w:ilvl w:val="255"/>
          <w:numId w:val="0"/>
        </w:numPr>
        <w:jc w:val="center"/>
        <w:rPr>
          <w:rFonts w:cs="Times New Roman"/>
          <w:szCs w:val="28"/>
        </w:rPr>
      </w:pPr>
      <w:r>
        <w:rPr>
          <w:rFonts w:cs="Times New Roman"/>
          <w:szCs w:val="28"/>
        </w:rPr>
        <w:drawing>
          <wp:inline distT="0" distB="0" distL="114300" distR="114300">
            <wp:extent cx="5268595" cy="1900555"/>
            <wp:effectExtent l="0" t="0" r="14605" b="4445"/>
            <wp:docPr id="37" name="图片 37" descr="截屏2023-12-10 上午11.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12-10 上午11.37.12"/>
                    <pic:cNvPicPr>
                      <a:picLocks noChangeAspect="1"/>
                    </pic:cNvPicPr>
                  </pic:nvPicPr>
                  <pic:blipFill>
                    <a:blip r:embed="rId17"/>
                    <a:stretch>
                      <a:fillRect/>
                    </a:stretch>
                  </pic:blipFill>
                  <pic:spPr>
                    <a:xfrm>
                      <a:off x="0" y="0"/>
                      <a:ext cx="5268595" cy="1900555"/>
                    </a:xfrm>
                    <a:prstGeom prst="rect">
                      <a:avLst/>
                    </a:prstGeom>
                  </pic:spPr>
                </pic:pic>
              </a:graphicData>
            </a:graphic>
          </wp:inline>
        </w:drawing>
      </w:r>
    </w:p>
    <w:p>
      <w:pPr>
        <w:pStyle w:val="12"/>
        <w:keepNext w:val="0"/>
        <w:widowControl w:val="0"/>
        <w:rPr>
          <w:rFonts w:ascii="Times New Roman" w:hAnsi="Times New Roman" w:eastAsia="宋体" w:cs="Times New Roman"/>
          <w:sz w:val="24"/>
          <w:szCs w:val="24"/>
        </w:rPr>
      </w:pPr>
      <w:r>
        <w:rPr>
          <w:rFonts w:ascii="Times New Roman" w:hAnsi="Times New Roman" w:eastAsia="宋体" w:cs="Times New Roman"/>
          <w:sz w:val="24"/>
          <w:szCs w:val="24"/>
        </w:rPr>
        <w:t>图2-1国资监管体系数字化转型要点</w:t>
      </w:r>
    </w:p>
    <w:p>
      <w:pPr>
        <w:numPr>
          <w:ilvl w:val="255"/>
          <w:numId w:val="0"/>
        </w:numPr>
        <w:ind w:firstLine="560" w:firstLineChars="200"/>
        <w:jc w:val="left"/>
        <w:rPr>
          <w:rFonts w:cs="Times New Roman"/>
          <w:b/>
          <w:bCs/>
          <w:kern w:val="0"/>
          <w:szCs w:val="28"/>
          <w:u w:val="single"/>
          <w:shd w:val="clear" w:color="auto" w:fill="FFFFFF"/>
          <w:lang w:bidi="ar"/>
        </w:rPr>
      </w:pPr>
      <w:r>
        <w:rPr>
          <w:rFonts w:cs="Times New Roman"/>
          <w:kern w:val="0"/>
          <w:szCs w:val="28"/>
          <w:shd w:val="clear" w:color="auto" w:fill="FFFFFF"/>
          <w:lang w:bidi="ar"/>
        </w:rPr>
        <w:t>在科改示范等国企改革、国资委经营考核和财务管理方面政策，明确提出</w:t>
      </w:r>
      <w:r>
        <w:rPr>
          <w:rFonts w:cs="Times New Roman"/>
          <w:szCs w:val="28"/>
        </w:rPr>
        <w:t>加快推进企业现代化治理，考核</w:t>
      </w:r>
      <w:r>
        <w:rPr>
          <w:rFonts w:cs="Times New Roman"/>
          <w:b/>
          <w:bCs/>
          <w:kern w:val="0"/>
          <w:szCs w:val="28"/>
          <w:u w:val="single"/>
          <w:shd w:val="clear" w:color="auto" w:fill="FFFFFF"/>
          <w:lang w:bidi="ar"/>
        </w:rPr>
        <w:t>净资产收益率</w:t>
      </w:r>
      <w:r>
        <w:rPr>
          <w:rFonts w:cs="Times New Roman"/>
          <w:kern w:val="0"/>
          <w:szCs w:val="28"/>
          <w:shd w:val="clear" w:color="auto" w:fill="FFFFFF"/>
          <w:lang w:bidi="ar"/>
        </w:rPr>
        <w:t>和全员劳动生产率等指标。高度重视财务管理工作，持续优化管理手段，不断创新管理模式，积极</w:t>
      </w:r>
      <w:r>
        <w:rPr>
          <w:rFonts w:cs="Times New Roman"/>
          <w:b/>
          <w:bCs/>
          <w:kern w:val="0"/>
          <w:szCs w:val="28"/>
          <w:u w:val="single"/>
          <w:shd w:val="clear" w:color="auto" w:fill="FFFFFF"/>
          <w:lang w:bidi="ar"/>
        </w:rPr>
        <w:t>应用先进管理工具，强化财务核算、资金管理、成本管控、税务管理等基本职能。</w:t>
      </w:r>
    </w:p>
    <w:p>
      <w:pPr>
        <w:widowControl/>
        <w:numPr>
          <w:ilvl w:val="255"/>
          <w:numId w:val="0"/>
        </w:numPr>
        <w:ind w:firstLine="560" w:firstLineChars="200"/>
        <w:jc w:val="left"/>
        <w:textAlignment w:val="center"/>
        <w:rPr>
          <w:rFonts w:cs="Times New Roman"/>
          <w:kern w:val="0"/>
          <w:szCs w:val="28"/>
          <w:shd w:val="clear" w:color="auto" w:fill="FFFFFF"/>
          <w:lang w:bidi="ar"/>
        </w:rPr>
      </w:pPr>
      <w:r>
        <w:rPr>
          <w:rFonts w:hint="eastAsia" w:cs="Times New Roman"/>
          <w:szCs w:val="28"/>
          <w:lang w:bidi="ar"/>
        </w:rPr>
        <w:t>在国企数字化工作、数字化转型行动计划等方面政策</w:t>
      </w:r>
      <w:r>
        <w:rPr>
          <w:rFonts w:cs="Times New Roman"/>
          <w:kern w:val="0"/>
          <w:szCs w:val="28"/>
          <w:shd w:val="clear" w:color="auto" w:fill="FFFFFF"/>
          <w:lang w:bidi="ar"/>
        </w:rPr>
        <w:t>，</w:t>
      </w:r>
      <w:r>
        <w:rPr>
          <w:rFonts w:hint="eastAsia" w:cs="Times New Roman"/>
          <w:kern w:val="0"/>
          <w:szCs w:val="28"/>
          <w:shd w:val="clear" w:color="auto" w:fill="FFFFFF"/>
          <w:lang w:bidi="ar"/>
        </w:rPr>
        <w:t>明确提出要加快</w:t>
      </w:r>
      <w:r>
        <w:rPr>
          <w:rFonts w:cs="Times New Roman"/>
          <w:kern w:val="0"/>
          <w:szCs w:val="28"/>
          <w:shd w:val="clear" w:color="auto" w:fill="FFFFFF"/>
          <w:lang w:bidi="ar"/>
        </w:rPr>
        <w:t>国有企业数字化转型，要促进国有企业数字化、网络化、智能化发展。</w:t>
      </w:r>
      <w:r>
        <w:rPr>
          <w:rFonts w:hint="eastAsia" w:cs="Times New Roman"/>
          <w:kern w:val="0"/>
          <w:szCs w:val="28"/>
          <w:shd w:val="clear" w:color="auto" w:fill="FFFFFF"/>
          <w:lang w:bidi="ar"/>
        </w:rPr>
        <w:t>并进一步</w:t>
      </w:r>
      <w:r>
        <w:rPr>
          <w:rFonts w:cs="Times New Roman"/>
          <w:kern w:val="0"/>
          <w:szCs w:val="28"/>
          <w:shd w:val="clear" w:color="auto" w:fill="FFFFFF"/>
          <w:lang w:bidi="ar"/>
        </w:rPr>
        <w:t>明确了国企</w:t>
      </w:r>
      <w:r>
        <w:rPr>
          <w:rFonts w:cs="Times New Roman"/>
          <w:b/>
          <w:bCs/>
          <w:kern w:val="0"/>
          <w:szCs w:val="28"/>
          <w:u w:val="single"/>
          <w:shd w:val="clear" w:color="auto" w:fill="FFFFFF"/>
          <w:lang w:bidi="ar"/>
        </w:rPr>
        <w:t>数字化转型的4个方向：推进产品创新数字化、生产运营智能化、用户服务敏捷化</w:t>
      </w:r>
      <w:r>
        <w:rPr>
          <w:rFonts w:hint="eastAsia" w:cs="Times New Roman"/>
          <w:kern w:val="0"/>
          <w:szCs w:val="28"/>
          <w:shd w:val="clear" w:color="auto" w:fill="FFFFFF"/>
          <w:lang w:bidi="ar"/>
        </w:rPr>
        <w:t>和</w:t>
      </w:r>
      <w:r>
        <w:rPr>
          <w:rFonts w:cs="Times New Roman"/>
          <w:b/>
          <w:bCs/>
          <w:kern w:val="0"/>
          <w:szCs w:val="28"/>
          <w:u w:val="single"/>
          <w:shd w:val="clear" w:color="auto" w:fill="FFFFFF"/>
          <w:lang w:bidi="ar"/>
        </w:rPr>
        <w:t>加快形成集团级数字技术赋能平台</w:t>
      </w:r>
      <w:r>
        <w:rPr>
          <w:rFonts w:cs="Times New Roman"/>
          <w:kern w:val="0"/>
          <w:szCs w:val="28"/>
          <w:shd w:val="clear" w:color="auto" w:fill="FFFFFF"/>
          <w:lang w:bidi="ar"/>
        </w:rPr>
        <w:t>。</w:t>
      </w:r>
    </w:p>
    <w:p>
      <w:pPr>
        <w:numPr>
          <w:ilvl w:val="255"/>
          <w:numId w:val="0"/>
        </w:numPr>
        <w:ind w:firstLine="560" w:firstLineChars="200"/>
        <w:jc w:val="left"/>
        <w:rPr>
          <w:rFonts w:cs="Times New Roman"/>
          <w:szCs w:val="28"/>
        </w:rPr>
      </w:pPr>
      <w:r>
        <w:rPr>
          <w:rFonts w:hint="eastAsia" w:cs="Times New Roman"/>
          <w:szCs w:val="28"/>
        </w:rPr>
        <w:t>在智慧民航建设方面政策，明确智慧民航建设各阶段性目标和具体任务，为民航各单位后续加快推进智慧民航建设提供了一幅施工图。</w:t>
      </w:r>
    </w:p>
    <w:p>
      <w:pPr>
        <w:numPr>
          <w:ilvl w:val="255"/>
          <w:numId w:val="0"/>
        </w:numPr>
        <w:ind w:firstLine="560" w:firstLineChars="200"/>
        <w:rPr>
          <w:rFonts w:cs="Times New Roman"/>
          <w:szCs w:val="28"/>
        </w:rPr>
      </w:pPr>
      <w:r>
        <w:rPr>
          <w:rFonts w:hint="eastAsia" w:cs="Times New Roman"/>
          <w:szCs w:val="28"/>
        </w:rPr>
        <w:t>这些政策都</w:t>
      </w:r>
      <w:r>
        <w:rPr>
          <w:rFonts w:cs="Times New Roman"/>
          <w:szCs w:val="28"/>
        </w:rPr>
        <w:t>为民航二所</w:t>
      </w:r>
      <w:r>
        <w:rPr>
          <w:rFonts w:hint="eastAsia" w:cs="Times New Roman"/>
          <w:szCs w:val="28"/>
        </w:rPr>
        <w:t>的</w:t>
      </w:r>
      <w:r>
        <w:rPr>
          <w:rFonts w:cs="Times New Roman"/>
          <w:szCs w:val="28"/>
        </w:rPr>
        <w:t>科技创新和数字化转型提供了重要的政策支持和指导，</w:t>
      </w:r>
      <w:r>
        <w:rPr>
          <w:rFonts w:hint="eastAsia" w:cs="Times New Roman"/>
          <w:szCs w:val="28"/>
        </w:rPr>
        <w:t>二所</w:t>
      </w:r>
      <w:r>
        <w:rPr>
          <w:rFonts w:cs="Times New Roman"/>
          <w:szCs w:val="28"/>
        </w:rPr>
        <w:t>应牢牢把握数字经济所提供的机遇</w:t>
      </w:r>
      <w:r>
        <w:rPr>
          <w:rFonts w:hint="eastAsia" w:cs="Times New Roman"/>
          <w:szCs w:val="28"/>
        </w:rPr>
        <w:t>与挑战</w:t>
      </w:r>
      <w:r>
        <w:rPr>
          <w:rFonts w:cs="Times New Roman"/>
          <w:szCs w:val="28"/>
        </w:rPr>
        <w:t>，通过数字经济</w:t>
      </w:r>
      <w:r>
        <w:rPr>
          <w:rFonts w:hint="eastAsia" w:cs="Times New Roman"/>
          <w:szCs w:val="28"/>
        </w:rPr>
        <w:t>与</w:t>
      </w:r>
      <w:r>
        <w:rPr>
          <w:rFonts w:cs="Times New Roman"/>
          <w:szCs w:val="28"/>
        </w:rPr>
        <w:t>实体经济进行充分融合的方式，促进自身转型发展。</w:t>
      </w:r>
    </w:p>
    <w:p>
      <w:pPr>
        <w:widowControl/>
        <w:ind w:firstLine="562"/>
        <w:jc w:val="left"/>
        <w:rPr>
          <w:rFonts w:cs="Times New Roman"/>
          <w:b/>
          <w:bCs/>
          <w:kern w:val="0"/>
          <w:szCs w:val="28"/>
          <w:u w:val="single"/>
          <w:shd w:val="clear" w:color="auto" w:fill="FFFFFF"/>
          <w:lang w:bidi="ar"/>
        </w:rPr>
      </w:pPr>
      <w:r>
        <w:rPr>
          <w:rFonts w:cs="Times New Roman"/>
          <w:b/>
          <w:bCs/>
          <w:kern w:val="0"/>
          <w:szCs w:val="28"/>
          <w:u w:val="single"/>
          <w:shd w:val="clear" w:color="auto" w:fill="FFFFFF"/>
          <w:lang w:bidi="ar"/>
        </w:rPr>
        <w:t>部分政策</w:t>
      </w:r>
      <w:r>
        <w:rPr>
          <w:rFonts w:hint="eastAsia"/>
        </w:rPr>
        <w:t>文件摘要见下表2-1：</w:t>
      </w:r>
    </w:p>
    <w:p>
      <w:pPr>
        <w:pStyle w:val="12"/>
        <w:ind w:firstLine="480" w:firstLineChars="200"/>
        <w:rPr>
          <w:rFonts w:ascii="宋体" w:hAnsi="宋体" w:cs="宋体"/>
          <w:kern w:val="0"/>
          <w:sz w:val="24"/>
          <w:szCs w:val="24"/>
          <w:shd w:val="clear" w:color="auto" w:fill="FFFFFF"/>
          <w:lang w:bidi="ar"/>
        </w:rPr>
      </w:pPr>
      <w:r>
        <w:rPr>
          <w:rFonts w:ascii="Times New Roman" w:hAnsi="Times New Roman" w:eastAsia="宋体" w:cs="Times New Roman"/>
          <w:sz w:val="24"/>
          <w:szCs w:val="24"/>
        </w:rPr>
        <w:t xml:space="preserve">表 </w:t>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STYLEREF 1 \s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1 </w:t>
      </w:r>
      <w:r>
        <w:rPr>
          <w:rFonts w:ascii="Times New Roman" w:hAnsi="Times New Roman" w:eastAsia="宋体" w:cs="Times New Roman"/>
          <w:sz w:val="24"/>
          <w:szCs w:val="24"/>
        </w:rPr>
        <w:t>政策文件摘要</w:t>
      </w:r>
    </w:p>
    <w:tbl>
      <w:tblPr>
        <w:tblStyle w:val="3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4"/>
        <w:gridCol w:w="4725"/>
        <w:gridCol w:w="1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Header/>
          <w:jc w:val="center"/>
        </w:trPr>
        <w:tc>
          <w:tcPr>
            <w:tcW w:w="1844" w:type="dxa"/>
            <w:vAlign w:val="center"/>
          </w:tcPr>
          <w:p>
            <w:pPr>
              <w:widowControl/>
              <w:spacing w:line="280" w:lineRule="exact"/>
              <w:ind w:firstLine="0" w:firstLineChars="0"/>
              <w:jc w:val="center"/>
              <w:textAlignment w:val="center"/>
              <w:rPr>
                <w:rFonts w:eastAsia="Times New Roman" w:cs="Times New Roman"/>
                <w:b/>
                <w:bCs/>
                <w:sz w:val="24"/>
                <w:szCs w:val="24"/>
              </w:rPr>
            </w:pPr>
            <w:r>
              <w:rPr>
                <w:rFonts w:eastAsia="Times New Roman" w:cs="Times New Roman"/>
                <w:b/>
                <w:bCs/>
                <w:sz w:val="24"/>
                <w:szCs w:val="24"/>
              </w:rPr>
              <w:t>政策文件</w:t>
            </w:r>
          </w:p>
        </w:tc>
        <w:tc>
          <w:tcPr>
            <w:tcW w:w="4725" w:type="dxa"/>
            <w:vAlign w:val="center"/>
          </w:tcPr>
          <w:p>
            <w:pPr>
              <w:widowControl/>
              <w:spacing w:line="280" w:lineRule="exact"/>
              <w:ind w:firstLine="0" w:firstLineChars="0"/>
              <w:jc w:val="center"/>
              <w:textAlignment w:val="center"/>
              <w:rPr>
                <w:rFonts w:eastAsia="Times New Roman" w:cs="Times New Roman"/>
                <w:b/>
                <w:bCs/>
                <w:sz w:val="24"/>
                <w:szCs w:val="24"/>
              </w:rPr>
            </w:pPr>
            <w:r>
              <w:rPr>
                <w:rStyle w:val="90"/>
                <w:rFonts w:ascii="Times New Roman" w:hAnsi="Times New Roman" w:cs="Times New Roman"/>
                <w:color w:val="auto"/>
                <w:sz w:val="24"/>
                <w:szCs w:val="24"/>
                <w:lang w:bidi="ar"/>
              </w:rPr>
              <w:t>主要内容</w:t>
            </w:r>
          </w:p>
        </w:tc>
        <w:tc>
          <w:tcPr>
            <w:tcW w:w="1953" w:type="dxa"/>
            <w:vAlign w:val="center"/>
          </w:tcPr>
          <w:p>
            <w:pPr>
              <w:widowControl/>
              <w:spacing w:line="280" w:lineRule="exact"/>
              <w:ind w:firstLine="0" w:firstLineChars="0"/>
              <w:jc w:val="center"/>
              <w:textAlignment w:val="center"/>
              <w:rPr>
                <w:rStyle w:val="90"/>
                <w:rFonts w:ascii="Times New Roman" w:hAnsi="Times New Roman" w:cs="Times New Roman"/>
                <w:color w:val="auto"/>
                <w:sz w:val="24"/>
                <w:szCs w:val="24"/>
                <w:lang w:bidi="ar"/>
              </w:rPr>
            </w:pPr>
            <w:r>
              <w:rPr>
                <w:rStyle w:val="90"/>
                <w:rFonts w:ascii="Times New Roman" w:hAnsi="Times New Roman" w:cs="Times New Roman"/>
                <w:color w:val="auto"/>
                <w:sz w:val="24"/>
                <w:szCs w:val="24"/>
                <w:lang w:bidi="ar"/>
              </w:rPr>
              <w:t>对二所启示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12" w:hRule="atLeast"/>
          <w:jc w:val="center"/>
        </w:trPr>
        <w:tc>
          <w:tcPr>
            <w:tcW w:w="1844" w:type="dxa"/>
            <w:vAlign w:val="center"/>
          </w:tcPr>
          <w:p>
            <w:pPr>
              <w:widowControl/>
              <w:spacing w:line="280" w:lineRule="exact"/>
              <w:ind w:firstLine="0" w:firstLineChars="0"/>
              <w:jc w:val="center"/>
              <w:textAlignment w:val="center"/>
              <w:rPr>
                <w:rFonts w:eastAsia="Times New Roman" w:cs="Times New Roman"/>
                <w:sz w:val="21"/>
                <w:szCs w:val="21"/>
              </w:rPr>
            </w:pPr>
            <w:r>
              <w:rPr>
                <w:rFonts w:eastAsia="Times New Roman" w:cs="Times New Roman"/>
                <w:sz w:val="21"/>
                <w:szCs w:val="21"/>
              </w:rPr>
              <w:t>科改示范和新型研发机构类</w:t>
            </w:r>
            <w:r>
              <w:rPr>
                <w:rFonts w:hint="eastAsia" w:eastAsia="Times New Roman" w:cs="Times New Roman"/>
                <w:sz w:val="21"/>
                <w:szCs w:val="21"/>
              </w:rPr>
              <w:t>等</w:t>
            </w:r>
            <w:r>
              <w:rPr>
                <w:rFonts w:eastAsia="Times New Roman" w:cs="Times New Roman"/>
                <w:sz w:val="21"/>
                <w:szCs w:val="21"/>
              </w:rPr>
              <w:t>政策文件</w:t>
            </w:r>
          </w:p>
        </w:tc>
        <w:tc>
          <w:tcPr>
            <w:tcW w:w="4725" w:type="dxa"/>
            <w:vAlign w:val="center"/>
          </w:tcPr>
          <w:p>
            <w:pPr>
              <w:widowControl/>
              <w:spacing w:line="280" w:lineRule="exact"/>
              <w:ind w:firstLine="0" w:firstLineChars="0"/>
              <w:jc w:val="left"/>
              <w:textAlignment w:val="center"/>
              <w:rPr>
                <w:rFonts w:eastAsia="Times New Roman" w:cs="Times New Roman"/>
                <w:sz w:val="21"/>
                <w:szCs w:val="21"/>
              </w:rPr>
            </w:pPr>
            <w:r>
              <w:rPr>
                <w:rFonts w:eastAsia="Times New Roman" w:cs="Times New Roman"/>
                <w:sz w:val="21"/>
                <w:szCs w:val="21"/>
              </w:rPr>
              <w:t>鼓励完善公司治理体制机制，健全市场化选人用人机制，强化激励约束机制，激发科技创新动能。按照高质量发展要求，打造出国有科技型企业改革样板和自主创新尖兵。</w:t>
            </w:r>
          </w:p>
        </w:tc>
        <w:tc>
          <w:tcPr>
            <w:tcW w:w="1953" w:type="dxa"/>
            <w:vAlign w:val="center"/>
          </w:tcPr>
          <w:p>
            <w:pPr>
              <w:widowControl/>
              <w:spacing w:line="280" w:lineRule="exact"/>
              <w:ind w:firstLine="0" w:firstLineChars="0"/>
              <w:jc w:val="center"/>
              <w:textAlignment w:val="center"/>
              <w:rPr>
                <w:rFonts w:eastAsia="Times New Roman" w:cs="Times New Roman"/>
                <w:sz w:val="21"/>
                <w:szCs w:val="21"/>
              </w:rPr>
            </w:pPr>
            <w:r>
              <w:rPr>
                <w:rFonts w:eastAsia="Times New Roman" w:cs="Times New Roman"/>
                <w:sz w:val="21"/>
                <w:szCs w:val="21"/>
              </w:rPr>
              <w:t>加快推进企业现代化治理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textAlignment w:val="center"/>
              <w:rPr>
                <w:rFonts w:eastAsia="Times New Roman" w:cs="Times New Roman"/>
                <w:sz w:val="21"/>
                <w:szCs w:val="21"/>
              </w:rPr>
            </w:pPr>
            <w:r>
              <w:rPr>
                <w:rFonts w:eastAsia="Times New Roman" w:cs="Times New Roman"/>
                <w:sz w:val="21"/>
                <w:szCs w:val="21"/>
              </w:rPr>
              <w:t>民航发〔2022〕1号《智慧民航建设路线图》</w:t>
            </w:r>
          </w:p>
        </w:tc>
        <w:tc>
          <w:tcPr>
            <w:tcW w:w="4725" w:type="dxa"/>
            <w:vAlign w:val="center"/>
          </w:tcPr>
          <w:p>
            <w:pPr>
              <w:widowControl/>
              <w:spacing w:line="280" w:lineRule="exact"/>
              <w:ind w:firstLine="0" w:firstLineChars="0"/>
              <w:jc w:val="left"/>
              <w:textAlignment w:val="center"/>
              <w:rPr>
                <w:rFonts w:eastAsia="Times New Roman" w:cs="Times New Roman"/>
                <w:sz w:val="21"/>
                <w:szCs w:val="21"/>
              </w:rPr>
            </w:pPr>
            <w:r>
              <w:rPr>
                <w:rFonts w:eastAsia="Times New Roman" w:cs="Times New Roman"/>
                <w:sz w:val="21"/>
                <w:szCs w:val="21"/>
              </w:rPr>
              <w:t>明确了智慧民航建设各阶段性目标和具体任务，为民航各单位后续加快推进智慧民航建设提供了一幅施工图。</w:t>
            </w:r>
          </w:p>
        </w:tc>
        <w:tc>
          <w:tcPr>
            <w:tcW w:w="1953" w:type="dxa"/>
            <w:vAlign w:val="center"/>
          </w:tcPr>
          <w:p>
            <w:pPr>
              <w:widowControl/>
              <w:spacing w:line="280" w:lineRule="exact"/>
              <w:ind w:firstLine="0" w:firstLineChars="0"/>
              <w:jc w:val="center"/>
              <w:textAlignment w:val="center"/>
              <w:rPr>
                <w:rFonts w:eastAsia="Times New Roman" w:cs="Times New Roman"/>
                <w:sz w:val="21"/>
                <w:szCs w:val="21"/>
              </w:rPr>
            </w:pPr>
            <w:r>
              <w:rPr>
                <w:rFonts w:eastAsia="Times New Roman" w:cs="Times New Roman"/>
                <w:sz w:val="21"/>
                <w:szCs w:val="21"/>
              </w:rPr>
              <w:t>参与智慧民航建设和转型升级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2020</w:t>
            </w:r>
            <w:r>
              <w:rPr>
                <w:rFonts w:hint="eastAsia" w:eastAsia="Times New Roman" w:cs="Times New Roman"/>
                <w:kern w:val="0"/>
                <w:sz w:val="21"/>
                <w:szCs w:val="21"/>
                <w:shd w:val="clear" w:color="auto" w:fill="FFFFFF"/>
                <w:lang w:bidi="ar"/>
              </w:rPr>
              <w:t>-</w:t>
            </w:r>
            <w:r>
              <w:rPr>
                <w:rFonts w:eastAsia="Times New Roman" w:cs="Times New Roman"/>
                <w:kern w:val="0"/>
                <w:sz w:val="21"/>
                <w:szCs w:val="21"/>
                <w:shd w:val="clear" w:color="auto" w:fill="FFFFFF"/>
                <w:lang w:bidi="ar"/>
              </w:rPr>
              <w:t>2021年，国资委先后出台了《关于加快推进国有企业数字化转型工作的通知》《国有企业数字化转型行动计划》</w:t>
            </w:r>
          </w:p>
        </w:tc>
        <w:tc>
          <w:tcPr>
            <w:tcW w:w="4725" w:type="dxa"/>
            <w:vAlign w:val="center"/>
          </w:tcPr>
          <w:p>
            <w:pPr>
              <w:widowControl/>
              <w:spacing w:line="280" w:lineRule="exact"/>
              <w:ind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提出要促进国有企业数字化、网络化、智能化发展。包括建设基础数字技术平台、构建数据治理体系，明确</w:t>
            </w:r>
            <w:r>
              <w:rPr>
                <w:rFonts w:eastAsia="Times New Roman" w:cs="Times New Roman"/>
                <w:b/>
                <w:bCs/>
                <w:kern w:val="0"/>
                <w:sz w:val="21"/>
                <w:szCs w:val="21"/>
                <w:u w:val="single"/>
                <w:shd w:val="clear" w:color="auto" w:fill="FFFFFF"/>
                <w:lang w:bidi="ar"/>
              </w:rPr>
              <w:t>四个转型方向，即推进产品创新数字化、生产运营智能化、用户服务敏捷化。</w:t>
            </w:r>
            <w:r>
              <w:rPr>
                <w:rFonts w:eastAsia="Times New Roman" w:cs="Times New Roman"/>
                <w:kern w:val="0"/>
                <w:sz w:val="21"/>
                <w:szCs w:val="21"/>
                <w:shd w:val="clear" w:color="auto" w:fill="FFFFFF"/>
                <w:lang w:bidi="ar"/>
              </w:rPr>
              <w:t>加快新型基础设施建设、加快关键核心技术攻关等。</w:t>
            </w:r>
            <w:r>
              <w:rPr>
                <w:rFonts w:eastAsia="Times New Roman" w:cs="Times New Roman"/>
                <w:b/>
                <w:bCs/>
                <w:kern w:val="0"/>
                <w:sz w:val="21"/>
                <w:szCs w:val="21"/>
                <w:u w:val="single"/>
                <w:shd w:val="clear" w:color="auto" w:fill="FFFFFF"/>
                <w:lang w:bidi="ar"/>
              </w:rPr>
              <w:t>加快形成集团级数字技术赋能平台</w:t>
            </w:r>
            <w:r>
              <w:rPr>
                <w:rFonts w:eastAsia="Times New Roman" w:cs="Times New Roman"/>
                <w:kern w:val="0"/>
                <w:sz w:val="21"/>
                <w:szCs w:val="21"/>
                <w:shd w:val="clear" w:color="auto" w:fill="FFFFFF"/>
                <w:lang w:bidi="ar"/>
              </w:rPr>
              <w:t>。此外，上云用数赋智行动、十四五规划等相关政策均对央企数字化转型提出了指导方向。</w:t>
            </w:r>
          </w:p>
        </w:tc>
        <w:tc>
          <w:tcPr>
            <w:tcW w:w="1953" w:type="dxa"/>
            <w:vAlign w:val="center"/>
          </w:tcPr>
          <w:p>
            <w:pPr>
              <w:widowControl/>
              <w:spacing w:line="280" w:lineRule="exact"/>
              <w:ind w:firstLine="0" w:firstLineChars="0"/>
              <w:jc w:val="center"/>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在产品研发、生产运营和服务等方向转型升级，加快形成集团级数字技术赋能平台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rPr>
                <w:rStyle w:val="92"/>
                <w:rFonts w:ascii="Times New Roman" w:hAnsi="Times New Roman" w:cs="Times New Roman"/>
                <w:color w:val="auto"/>
                <w:sz w:val="21"/>
                <w:szCs w:val="21"/>
                <w:lang w:bidi="ar"/>
              </w:rPr>
            </w:pPr>
            <w:r>
              <w:rPr>
                <w:rFonts w:eastAsia="Times New Roman" w:cs="Times New Roman"/>
                <w:kern w:val="0"/>
                <w:sz w:val="21"/>
                <w:szCs w:val="21"/>
                <w:shd w:val="clear" w:color="auto" w:fill="FFFFFF"/>
                <w:lang w:bidi="ar"/>
              </w:rPr>
              <w:t>国资委党委委员、副主任发布《优化中央企业经营指标体系 推动加快实现高质量发展》</w:t>
            </w:r>
          </w:p>
        </w:tc>
        <w:tc>
          <w:tcPr>
            <w:tcW w:w="4725" w:type="dxa"/>
            <w:vAlign w:val="center"/>
          </w:tcPr>
          <w:p>
            <w:pPr>
              <w:widowControl/>
              <w:spacing w:line="280" w:lineRule="exact"/>
              <w:ind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将中央企业2023年主要经营指标由原来的“两利四率”调整为“一利五率”，提出了“一增一稳四提升”的年度经营目标。</w:t>
            </w:r>
          </w:p>
          <w:p>
            <w:pPr>
              <w:widowControl/>
              <w:spacing w:line="280" w:lineRule="exact"/>
              <w:ind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“一利五率”，保留利润总额、资产负债率、研发经费投入强度、全员劳动生产率四个指标，用</w:t>
            </w:r>
            <w:r>
              <w:rPr>
                <w:rFonts w:eastAsia="Times New Roman" w:cs="Times New Roman"/>
                <w:b/>
                <w:bCs/>
                <w:kern w:val="0"/>
                <w:sz w:val="21"/>
                <w:szCs w:val="21"/>
                <w:u w:val="single"/>
                <w:shd w:val="clear" w:color="auto" w:fill="FFFFFF"/>
                <w:lang w:bidi="ar"/>
              </w:rPr>
              <w:t>净资产收益率</w:t>
            </w:r>
            <w:r>
              <w:rPr>
                <w:rFonts w:eastAsia="Times New Roman" w:cs="Times New Roman"/>
                <w:kern w:val="0"/>
                <w:sz w:val="21"/>
                <w:szCs w:val="21"/>
                <w:shd w:val="clear" w:color="auto" w:fill="FFFFFF"/>
                <w:lang w:bidi="ar"/>
              </w:rPr>
              <w:t>替换净利润指标，用营业现金比率替换营业收入利润率。</w:t>
            </w:r>
          </w:p>
          <w:p>
            <w:pPr>
              <w:widowControl/>
              <w:spacing w:line="280" w:lineRule="exact"/>
              <w:ind w:firstLine="0" w:firstLineChars="0"/>
              <w:jc w:val="left"/>
              <w:rPr>
                <w:rFonts w:eastAsia="Times New Roman" w:cs="Times New Roman"/>
                <w:sz w:val="21"/>
                <w:szCs w:val="21"/>
                <w:lang w:bidi="ar"/>
              </w:rPr>
            </w:pPr>
            <w:r>
              <w:rPr>
                <w:rFonts w:eastAsia="Times New Roman" w:cs="Times New Roman"/>
                <w:kern w:val="0"/>
                <w:sz w:val="21"/>
                <w:szCs w:val="21"/>
                <w:shd w:val="clear" w:color="auto" w:fill="FFFFFF"/>
                <w:lang w:bidi="ar"/>
              </w:rPr>
              <w:t>一增一稳四提升：“一增”即确保利润总额增速高于全国GDP增速，力争取得更好业绩；“一稳”即资产负债率总体保持稳定；“四提升”即净资产收益率、研发经费投入强度、全员劳动生产率、营业现金比率4个指标进一步提升。</w:t>
            </w:r>
          </w:p>
        </w:tc>
        <w:tc>
          <w:tcPr>
            <w:tcW w:w="1953" w:type="dxa"/>
            <w:vAlign w:val="center"/>
          </w:tcPr>
          <w:p>
            <w:pPr>
              <w:widowControl/>
              <w:spacing w:line="280" w:lineRule="exact"/>
              <w:ind w:firstLine="0" w:firstLineChars="0"/>
              <w:jc w:val="center"/>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企业经营多维度考核，关注</w:t>
            </w:r>
            <w:r>
              <w:rPr>
                <w:rFonts w:eastAsia="Times New Roman" w:cs="Times New Roman"/>
                <w:b/>
                <w:bCs/>
                <w:kern w:val="0"/>
                <w:sz w:val="21"/>
                <w:szCs w:val="21"/>
                <w:u w:val="single"/>
                <w:shd w:val="clear" w:color="auto" w:fill="FFFFFF"/>
                <w:lang w:bidi="ar"/>
              </w:rPr>
              <w:t>净资产收益率和</w:t>
            </w:r>
            <w:r>
              <w:rPr>
                <w:rFonts w:eastAsia="Times New Roman" w:cs="Times New Roman"/>
                <w:kern w:val="0"/>
                <w:sz w:val="21"/>
                <w:szCs w:val="21"/>
                <w:shd w:val="clear" w:color="auto" w:fill="FFFFFF"/>
                <w:lang w:bidi="ar"/>
              </w:rPr>
              <w:t>全员劳动生产率指标牵引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textAlignment w:val="center"/>
              <w:rPr>
                <w:rStyle w:val="92"/>
                <w:rFonts w:ascii="Times New Roman" w:hAnsi="Times New Roman" w:cs="Times New Roman"/>
                <w:color w:val="auto"/>
                <w:sz w:val="21"/>
                <w:szCs w:val="21"/>
                <w:lang w:bidi="ar"/>
              </w:rPr>
            </w:pPr>
            <w:r>
              <w:rPr>
                <w:rStyle w:val="92"/>
                <w:rFonts w:ascii="Times New Roman" w:hAnsi="Times New Roman" w:cs="Times New Roman"/>
                <w:color w:val="auto"/>
                <w:sz w:val="21"/>
                <w:szCs w:val="21"/>
                <w:lang w:bidi="ar"/>
              </w:rPr>
              <w:t>国资发财评规〔2022〕23号</w:t>
            </w:r>
          </w:p>
          <w:p>
            <w:pPr>
              <w:widowControl/>
              <w:spacing w:line="280" w:lineRule="exact"/>
              <w:ind w:firstLine="0" w:firstLineChars="0"/>
              <w:jc w:val="center"/>
              <w:textAlignment w:val="center"/>
              <w:rPr>
                <w:rStyle w:val="92"/>
                <w:rFonts w:ascii="Times New Roman" w:hAnsi="Times New Roman" w:cs="Times New Roman"/>
                <w:color w:val="auto"/>
                <w:sz w:val="21"/>
                <w:szCs w:val="21"/>
                <w:lang w:bidi="ar"/>
              </w:rPr>
            </w:pPr>
            <w:r>
              <w:rPr>
                <w:rStyle w:val="92"/>
                <w:rFonts w:ascii="Times New Roman" w:hAnsi="Times New Roman" w:cs="Times New Roman"/>
                <w:color w:val="auto"/>
                <w:sz w:val="21"/>
                <w:szCs w:val="21"/>
                <w:lang w:bidi="ar"/>
              </w:rPr>
              <w:t>《关于中央企业加快建设世界一流财务管理体系的指导意见》</w:t>
            </w:r>
          </w:p>
          <w:p>
            <w:pPr>
              <w:widowControl/>
              <w:spacing w:line="280" w:lineRule="exact"/>
              <w:ind w:firstLine="0" w:firstLineChars="0"/>
              <w:jc w:val="center"/>
              <w:textAlignment w:val="center"/>
              <w:rPr>
                <w:rStyle w:val="92"/>
                <w:rFonts w:ascii="Times New Roman" w:hAnsi="Times New Roman" w:cs="Times New Roman"/>
                <w:color w:val="auto"/>
                <w:sz w:val="21"/>
                <w:szCs w:val="21"/>
                <w:lang w:bidi="ar"/>
              </w:rPr>
            </w:pPr>
          </w:p>
        </w:tc>
        <w:tc>
          <w:tcPr>
            <w:tcW w:w="4725" w:type="dxa"/>
            <w:vAlign w:val="center"/>
          </w:tcPr>
          <w:p>
            <w:pPr>
              <w:widowControl/>
              <w:spacing w:line="280" w:lineRule="exact"/>
              <w:ind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高度重视财务管理工作，持续优化管理手段，不断创新管理模式，积极</w:t>
            </w:r>
            <w:r>
              <w:rPr>
                <w:rFonts w:eastAsia="Times New Roman" w:cs="Times New Roman"/>
                <w:b/>
                <w:bCs/>
                <w:kern w:val="0"/>
                <w:sz w:val="21"/>
                <w:szCs w:val="21"/>
                <w:u w:val="single"/>
                <w:shd w:val="clear" w:color="auto" w:fill="FFFFFF"/>
                <w:lang w:bidi="ar"/>
              </w:rPr>
              <w:t>应用先进管理工具，财务报告、全面预算、资金管理、财务信息化、财务内控、财会队伍建设</w:t>
            </w:r>
            <w:r>
              <w:rPr>
                <w:rFonts w:eastAsia="Times New Roman" w:cs="Times New Roman"/>
                <w:kern w:val="0"/>
                <w:sz w:val="21"/>
                <w:szCs w:val="21"/>
                <w:shd w:val="clear" w:color="auto" w:fill="FFFFFF"/>
                <w:lang w:bidi="ar"/>
              </w:rPr>
              <w:t>。</w:t>
            </w:r>
          </w:p>
          <w:p>
            <w:pPr>
              <w:widowControl/>
              <w:spacing w:line="280" w:lineRule="exact"/>
              <w:ind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坚定不移做强做优做大国有资本和国有企业，推动</w:t>
            </w:r>
            <w:r>
              <w:rPr>
                <w:rFonts w:eastAsia="Times New Roman" w:cs="Times New Roman"/>
                <w:b/>
                <w:bCs/>
                <w:kern w:val="0"/>
                <w:sz w:val="21"/>
                <w:szCs w:val="21"/>
                <w:u w:val="single"/>
                <w:shd w:val="clear" w:color="auto" w:fill="FFFFFF"/>
                <w:lang w:bidi="ar"/>
              </w:rPr>
              <w:t>财务管理理念变革、组织变革、机制变革、手段变革</w:t>
            </w:r>
            <w:r>
              <w:rPr>
                <w:rFonts w:eastAsia="Times New Roman" w:cs="Times New Roman"/>
                <w:kern w:val="0"/>
                <w:sz w:val="21"/>
                <w:szCs w:val="21"/>
                <w:shd w:val="clear" w:color="auto" w:fill="FFFFFF"/>
                <w:lang w:bidi="ar"/>
              </w:rPr>
              <w:t>，更好统筹发展和安全，更加注重质量和效率，更加突出“支撑战略、支持决策、服务业务、创造价值、防控风险”功能作用，以“规范、精益、集约、稳健、高效、智慧”为标准，以数字技术与财务管理深度融合为抓手，固根基、强职能、优保障。</w:t>
            </w:r>
          </w:p>
          <w:p>
            <w:pPr>
              <w:widowControl/>
              <w:spacing w:line="280" w:lineRule="exact"/>
              <w:ind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技术赋能。主动运用大数据、人工智能、移动互联网、云计算、区块链等新技术，充分</w:t>
            </w:r>
            <w:r>
              <w:rPr>
                <w:rFonts w:eastAsia="Times New Roman" w:cs="Times New Roman"/>
                <w:b/>
                <w:bCs/>
                <w:kern w:val="0"/>
                <w:sz w:val="21"/>
                <w:szCs w:val="21"/>
                <w:u w:val="single"/>
                <w:shd w:val="clear" w:color="auto" w:fill="FFFFFF"/>
                <w:lang w:bidi="ar"/>
              </w:rPr>
              <w:t>发挥财务作为天然数据中心</w:t>
            </w:r>
            <w:r>
              <w:rPr>
                <w:rFonts w:eastAsia="Times New Roman" w:cs="Times New Roman"/>
                <w:kern w:val="0"/>
                <w:sz w:val="21"/>
                <w:szCs w:val="21"/>
                <w:shd w:val="clear" w:color="auto" w:fill="FFFFFF"/>
                <w:lang w:bidi="ar"/>
              </w:rPr>
              <w:t>的优势，推动财务管理从信息化向数字化、智能化转型，实现</w:t>
            </w:r>
            <w:r>
              <w:rPr>
                <w:rFonts w:eastAsia="Times New Roman" w:cs="Times New Roman"/>
                <w:b/>
                <w:bCs/>
                <w:kern w:val="0"/>
                <w:sz w:val="21"/>
                <w:szCs w:val="21"/>
                <w:u w:val="single"/>
                <w:shd w:val="clear" w:color="auto" w:fill="FFFFFF"/>
                <w:lang w:bidi="ar"/>
              </w:rPr>
              <w:t>以核算场景为基础向业务场景为核心转换，</w:t>
            </w:r>
            <w:r>
              <w:rPr>
                <w:rFonts w:eastAsia="Times New Roman" w:cs="Times New Roman"/>
                <w:kern w:val="0"/>
                <w:sz w:val="21"/>
                <w:szCs w:val="21"/>
                <w:shd w:val="clear" w:color="auto" w:fill="FFFFFF"/>
                <w:lang w:bidi="ar"/>
              </w:rPr>
              <w:t>努力成为企业数字化转型的先行者、引领者、推动者，为加快产业数字化、数字产业化注智赋能。重点强化五项职能：</w:t>
            </w:r>
          </w:p>
          <w:p>
            <w:pPr>
              <w:widowControl/>
              <w:numPr>
                <w:ilvl w:val="0"/>
                <w:numId w:val="8"/>
              </w:numPr>
              <w:spacing w:line="280" w:lineRule="exact"/>
              <w:ind w:left="0"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强化核算报告，实现合规精准；</w:t>
            </w:r>
          </w:p>
          <w:p>
            <w:pPr>
              <w:widowControl/>
              <w:numPr>
                <w:ilvl w:val="0"/>
                <w:numId w:val="8"/>
              </w:numPr>
              <w:spacing w:line="280" w:lineRule="exact"/>
              <w:ind w:left="0"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强化资金管理，实现安全高效；</w:t>
            </w:r>
          </w:p>
          <w:p>
            <w:pPr>
              <w:widowControl/>
              <w:numPr>
                <w:ilvl w:val="0"/>
                <w:numId w:val="8"/>
              </w:numPr>
              <w:spacing w:line="280" w:lineRule="exact"/>
              <w:ind w:left="0"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强化成本管控，实现精益科学；</w:t>
            </w:r>
          </w:p>
          <w:p>
            <w:pPr>
              <w:widowControl/>
              <w:numPr>
                <w:ilvl w:val="0"/>
                <w:numId w:val="8"/>
              </w:numPr>
              <w:spacing w:line="280" w:lineRule="exact"/>
              <w:ind w:left="0" w:firstLine="0" w:firstLineChars="0"/>
              <w:jc w:val="left"/>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强化税务管理，实现规范高效；</w:t>
            </w:r>
          </w:p>
          <w:p>
            <w:pPr>
              <w:widowControl/>
              <w:numPr>
                <w:ilvl w:val="0"/>
                <w:numId w:val="8"/>
              </w:numPr>
              <w:spacing w:line="280" w:lineRule="exact"/>
              <w:ind w:left="0" w:firstLine="0" w:firstLineChars="0"/>
              <w:jc w:val="left"/>
              <w:rPr>
                <w:rFonts w:eastAsia="Times New Roman" w:cs="Times New Roman"/>
                <w:sz w:val="21"/>
                <w:szCs w:val="21"/>
                <w:lang w:bidi="ar"/>
              </w:rPr>
            </w:pPr>
            <w:r>
              <w:rPr>
                <w:rFonts w:eastAsia="Times New Roman" w:cs="Times New Roman"/>
                <w:kern w:val="0"/>
                <w:sz w:val="21"/>
                <w:szCs w:val="21"/>
                <w:shd w:val="clear" w:color="auto" w:fill="FFFFFF"/>
                <w:lang w:bidi="ar"/>
              </w:rPr>
              <w:t>强化资本运作，实现动态优化。</w:t>
            </w:r>
          </w:p>
        </w:tc>
        <w:tc>
          <w:tcPr>
            <w:tcW w:w="1953" w:type="dxa"/>
            <w:vAlign w:val="center"/>
          </w:tcPr>
          <w:p>
            <w:pPr>
              <w:widowControl/>
              <w:numPr>
                <w:ilvl w:val="255"/>
                <w:numId w:val="0"/>
              </w:numPr>
              <w:spacing w:line="280" w:lineRule="exact"/>
              <w:jc w:val="center"/>
              <w:rPr>
                <w:rFonts w:eastAsia="Times New Roman" w:cs="Times New Roman"/>
                <w:kern w:val="0"/>
                <w:sz w:val="21"/>
                <w:szCs w:val="21"/>
                <w:shd w:val="clear" w:color="auto" w:fill="FFFFFF"/>
                <w:lang w:bidi="ar"/>
              </w:rPr>
            </w:pPr>
            <w:r>
              <w:rPr>
                <w:rFonts w:eastAsia="Times New Roman" w:cs="Times New Roman"/>
                <w:kern w:val="0"/>
                <w:sz w:val="21"/>
                <w:szCs w:val="21"/>
                <w:shd w:val="clear" w:color="auto" w:fill="FFFFFF"/>
                <w:lang w:bidi="ar"/>
              </w:rPr>
              <w:t>利用数字化手段，强化财务职能。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textAlignment w:val="center"/>
              <w:rPr>
                <w:rStyle w:val="92"/>
                <w:rFonts w:ascii="Times New Roman" w:hAnsi="Times New Roman" w:cs="Times New Roman"/>
                <w:color w:val="auto"/>
                <w:sz w:val="21"/>
                <w:szCs w:val="21"/>
                <w:lang w:bidi="ar"/>
              </w:rPr>
            </w:pPr>
            <w:bookmarkStart w:id="636" w:name="_Toc491814200"/>
            <w:r>
              <w:rPr>
                <w:rFonts w:hint="eastAsia" w:eastAsia="Times New Roman"/>
                <w:sz w:val="21"/>
                <w:szCs w:val="18"/>
              </w:rPr>
              <w:t>国务院 《“十四五”数字经济发展规划》</w:t>
            </w:r>
            <w:bookmarkEnd w:id="636"/>
          </w:p>
        </w:tc>
        <w:tc>
          <w:tcPr>
            <w:tcW w:w="4725" w:type="dxa"/>
            <w:vAlign w:val="center"/>
          </w:tcPr>
          <w:p>
            <w:pPr>
              <w:widowControl/>
              <w:numPr>
                <w:ilvl w:val="255"/>
                <w:numId w:val="0"/>
              </w:numPr>
              <w:spacing w:line="280" w:lineRule="exact"/>
              <w:jc w:val="left"/>
              <w:rPr>
                <w:rFonts w:eastAsia="Times New Roman" w:cs="Times New Roman"/>
                <w:kern w:val="0"/>
                <w:sz w:val="21"/>
                <w:szCs w:val="21"/>
                <w:shd w:val="clear" w:color="auto" w:fill="FFFFFF"/>
                <w:lang w:bidi="ar"/>
              </w:rPr>
            </w:pPr>
            <w:bookmarkStart w:id="637" w:name="_Toc256702097"/>
            <w:r>
              <w:rPr>
                <w:rFonts w:eastAsia="Times New Roman" w:cs="Times New Roman"/>
                <w:kern w:val="0"/>
                <w:sz w:val="21"/>
                <w:szCs w:val="21"/>
                <w:shd w:val="clear" w:color="auto" w:fill="FFFFFF"/>
                <w:lang w:bidi="ar"/>
              </w:rPr>
              <w:t>明确要引导企业强化数字化思维，提升员工数字技能和数据管理能力，全面系统推动企业包括经营管理在内的数字化转型。</w:t>
            </w:r>
            <w:bookmarkEnd w:id="637"/>
          </w:p>
        </w:tc>
        <w:tc>
          <w:tcPr>
            <w:tcW w:w="1953" w:type="dxa"/>
            <w:vAlign w:val="center"/>
          </w:tcPr>
          <w:p>
            <w:pPr>
              <w:widowControl/>
              <w:numPr>
                <w:ilvl w:val="255"/>
                <w:numId w:val="0"/>
              </w:numPr>
              <w:spacing w:line="280" w:lineRule="exact"/>
              <w:jc w:val="center"/>
              <w:rPr>
                <w:rFonts w:eastAsia="Times New Roman" w:cs="Times New Roman"/>
                <w:kern w:val="0"/>
                <w:sz w:val="21"/>
                <w:szCs w:val="21"/>
                <w:shd w:val="clear" w:color="auto" w:fill="FFFFFF"/>
                <w:lang w:bidi="ar"/>
              </w:rPr>
            </w:pPr>
            <w:bookmarkStart w:id="638" w:name="_Toc97497456"/>
            <w:r>
              <w:rPr>
                <w:rFonts w:hint="eastAsia" w:eastAsia="Times New Roman" w:cs="Times New Roman"/>
                <w:kern w:val="0"/>
                <w:sz w:val="21"/>
                <w:szCs w:val="21"/>
                <w:shd w:val="clear" w:color="auto" w:fill="FFFFFF"/>
                <w:lang w:bidi="ar"/>
              </w:rPr>
              <w:t>强化数字化思维，提升经营管理能力</w:t>
            </w:r>
            <w:bookmarkEnd w:id="6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textAlignment w:val="center"/>
              <w:rPr>
                <w:rStyle w:val="92"/>
                <w:rFonts w:ascii="Times New Roman" w:hAnsi="Times New Roman" w:cs="Times New Roman"/>
                <w:color w:val="auto"/>
                <w:sz w:val="21"/>
                <w:szCs w:val="21"/>
                <w:lang w:bidi="ar"/>
              </w:rPr>
            </w:pPr>
            <w:bookmarkStart w:id="639" w:name="_Toc109720331"/>
            <w:r>
              <w:rPr>
                <w:rStyle w:val="92"/>
                <w:rFonts w:ascii="Times New Roman" w:hAnsi="Times New Roman" w:cs="Times New Roman"/>
                <w:color w:val="auto"/>
                <w:sz w:val="21"/>
                <w:szCs w:val="21"/>
                <w:lang w:bidi="ar"/>
              </w:rPr>
              <w:t>2023年8月，财政部印发《企业数据资源相关会计处理暂行规定》</w:t>
            </w:r>
            <w:bookmarkEnd w:id="639"/>
          </w:p>
        </w:tc>
        <w:tc>
          <w:tcPr>
            <w:tcW w:w="4725" w:type="dxa"/>
            <w:vAlign w:val="center"/>
          </w:tcPr>
          <w:p>
            <w:pPr>
              <w:widowControl/>
              <w:numPr>
                <w:ilvl w:val="255"/>
                <w:numId w:val="0"/>
              </w:numPr>
              <w:spacing w:line="280" w:lineRule="exact"/>
              <w:jc w:val="left"/>
              <w:rPr>
                <w:rFonts w:eastAsia="Times New Roman" w:cs="Times New Roman"/>
                <w:kern w:val="0"/>
                <w:sz w:val="21"/>
                <w:szCs w:val="21"/>
                <w:shd w:val="clear" w:color="auto" w:fill="FFFFFF"/>
                <w:lang w:bidi="ar"/>
              </w:rPr>
            </w:pPr>
            <w:bookmarkStart w:id="640" w:name="_Toc1528633991"/>
            <w:r>
              <w:rPr>
                <w:rFonts w:eastAsia="Times New Roman" w:cs="Times New Roman"/>
                <w:kern w:val="0"/>
                <w:sz w:val="21"/>
                <w:szCs w:val="21"/>
                <w:shd w:val="clear" w:color="auto" w:fill="FFFFFF"/>
                <w:lang w:bidi="ar"/>
              </w:rPr>
              <w:t>数据资产是指企业拥有或控制的，以电子或其他形式存在的，与企业管理、运营、决策相关的数据资源。</w:t>
            </w:r>
            <w:bookmarkEnd w:id="640"/>
          </w:p>
          <w:p>
            <w:pPr>
              <w:widowControl/>
              <w:numPr>
                <w:ilvl w:val="255"/>
                <w:numId w:val="0"/>
              </w:numPr>
              <w:spacing w:line="280" w:lineRule="exact"/>
              <w:jc w:val="left"/>
              <w:rPr>
                <w:rFonts w:eastAsia="Times New Roman" w:cs="Times New Roman"/>
                <w:kern w:val="0"/>
                <w:sz w:val="21"/>
                <w:szCs w:val="21"/>
                <w:shd w:val="clear" w:color="auto" w:fill="FFFFFF"/>
                <w:lang w:bidi="ar"/>
              </w:rPr>
            </w:pPr>
            <w:bookmarkStart w:id="641" w:name="_Toc1404617676"/>
            <w:r>
              <w:rPr>
                <w:rFonts w:hint="eastAsia" w:eastAsia="Times New Roman" w:cs="Times New Roman"/>
                <w:kern w:val="0"/>
                <w:sz w:val="21"/>
                <w:szCs w:val="21"/>
                <w:shd w:val="clear" w:color="auto" w:fill="FFFFFF"/>
                <w:lang w:bidi="ar"/>
              </w:rPr>
              <w:t>规定明确了</w:t>
            </w:r>
            <w:r>
              <w:rPr>
                <w:rFonts w:eastAsia="Times New Roman" w:cs="Times New Roman"/>
                <w:kern w:val="0"/>
                <w:sz w:val="21"/>
                <w:szCs w:val="21"/>
                <w:shd w:val="clear" w:color="auto" w:fill="FFFFFF"/>
                <w:lang w:bidi="ar"/>
              </w:rPr>
              <w:t>“数据资产”入表</w:t>
            </w:r>
            <w:r>
              <w:rPr>
                <w:rFonts w:hint="eastAsia" w:eastAsia="Times New Roman" w:cs="Times New Roman"/>
                <w:kern w:val="0"/>
                <w:sz w:val="21"/>
                <w:szCs w:val="21"/>
                <w:shd w:val="clear" w:color="auto" w:fill="FFFFFF"/>
                <w:lang w:bidi="ar"/>
              </w:rPr>
              <w:t>，以及具体的数据资源的会计处理方式。根据数据资源的持有目的、形成方式、业务模式以及与数据资源有关的经济利益的预期消耗方式等，企业必须进行适当的会计确认、计量和报告，无论是将其作为固定资产、无形资产还是存货处理，都要确保准确记录和报告，以更好地评估数据资源价值。此外，该政策要求在会计报表附注中披露数据资源的应用场景、对企业创造价值的影响方式，以及用于形成数据资源的原始数据的类型、规模、来源、权属、质量等信息。</w:t>
            </w:r>
            <w:bookmarkEnd w:id="641"/>
          </w:p>
        </w:tc>
        <w:tc>
          <w:tcPr>
            <w:tcW w:w="1953" w:type="dxa"/>
            <w:vAlign w:val="center"/>
          </w:tcPr>
          <w:p>
            <w:pPr>
              <w:widowControl/>
              <w:numPr>
                <w:ilvl w:val="255"/>
                <w:numId w:val="0"/>
              </w:numPr>
              <w:spacing w:line="280" w:lineRule="exact"/>
              <w:jc w:val="center"/>
              <w:rPr>
                <w:rFonts w:eastAsia="Times New Roman" w:cs="Times New Roman"/>
                <w:kern w:val="0"/>
                <w:sz w:val="21"/>
                <w:szCs w:val="21"/>
                <w:shd w:val="clear" w:color="auto" w:fill="FFFFFF"/>
                <w:lang w:bidi="ar"/>
              </w:rPr>
            </w:pPr>
            <w:bookmarkStart w:id="642" w:name="_Toc121549061"/>
            <w:r>
              <w:rPr>
                <w:rFonts w:hint="eastAsia" w:eastAsia="Times New Roman" w:cs="Times New Roman"/>
                <w:kern w:val="0"/>
                <w:sz w:val="21"/>
                <w:szCs w:val="21"/>
                <w:shd w:val="clear" w:color="auto" w:fill="FFFFFF"/>
                <w:lang w:bidi="ar"/>
              </w:rPr>
              <w:t>提高数据资产价值和运营效率，即</w:t>
            </w:r>
            <w:r>
              <w:rPr>
                <w:rFonts w:eastAsia="Times New Roman" w:cs="Times New Roman"/>
                <w:kern w:val="0"/>
                <w:sz w:val="21"/>
                <w:szCs w:val="21"/>
                <w:shd w:val="clear" w:color="auto" w:fill="FFFFFF"/>
                <w:lang w:bidi="ar"/>
              </w:rPr>
              <w:t>将面临财税管理的新一轮转型</w:t>
            </w:r>
            <w:bookmarkEnd w:id="6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844" w:type="dxa"/>
            <w:vAlign w:val="center"/>
          </w:tcPr>
          <w:p>
            <w:pPr>
              <w:widowControl/>
              <w:spacing w:line="280" w:lineRule="exact"/>
              <w:ind w:firstLine="0" w:firstLineChars="0"/>
              <w:jc w:val="center"/>
              <w:textAlignment w:val="center"/>
              <w:rPr>
                <w:rStyle w:val="92"/>
                <w:rFonts w:ascii="Times New Roman" w:hAnsi="Times New Roman" w:cs="Times New Roman"/>
                <w:color w:val="auto"/>
                <w:sz w:val="21"/>
                <w:szCs w:val="21"/>
                <w:lang w:bidi="ar"/>
              </w:rPr>
            </w:pPr>
            <w:bookmarkStart w:id="643" w:name="_Toc618119930"/>
            <w:r>
              <w:rPr>
                <w:rStyle w:val="92"/>
                <w:rFonts w:ascii="Times New Roman" w:hAnsi="Times New Roman" w:cs="Times New Roman"/>
                <w:color w:val="auto"/>
                <w:sz w:val="21"/>
                <w:szCs w:val="21"/>
                <w:lang w:bidi="ar"/>
              </w:rPr>
              <w:t>国家发展改革委等部门印发《关于促进电子产品消费的若干措施》</w:t>
            </w:r>
            <w:bookmarkEnd w:id="643"/>
          </w:p>
        </w:tc>
        <w:tc>
          <w:tcPr>
            <w:tcW w:w="4725" w:type="dxa"/>
            <w:vAlign w:val="center"/>
          </w:tcPr>
          <w:p>
            <w:pPr>
              <w:widowControl/>
              <w:numPr>
                <w:ilvl w:val="255"/>
                <w:numId w:val="0"/>
              </w:numPr>
              <w:spacing w:line="280" w:lineRule="exact"/>
              <w:jc w:val="left"/>
              <w:rPr>
                <w:rFonts w:eastAsia="Times New Roman" w:cs="Times New Roman"/>
                <w:kern w:val="0"/>
                <w:sz w:val="21"/>
                <w:szCs w:val="21"/>
                <w:shd w:val="clear" w:color="auto" w:fill="FFFFFF"/>
                <w:lang w:bidi="ar"/>
              </w:rPr>
            </w:pPr>
            <w:bookmarkStart w:id="644" w:name="_Toc1363262971"/>
            <w:r>
              <w:rPr>
                <w:rFonts w:eastAsia="Times New Roman" w:cs="Times New Roman"/>
                <w:kern w:val="0"/>
                <w:sz w:val="21"/>
                <w:szCs w:val="21"/>
                <w:shd w:val="clear" w:color="auto" w:fill="FFFFFF"/>
                <w:lang w:bidi="ar"/>
              </w:rPr>
              <w:t>鼓励科研院所和市场主体积极应用国产人工智能（AI）技术提升电子产品智能化水平，增强人机交互便利性。</w:t>
            </w:r>
            <w:bookmarkEnd w:id="644"/>
          </w:p>
        </w:tc>
        <w:tc>
          <w:tcPr>
            <w:tcW w:w="1953" w:type="dxa"/>
            <w:vAlign w:val="center"/>
          </w:tcPr>
          <w:p>
            <w:pPr>
              <w:widowControl/>
              <w:numPr>
                <w:ilvl w:val="255"/>
                <w:numId w:val="0"/>
              </w:numPr>
              <w:spacing w:line="280" w:lineRule="exact"/>
              <w:jc w:val="center"/>
              <w:rPr>
                <w:rFonts w:eastAsia="Times New Roman" w:cs="Times New Roman"/>
                <w:kern w:val="0"/>
                <w:sz w:val="21"/>
                <w:szCs w:val="21"/>
                <w:shd w:val="clear" w:color="auto" w:fill="FFFFFF"/>
                <w:lang w:bidi="ar"/>
              </w:rPr>
            </w:pPr>
            <w:bookmarkStart w:id="645" w:name="_Toc857723754"/>
            <w:r>
              <w:rPr>
                <w:rFonts w:hint="eastAsia" w:eastAsia="Times New Roman" w:cs="Times New Roman"/>
                <w:kern w:val="0"/>
                <w:sz w:val="21"/>
                <w:szCs w:val="21"/>
                <w:shd w:val="clear" w:color="auto" w:fill="FFFFFF"/>
                <w:lang w:bidi="ar"/>
              </w:rPr>
              <w:t>通过人工智能改进技术水平</w:t>
            </w:r>
            <w:bookmarkEnd w:id="645"/>
          </w:p>
        </w:tc>
      </w:tr>
    </w:tbl>
    <w:p>
      <w:pPr>
        <w:pStyle w:val="4"/>
        <w:spacing w:before="0" w:after="0"/>
        <w:ind w:left="0" w:firstLine="0"/>
      </w:pPr>
      <w:r>
        <w:rPr>
          <w:rFonts w:hint="eastAsia"/>
        </w:rPr>
        <w:t xml:space="preserve"> </w:t>
      </w:r>
      <w:bookmarkStart w:id="646" w:name="_Toc20219326"/>
      <w:bookmarkStart w:id="647" w:name="_Toc766914573"/>
      <w:bookmarkStart w:id="648" w:name="_Toc1047711463"/>
      <w:bookmarkStart w:id="649" w:name="_Toc1427094650"/>
      <w:bookmarkStart w:id="650" w:name="_Toc872778466"/>
      <w:bookmarkStart w:id="651" w:name="_Toc2012019957"/>
      <w:bookmarkStart w:id="652" w:name="_Toc25297153"/>
      <w:bookmarkStart w:id="653" w:name="_Toc590829018"/>
      <w:bookmarkStart w:id="654" w:name="_Toc633473528"/>
      <w:bookmarkStart w:id="655" w:name="_Toc272245645"/>
      <w:bookmarkStart w:id="656" w:name="_Toc980698044"/>
      <w:bookmarkStart w:id="657" w:name="_Toc1916735820"/>
      <w:bookmarkStart w:id="658" w:name="_Toc857732507"/>
      <w:bookmarkStart w:id="659" w:name="_Toc1400789524"/>
      <w:bookmarkStart w:id="660" w:name="_Toc932087807"/>
      <w:bookmarkStart w:id="661" w:name="_Toc1036143221"/>
      <w:bookmarkStart w:id="662" w:name="_Toc1532874910"/>
      <w:bookmarkStart w:id="663" w:name="_Toc267616297"/>
      <w:bookmarkStart w:id="664" w:name="_Toc1709515775"/>
      <w:bookmarkStart w:id="665" w:name="_Toc1312399234"/>
      <w:bookmarkStart w:id="666" w:name="_Toc2002767461"/>
      <w:bookmarkStart w:id="667" w:name="_Toc600575894"/>
      <w:bookmarkStart w:id="668" w:name="_Toc1696249983"/>
      <w:bookmarkStart w:id="669" w:name="_Toc441002509"/>
      <w:bookmarkStart w:id="670" w:name="_Toc743417389"/>
      <w:bookmarkStart w:id="671" w:name="_Toc890099258"/>
      <w:bookmarkStart w:id="672" w:name="_Toc216252168"/>
      <w:bookmarkStart w:id="673" w:name="_Toc748932128"/>
      <w:bookmarkStart w:id="674" w:name="_Toc430428796"/>
      <w:bookmarkStart w:id="675" w:name="_Toc10893"/>
      <w:bookmarkStart w:id="676" w:name="_Toc204302739"/>
      <w:bookmarkStart w:id="677" w:name="_Toc381206246"/>
      <w:bookmarkStart w:id="678" w:name="_Toc1726922227"/>
      <w:bookmarkStart w:id="679" w:name="_Toc1852894814"/>
      <w:bookmarkStart w:id="680" w:name="_Toc1436734956"/>
      <w:bookmarkStart w:id="681" w:name="_Toc5504"/>
      <w:bookmarkStart w:id="682" w:name="_Toc1586191072"/>
      <w:bookmarkStart w:id="683" w:name="_Toc729178335"/>
      <w:bookmarkStart w:id="684" w:name="_Toc21031"/>
      <w:bookmarkStart w:id="685" w:name="_Toc1010690387"/>
      <w:bookmarkStart w:id="686" w:name="_Toc762217444"/>
      <w:bookmarkStart w:id="687" w:name="_Toc10354113"/>
      <w:bookmarkStart w:id="688" w:name="_Toc640532282"/>
      <w:bookmarkStart w:id="689" w:name="_Toc23093"/>
      <w:bookmarkStart w:id="690" w:name="_Toc5480"/>
      <w:bookmarkStart w:id="691" w:name="_Toc1913875699"/>
      <w:bookmarkStart w:id="692" w:name="_Toc530228233"/>
      <w:bookmarkStart w:id="693" w:name="_Toc4135"/>
      <w:bookmarkStart w:id="694" w:name="_Toc619975738"/>
      <w:bookmarkStart w:id="695" w:name="_Toc1670"/>
      <w:bookmarkStart w:id="696" w:name="_Toc1915204448"/>
      <w:bookmarkStart w:id="697" w:name="_Toc30578"/>
      <w:r>
        <w:t>民航强国行业</w:t>
      </w:r>
      <w:r>
        <w:rPr>
          <w:rFonts w:hint="eastAsia"/>
        </w:rPr>
        <w:t>发展</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rPr>
          <w:rFonts w:hint="eastAsia"/>
        </w:rPr>
        <w:t>驱动</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pPr>
        <w:ind w:firstLine="560"/>
        <w:rPr>
          <w:rFonts w:cs="Times New Roman"/>
          <w:szCs w:val="28"/>
        </w:rPr>
      </w:pPr>
      <w:r>
        <w:rPr>
          <w:rFonts w:cs="Times New Roman"/>
          <w:szCs w:val="28"/>
        </w:rPr>
        <w:t>新时期</w:t>
      </w:r>
      <w:r>
        <w:rPr>
          <w:rFonts w:hint="eastAsia" w:cs="Times New Roman"/>
          <w:szCs w:val="28"/>
        </w:rPr>
        <w:t>“</w:t>
      </w:r>
      <w:r>
        <w:rPr>
          <w:rFonts w:cs="Times New Roman"/>
          <w:szCs w:val="28"/>
        </w:rPr>
        <w:t>智慧民航建设</w:t>
      </w:r>
      <w:r>
        <w:rPr>
          <w:rFonts w:hint="eastAsia" w:cs="Times New Roman"/>
          <w:szCs w:val="28"/>
        </w:rPr>
        <w:t>”</w:t>
      </w:r>
      <w:r>
        <w:rPr>
          <w:rFonts w:cs="Times New Roman"/>
          <w:szCs w:val="28"/>
        </w:rPr>
        <w:t>被放到了更加突出的位置，使之成为民航高质量发展的核心动力。坚持科技创新战略引领已成为民航应对发展环境变化、实现新旧动能转换、推动航空业转型升级的根本之策。当前来看，我国民航自主知识产权的核心技术太少、关键技术受制于人，将5G、大数据等新技术、新工艺、新产品运用到民航机场、空管、科教等领域，是促进民航强国转</w:t>
      </w:r>
      <w:r>
        <w:rPr>
          <w:rFonts w:hint="eastAsia" w:cs="Times New Roman"/>
          <w:szCs w:val="28"/>
        </w:rPr>
        <w:t>型</w:t>
      </w:r>
      <w:r>
        <w:rPr>
          <w:rFonts w:cs="Times New Roman"/>
          <w:szCs w:val="28"/>
        </w:rPr>
        <w:t>进阶的重要支撑。智慧民航是支撑民航强国实现弯道超车的重要途径，是国内科技新产品、新理念应用的新场景，是国家战略</w:t>
      </w:r>
      <w:r>
        <w:rPr>
          <w:rFonts w:hint="eastAsia" w:cs="Times New Roman"/>
          <w:szCs w:val="28"/>
        </w:rPr>
        <w:t>和</w:t>
      </w:r>
      <w:r>
        <w:rPr>
          <w:rFonts w:cs="Times New Roman"/>
          <w:szCs w:val="28"/>
        </w:rPr>
        <w:t>未来民航发展的主战场。</w:t>
      </w:r>
    </w:p>
    <w:p>
      <w:pPr>
        <w:ind w:firstLine="560"/>
        <w:rPr>
          <w:rFonts w:cs="Times New Roman"/>
          <w:szCs w:val="28"/>
        </w:rPr>
      </w:pPr>
      <w:r>
        <w:rPr>
          <w:rFonts w:cs="Times New Roman"/>
          <w:szCs w:val="28"/>
        </w:rPr>
        <w:t>随着《中国新一代智慧民航自主创新联合行动计划纲要》的实施，民航领域科技创新2030重大项目</w:t>
      </w:r>
      <w:r>
        <w:rPr>
          <w:rFonts w:hint="eastAsia" w:cs="Times New Roman"/>
          <w:szCs w:val="28"/>
        </w:rPr>
        <w:t>与</w:t>
      </w:r>
      <w:r>
        <w:rPr>
          <w:rFonts w:cs="Times New Roman"/>
          <w:szCs w:val="28"/>
        </w:rPr>
        <w:t>国家重点研发计划项目布局为民航科技再次创新提供了重要途径。行业将以企业为主体实现科技攻坚，抢占互联网、大数据、人工智能前沿，大力发展智能经济、数字经济等，加快推进5G、人工智能等技术在民航领域的应用。这些都为二所带来了更多的创新机遇和发展空间。</w:t>
      </w:r>
    </w:p>
    <w:p>
      <w:pPr>
        <w:ind w:firstLine="560"/>
        <w:rPr>
          <w:rFonts w:cs="Times New Roman"/>
          <w:szCs w:val="28"/>
        </w:rPr>
      </w:pPr>
      <w:r>
        <w:rPr>
          <w:rFonts w:cs="Times New Roman"/>
          <w:szCs w:val="28"/>
        </w:rPr>
        <w:t>同时结合民航局、空管局、机场、航司等客户反馈，目前民航管理运行方式、运行流程和运行模式正在发生深刻变革。对二所的服务质量和效率提出了更高的要求。数字化转型可以为客户提供更高效、更便捷的服务体验，提高客户满意度和忠诚度。二所需要拥抱新市场，拥有新技术，在结合自身业务特性和长期优势的基础上，不断思考和探索企业数字化转型，为二所高质量发展注入新动能。</w:t>
      </w:r>
      <w:r>
        <w:rPr>
          <w:rFonts w:cs="Times New Roman"/>
          <w:kern w:val="0"/>
          <w:szCs w:val="28"/>
          <w:shd w:val="clear" w:color="auto" w:fill="FFFFFF"/>
          <w:lang w:bidi="ar"/>
        </w:rPr>
        <w:t>在智慧民航领域，引导参与智慧民航建设和行业自身转型升级</w:t>
      </w:r>
      <w:r>
        <w:rPr>
          <w:rFonts w:hint="eastAsia" w:cs="Times New Roman"/>
          <w:kern w:val="0"/>
          <w:szCs w:val="28"/>
          <w:shd w:val="clear" w:color="auto" w:fill="FFFFFF"/>
          <w:lang w:bidi="ar"/>
        </w:rPr>
        <w:t>（详见图2-2）</w:t>
      </w:r>
      <w:r>
        <w:rPr>
          <w:rFonts w:cs="Times New Roman"/>
          <w:kern w:val="0"/>
          <w:szCs w:val="28"/>
          <w:shd w:val="clear" w:color="auto" w:fill="FFFFFF"/>
          <w:lang w:bidi="ar"/>
        </w:rPr>
        <w:t>。</w:t>
      </w:r>
    </w:p>
    <w:p>
      <w:pPr>
        <w:ind w:firstLine="0" w:firstLineChars="0"/>
        <w:jc w:val="center"/>
      </w:pPr>
      <w:r>
        <w:drawing>
          <wp:inline distT="0" distB="0" distL="114935" distR="114935">
            <wp:extent cx="5273040" cy="2592705"/>
            <wp:effectExtent l="0" t="0" r="10160" b="2349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8"/>
                    <a:srcRect b="9708"/>
                    <a:stretch>
                      <a:fillRect/>
                    </a:stretch>
                  </pic:blipFill>
                  <pic:spPr>
                    <a:xfrm>
                      <a:off x="0" y="0"/>
                      <a:ext cx="5273040" cy="2592705"/>
                    </a:xfrm>
                    <a:prstGeom prst="rect">
                      <a:avLst/>
                    </a:prstGeom>
                    <a:noFill/>
                    <a:ln>
                      <a:noFill/>
                    </a:ln>
                  </pic:spPr>
                </pic:pic>
              </a:graphicData>
            </a:graphic>
          </wp:inline>
        </w:drawing>
      </w:r>
    </w:p>
    <w:p>
      <w:pPr>
        <w:pStyle w:val="12"/>
        <w:keepNext w:val="0"/>
        <w:widowControl w:val="0"/>
        <w:rPr>
          <w:rFonts w:ascii="Times New Roman" w:hAnsi="Times New Roman" w:eastAsia="宋体" w:cs="Times New Roman"/>
          <w:sz w:val="24"/>
          <w:szCs w:val="24"/>
        </w:rPr>
      </w:pPr>
      <w:r>
        <w:rPr>
          <w:rFonts w:ascii="Times New Roman" w:hAnsi="Times New Roman" w:eastAsia="宋体" w:cs="Times New Roman"/>
          <w:sz w:val="24"/>
          <w:szCs w:val="24"/>
        </w:rPr>
        <w:t>图2-2数字化转型技术趋势</w:t>
      </w:r>
    </w:p>
    <w:p>
      <w:pPr>
        <w:pStyle w:val="4"/>
        <w:spacing w:before="0" w:after="0"/>
        <w:ind w:left="0" w:firstLine="0"/>
      </w:pPr>
      <w:r>
        <w:rPr>
          <w:rFonts w:hint="eastAsia"/>
        </w:rPr>
        <w:t xml:space="preserve"> </w:t>
      </w:r>
      <w:bookmarkStart w:id="698" w:name="_Toc527144204"/>
      <w:bookmarkStart w:id="699" w:name="_Toc2114972012"/>
      <w:bookmarkStart w:id="700" w:name="_Toc1758586563"/>
      <w:bookmarkStart w:id="701" w:name="_Toc176738093"/>
      <w:bookmarkStart w:id="702" w:name="_Toc898278624"/>
      <w:bookmarkStart w:id="703" w:name="_Toc23988"/>
      <w:bookmarkStart w:id="704" w:name="_Toc1492387405"/>
      <w:bookmarkStart w:id="705" w:name="_Toc75401784"/>
      <w:bookmarkStart w:id="706" w:name="_Toc284"/>
      <w:bookmarkStart w:id="707" w:name="_Toc77686539"/>
      <w:bookmarkStart w:id="708" w:name="_Toc655034783"/>
      <w:bookmarkStart w:id="709" w:name="_Toc689387501"/>
      <w:bookmarkStart w:id="710" w:name="_Toc26649"/>
      <w:bookmarkStart w:id="711" w:name="_Toc1491851276"/>
      <w:bookmarkStart w:id="712" w:name="_Toc556198677"/>
      <w:bookmarkStart w:id="713" w:name="_Toc1636260628"/>
      <w:bookmarkStart w:id="714" w:name="_Toc900620229"/>
      <w:bookmarkStart w:id="715" w:name="_Toc514221824"/>
      <w:bookmarkStart w:id="716" w:name="_Toc7858"/>
      <w:bookmarkStart w:id="717" w:name="_Toc2082412854"/>
      <w:bookmarkStart w:id="718" w:name="_Toc90541163"/>
      <w:bookmarkStart w:id="719" w:name="_Toc336379117"/>
      <w:bookmarkStart w:id="720" w:name="_Toc341573322"/>
      <w:bookmarkStart w:id="721" w:name="_Toc963102966"/>
      <w:bookmarkStart w:id="722" w:name="_Toc647917212"/>
      <w:bookmarkStart w:id="723" w:name="_Toc996346861"/>
      <w:bookmarkStart w:id="724" w:name="_Toc1028050356"/>
      <w:bookmarkStart w:id="725" w:name="_Toc208772653"/>
      <w:bookmarkStart w:id="726" w:name="_Toc1007856852"/>
      <w:bookmarkStart w:id="727" w:name="_Toc1140379984"/>
      <w:bookmarkStart w:id="728" w:name="_Toc590"/>
      <w:bookmarkStart w:id="729" w:name="_Toc2831"/>
      <w:bookmarkStart w:id="730" w:name="_Toc1474369052"/>
      <w:bookmarkStart w:id="731" w:name="_Toc523795856"/>
      <w:bookmarkStart w:id="732" w:name="_Toc848626953"/>
      <w:bookmarkStart w:id="733" w:name="_Toc251353246"/>
      <w:bookmarkStart w:id="734" w:name="_Toc1814782958"/>
      <w:bookmarkStart w:id="735" w:name="_Toc2000006485"/>
      <w:bookmarkStart w:id="736" w:name="_Toc2037266467"/>
      <w:bookmarkStart w:id="737" w:name="_Toc7624"/>
      <w:bookmarkStart w:id="738" w:name="_Toc1854051031"/>
      <w:bookmarkStart w:id="739" w:name="_Toc705909558"/>
      <w:bookmarkStart w:id="740" w:name="_Toc4985"/>
      <w:bookmarkStart w:id="741" w:name="_Toc1741911637"/>
      <w:bookmarkStart w:id="742" w:name="_Toc1498808327"/>
      <w:bookmarkStart w:id="743" w:name="_Toc854033949"/>
      <w:bookmarkStart w:id="744" w:name="_Toc989657521"/>
      <w:bookmarkStart w:id="745" w:name="_Toc942773751"/>
      <w:bookmarkStart w:id="746" w:name="_Toc1713146917"/>
      <w:bookmarkStart w:id="747" w:name="_Toc1668136888"/>
      <w:bookmarkStart w:id="748" w:name="_Toc98921798"/>
      <w:bookmarkStart w:id="749" w:name="_Toc206307807"/>
      <w:r>
        <w:t>二所十四五</w:t>
      </w:r>
      <w:r>
        <w:rPr>
          <w:rFonts w:hint="eastAsia"/>
        </w:rPr>
        <w:t>战略</w:t>
      </w:r>
      <w:r>
        <w:t>新使命</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pPr>
        <w:ind w:firstLine="562"/>
      </w:pPr>
      <w:r>
        <w:rPr>
          <w:rFonts w:cs="Times New Roman"/>
          <w:b/>
          <w:bCs/>
          <w:szCs w:val="24"/>
        </w:rPr>
        <w:t>数字化战略发展阶段目标</w:t>
      </w:r>
      <w:r>
        <w:rPr>
          <w:rFonts w:cs="Times New Roman"/>
          <w:szCs w:val="24"/>
        </w:rPr>
        <w:t>：《民航二所</w:t>
      </w:r>
      <w:r>
        <w:rPr>
          <w:rFonts w:hint="eastAsia" w:cs="Times New Roman"/>
          <w:szCs w:val="24"/>
        </w:rPr>
        <w:t>“</w:t>
      </w:r>
      <w:r>
        <w:rPr>
          <w:rFonts w:cs="Times New Roman"/>
          <w:szCs w:val="24"/>
        </w:rPr>
        <w:t>十四五</w:t>
      </w:r>
      <w:r>
        <w:rPr>
          <w:rFonts w:hint="eastAsia" w:cs="Times New Roman"/>
          <w:szCs w:val="24"/>
        </w:rPr>
        <w:t>”</w:t>
      </w:r>
      <w:r>
        <w:rPr>
          <w:rFonts w:cs="Times New Roman"/>
          <w:szCs w:val="24"/>
        </w:rPr>
        <w:t>规划》中强调</w:t>
      </w:r>
      <w:r>
        <w:rPr>
          <w:rFonts w:hint="eastAsia" w:cs="Times New Roman"/>
          <w:szCs w:val="24"/>
        </w:rPr>
        <w:t>，</w:t>
      </w:r>
      <w:r>
        <w:rPr>
          <w:rFonts w:cs="Times New Roman"/>
          <w:szCs w:val="24"/>
        </w:rPr>
        <w:t>要</w:t>
      </w:r>
      <w:r>
        <w:rPr>
          <w:rFonts w:hint="eastAsia" w:cs="Times New Roman"/>
          <w:szCs w:val="24"/>
        </w:rPr>
        <w:t>“</w:t>
      </w:r>
      <w:r>
        <w:rPr>
          <w:rFonts w:cs="Times New Roman"/>
          <w:szCs w:val="24"/>
        </w:rPr>
        <w:t>以民航科技创新示范区建设运营为核心，实施数字化转型</w:t>
      </w:r>
      <w:r>
        <w:rPr>
          <w:rFonts w:hint="eastAsia" w:cs="Times New Roman"/>
          <w:szCs w:val="24"/>
        </w:rPr>
        <w:t>”</w:t>
      </w:r>
      <w:r>
        <w:rPr>
          <w:rFonts w:cs="Times New Roman"/>
          <w:szCs w:val="24"/>
        </w:rPr>
        <w:t>，正式将</w:t>
      </w:r>
      <w:r>
        <w:rPr>
          <w:rFonts w:hint="eastAsia" w:cs="Times New Roman"/>
          <w:szCs w:val="24"/>
        </w:rPr>
        <w:t>“</w:t>
      </w:r>
      <w:r>
        <w:rPr>
          <w:rFonts w:cs="Times New Roman"/>
          <w:szCs w:val="24"/>
        </w:rPr>
        <w:t>实施数字转型升级，打造智慧民航二所</w:t>
      </w:r>
      <w:r>
        <w:rPr>
          <w:rFonts w:hint="eastAsia" w:cs="Times New Roman"/>
          <w:szCs w:val="24"/>
        </w:rPr>
        <w:t>”</w:t>
      </w:r>
      <w:r>
        <w:rPr>
          <w:rFonts w:cs="Times New Roman"/>
          <w:szCs w:val="24"/>
        </w:rPr>
        <w:t>作为民航二所十四五</w:t>
      </w:r>
      <w:r>
        <w:rPr>
          <w:rFonts w:hint="eastAsia" w:cs="Times New Roman"/>
          <w:szCs w:val="24"/>
        </w:rPr>
        <w:t>规划</w:t>
      </w:r>
      <w:r>
        <w:rPr>
          <w:rFonts w:cs="Times New Roman"/>
          <w:szCs w:val="24"/>
        </w:rPr>
        <w:t>的主要任务之一。到2025年，建成国内领先的</w:t>
      </w:r>
      <w:r>
        <w:rPr>
          <w:rFonts w:hint="eastAsia" w:cs="Times New Roman"/>
          <w:szCs w:val="24"/>
        </w:rPr>
        <w:t>民航科技创新中心</w:t>
      </w:r>
      <w:r>
        <w:rPr>
          <w:rFonts w:cs="Times New Roman"/>
          <w:szCs w:val="24"/>
        </w:rPr>
        <w:t>和产业发展中心。全面完成</w:t>
      </w:r>
      <w:r>
        <w:rPr>
          <w:rFonts w:hint="eastAsia" w:cs="Times New Roman"/>
          <w:szCs w:val="24"/>
        </w:rPr>
        <w:t>民航科技创新示范区</w:t>
      </w:r>
      <w:r>
        <w:rPr>
          <w:rFonts w:cs="Times New Roman"/>
          <w:szCs w:val="24"/>
        </w:rPr>
        <w:t>一期工程建设，完成全所数字化转型，实现基础管理一平台、科研生产一朵云、智慧园区一张脸，科技治理能力和产品技术性能大幅提升，具有丰富的智慧民航建设实践，为行业发展提供可靠的顶层设计、规划咨询、系统集成和技术支持等服务，推进管理创新、技术创新、产品创新和商业模式创新，成为引领中国民航智慧发展的新标杆。到2035年，全面实现智慧二所建设，建成国际</w:t>
      </w:r>
      <w:r>
        <w:rPr>
          <w:rFonts w:hint="eastAsia" w:cs="Times New Roman"/>
          <w:szCs w:val="24"/>
        </w:rPr>
        <w:t>一流</w:t>
      </w:r>
      <w:r>
        <w:rPr>
          <w:rFonts w:cs="Times New Roman"/>
          <w:szCs w:val="24"/>
        </w:rPr>
        <w:t>的</w:t>
      </w:r>
      <w:r>
        <w:rPr>
          <w:rFonts w:hint="eastAsia" w:cs="Times New Roman"/>
          <w:szCs w:val="24"/>
        </w:rPr>
        <w:t>民航科技创新中心</w:t>
      </w:r>
      <w:r>
        <w:rPr>
          <w:rFonts w:cs="Times New Roman"/>
          <w:szCs w:val="24"/>
        </w:rPr>
        <w:t>和产业发展中心。</w:t>
      </w:r>
      <w:r>
        <w:rPr>
          <w:rFonts w:hint="eastAsia" w:cs="Times New Roman"/>
          <w:szCs w:val="24"/>
          <w:lang w:val="en-US" w:eastAsia="zh-CN"/>
        </w:rPr>
        <w:t>参考</w:t>
      </w:r>
      <w:r>
        <w:rPr>
          <w:rFonts w:hint="eastAsia" w:cs="Times New Roman"/>
          <w:szCs w:val="24"/>
        </w:rPr>
        <w:t>图2-3</w:t>
      </w:r>
      <w:r>
        <w:rPr>
          <w:rFonts w:hint="eastAsia" w:cs="Times New Roman"/>
          <w:szCs w:val="24"/>
          <w:lang w:eastAsia="zh-CN"/>
        </w:rPr>
        <w:t>。</w:t>
      </w:r>
      <w:r>
        <w:rPr>
          <w:rFonts w:cs="Times New Roman"/>
          <w:szCs w:val="24"/>
        </w:rPr>
        <w:t>《民航二所</w:t>
      </w:r>
      <w:r>
        <w:rPr>
          <w:rFonts w:hint="eastAsia" w:cs="Times New Roman"/>
          <w:szCs w:val="24"/>
        </w:rPr>
        <w:t>“</w:t>
      </w:r>
      <w:r>
        <w:rPr>
          <w:rFonts w:cs="Times New Roman"/>
          <w:szCs w:val="24"/>
        </w:rPr>
        <w:t>十四五</w:t>
      </w:r>
      <w:r>
        <w:rPr>
          <w:rFonts w:hint="eastAsia" w:cs="Times New Roman"/>
          <w:szCs w:val="24"/>
        </w:rPr>
        <w:t>”</w:t>
      </w:r>
      <w:r>
        <w:rPr>
          <w:rFonts w:cs="Times New Roman"/>
          <w:szCs w:val="24"/>
        </w:rPr>
        <w:t>规划任务分解表》中又</w:t>
      </w:r>
      <w:r>
        <w:rPr>
          <w:rFonts w:hint="eastAsia" w:cs="Times New Roman"/>
          <w:szCs w:val="24"/>
        </w:rPr>
        <w:t>将</w:t>
      </w:r>
      <w:r>
        <w:rPr>
          <w:rFonts w:cs="Times New Roman"/>
          <w:szCs w:val="24"/>
        </w:rPr>
        <w:t>数字化转型拆分为</w:t>
      </w:r>
      <w:r>
        <w:rPr>
          <w:rFonts w:hint="eastAsia" w:cs="Times New Roman"/>
          <w:b/>
          <w:bCs/>
          <w:szCs w:val="24"/>
        </w:rPr>
        <w:t>“</w:t>
      </w:r>
      <w:r>
        <w:rPr>
          <w:rFonts w:cs="Times New Roman"/>
          <w:b/>
          <w:bCs/>
          <w:szCs w:val="24"/>
        </w:rPr>
        <w:t>全所数字化转型顶层设计和体系建设</w:t>
      </w:r>
      <w:r>
        <w:rPr>
          <w:rFonts w:hint="eastAsia" w:cs="Times New Roman"/>
          <w:b/>
          <w:bCs/>
          <w:szCs w:val="24"/>
        </w:rPr>
        <w:t>”“</w:t>
      </w:r>
      <w:r>
        <w:rPr>
          <w:rFonts w:cs="Times New Roman"/>
          <w:b/>
          <w:bCs/>
          <w:szCs w:val="24"/>
        </w:rPr>
        <w:t>基础管理流程数字化建设</w:t>
      </w:r>
      <w:r>
        <w:rPr>
          <w:rFonts w:hint="eastAsia" w:cs="Times New Roman"/>
          <w:b/>
          <w:bCs/>
          <w:szCs w:val="24"/>
        </w:rPr>
        <w:t>”“</w:t>
      </w:r>
      <w:r>
        <w:rPr>
          <w:rFonts w:cs="Times New Roman"/>
          <w:b/>
          <w:bCs/>
          <w:szCs w:val="24"/>
        </w:rPr>
        <w:t>科研管理流程数字化建设</w:t>
      </w:r>
      <w:r>
        <w:rPr>
          <w:rFonts w:hint="eastAsia" w:cs="Times New Roman"/>
          <w:b/>
          <w:bCs/>
          <w:szCs w:val="24"/>
        </w:rPr>
        <w:t>”“</w:t>
      </w:r>
      <w:r>
        <w:rPr>
          <w:rFonts w:cs="Times New Roman"/>
          <w:b/>
          <w:bCs/>
          <w:szCs w:val="24"/>
        </w:rPr>
        <w:t>生产管理流程数字化建设</w:t>
      </w:r>
      <w:r>
        <w:rPr>
          <w:rFonts w:hint="eastAsia" w:cs="Times New Roman"/>
          <w:b/>
          <w:bCs/>
          <w:szCs w:val="24"/>
        </w:rPr>
        <w:t>”</w:t>
      </w:r>
      <w:r>
        <w:rPr>
          <w:rFonts w:cs="Times New Roman"/>
          <w:b/>
          <w:bCs/>
          <w:szCs w:val="24"/>
        </w:rPr>
        <w:t>和</w:t>
      </w:r>
      <w:r>
        <w:rPr>
          <w:rFonts w:hint="eastAsia" w:cs="Times New Roman"/>
          <w:b/>
          <w:bCs/>
          <w:szCs w:val="24"/>
        </w:rPr>
        <w:t>“</w:t>
      </w:r>
      <w:r>
        <w:rPr>
          <w:rFonts w:cs="Times New Roman"/>
          <w:b/>
          <w:bCs/>
          <w:szCs w:val="24"/>
        </w:rPr>
        <w:t>数字化人才队伍建设</w:t>
      </w:r>
      <w:r>
        <w:rPr>
          <w:rFonts w:hint="eastAsia" w:cs="Times New Roman"/>
          <w:b/>
          <w:bCs/>
          <w:szCs w:val="24"/>
        </w:rPr>
        <w:t>”</w:t>
      </w:r>
      <w:r>
        <w:rPr>
          <w:rFonts w:cs="Times New Roman"/>
          <w:szCs w:val="24"/>
        </w:rPr>
        <w:t>任务进行推进。</w:t>
      </w:r>
    </w:p>
    <w:p>
      <w:pPr>
        <w:ind w:firstLine="560"/>
      </w:pPr>
    </w:p>
    <w:p>
      <w:pPr>
        <w:pStyle w:val="12"/>
        <w:rPr>
          <w:sz w:val="28"/>
          <w:szCs w:val="21"/>
        </w:rPr>
      </w:pPr>
      <w:r>
        <w:rPr>
          <w:rFonts w:hint="eastAsia"/>
          <w:sz w:val="28"/>
          <w:szCs w:val="21"/>
        </w:rPr>
        <w:drawing>
          <wp:inline distT="0" distB="0" distL="114300" distR="114300">
            <wp:extent cx="5261610" cy="2317115"/>
            <wp:effectExtent l="0" t="0" r="21590" b="19685"/>
            <wp:docPr id="47" name="图片 47" descr="截屏2023-11-18 下午4.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11-18 下午4.50.20"/>
                    <pic:cNvPicPr>
                      <a:picLocks noChangeAspect="1"/>
                    </pic:cNvPicPr>
                  </pic:nvPicPr>
                  <pic:blipFill>
                    <a:blip r:embed="rId19"/>
                    <a:stretch>
                      <a:fillRect/>
                    </a:stretch>
                  </pic:blipFill>
                  <pic:spPr>
                    <a:xfrm>
                      <a:off x="0" y="0"/>
                      <a:ext cx="5261610" cy="2317115"/>
                    </a:xfrm>
                    <a:prstGeom prst="rect">
                      <a:avLst/>
                    </a:prstGeom>
                  </pic:spPr>
                </pic:pic>
              </a:graphicData>
            </a:graphic>
          </wp:inline>
        </w:drawing>
      </w:r>
      <w:r>
        <w:commentReference w:id="0"/>
      </w:r>
    </w:p>
    <w:p>
      <w:pPr>
        <w:pStyle w:val="12"/>
        <w:keepNext w:val="0"/>
        <w:widowControl w:val="0"/>
        <w:rPr>
          <w:rFonts w:ascii="Times New Roman" w:hAnsi="Times New Roman" w:eastAsia="宋体" w:cs="Times New Roman"/>
          <w:sz w:val="24"/>
          <w:szCs w:val="24"/>
        </w:rPr>
      </w:pPr>
      <w:r>
        <w:rPr>
          <w:rFonts w:ascii="Times New Roman" w:hAnsi="Times New Roman" w:eastAsia="宋体" w:cs="Times New Roman"/>
          <w:sz w:val="24"/>
          <w:szCs w:val="24"/>
        </w:rPr>
        <w:t>图2-3二所战略目标和战略规划</w:t>
      </w:r>
    </w:p>
    <w:p>
      <w:pPr>
        <w:pStyle w:val="4"/>
        <w:spacing w:before="0" w:after="0"/>
        <w:ind w:left="0" w:firstLine="0"/>
      </w:pPr>
      <w:r>
        <w:rPr>
          <w:rFonts w:hint="eastAsia"/>
        </w:rPr>
        <w:t xml:space="preserve"> </w:t>
      </w:r>
      <w:bookmarkStart w:id="750" w:name="_Toc861453742"/>
      <w:bookmarkStart w:id="751" w:name="_Toc746930680"/>
      <w:bookmarkStart w:id="752" w:name="_Toc1811807155"/>
      <w:bookmarkStart w:id="753" w:name="_Toc1047960047"/>
      <w:bookmarkStart w:id="754" w:name="_Toc1434299344"/>
      <w:bookmarkStart w:id="755" w:name="_Toc1185280540"/>
      <w:bookmarkStart w:id="756" w:name="_Toc1571842019"/>
      <w:bookmarkStart w:id="757" w:name="_Toc1064085491"/>
      <w:bookmarkStart w:id="758" w:name="_Toc7603597"/>
      <w:bookmarkStart w:id="759" w:name="_Toc858243101"/>
      <w:bookmarkStart w:id="760" w:name="_Toc74841613"/>
      <w:bookmarkStart w:id="761" w:name="_Toc1671697168"/>
      <w:bookmarkStart w:id="762" w:name="_Toc1376705991"/>
      <w:bookmarkStart w:id="763" w:name="_Toc262431958"/>
      <w:bookmarkStart w:id="764" w:name="_Toc14633"/>
      <w:bookmarkStart w:id="765" w:name="_Toc34848948"/>
      <w:bookmarkStart w:id="766" w:name="_Toc1287302123"/>
      <w:bookmarkStart w:id="767" w:name="_Toc1259444747"/>
      <w:bookmarkStart w:id="768" w:name="_Toc393671873"/>
      <w:bookmarkStart w:id="769" w:name="_Toc913109432"/>
      <w:bookmarkStart w:id="770" w:name="_Toc1052000440"/>
      <w:bookmarkStart w:id="771" w:name="_Toc1672817007"/>
      <w:bookmarkStart w:id="772" w:name="_Toc25484"/>
      <w:bookmarkStart w:id="773" w:name="_Toc1346860515"/>
      <w:bookmarkStart w:id="774" w:name="_Toc558795158"/>
      <w:bookmarkStart w:id="775" w:name="_Toc1983"/>
      <w:bookmarkStart w:id="776" w:name="_Toc2093602522"/>
      <w:bookmarkStart w:id="777" w:name="_Toc467245250"/>
      <w:bookmarkStart w:id="778" w:name="_Toc599034423"/>
      <w:bookmarkStart w:id="779" w:name="_Toc1846587675"/>
      <w:bookmarkStart w:id="780" w:name="_Toc22549"/>
      <w:bookmarkStart w:id="781" w:name="_Toc14561"/>
      <w:bookmarkStart w:id="782" w:name="_Toc1306904465"/>
      <w:bookmarkStart w:id="783" w:name="_Toc1342592753"/>
      <w:bookmarkStart w:id="784" w:name="_Toc31013"/>
      <w:bookmarkStart w:id="785" w:name="_Toc17315"/>
      <w:bookmarkStart w:id="786" w:name="_Toc488372579"/>
      <w:bookmarkStart w:id="787" w:name="_Toc1546978690"/>
      <w:bookmarkStart w:id="788" w:name="_Toc977665031"/>
      <w:bookmarkStart w:id="789" w:name="_Toc2054337878"/>
      <w:bookmarkStart w:id="790" w:name="_Toc1802491794"/>
      <w:bookmarkStart w:id="791" w:name="_Toc426316208"/>
      <w:bookmarkStart w:id="792" w:name="_Toc2115367942"/>
      <w:bookmarkStart w:id="793" w:name="_Toc1936393177"/>
      <w:bookmarkStart w:id="794" w:name="_Toc1168423359"/>
      <w:bookmarkStart w:id="795" w:name="_Toc28964"/>
      <w:bookmarkStart w:id="796" w:name="_Toc1522275278"/>
      <w:bookmarkStart w:id="797" w:name="_Toc2001183420"/>
      <w:bookmarkStart w:id="798" w:name="_Toc346936765"/>
      <w:bookmarkStart w:id="799" w:name="_Toc1694950551"/>
      <w:bookmarkStart w:id="800" w:name="_Toc2104274961"/>
      <w:bookmarkStart w:id="801" w:name="_Toc901482739"/>
      <w:r>
        <w:rPr>
          <w:rFonts w:hint="eastAsia"/>
        </w:rPr>
        <w:t>二所战略执行面临的挑战和机遇</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pPr>
        <w:ind w:firstLine="560"/>
        <w:rPr>
          <w:rFonts w:cs="Times New Roman"/>
          <w:szCs w:val="24"/>
        </w:rPr>
      </w:pPr>
      <w:r>
        <w:rPr>
          <w:rFonts w:cs="Times New Roman"/>
          <w:szCs w:val="24"/>
        </w:rPr>
        <w:t>结合二所十四五战略规划，二所既面临行业竞争的挑战，又承接示范区建设使命</w:t>
      </w:r>
      <w:r>
        <w:rPr>
          <w:rFonts w:hint="eastAsia" w:cs="Times New Roman"/>
          <w:szCs w:val="24"/>
        </w:rPr>
        <w:t>和</w:t>
      </w:r>
      <w:r>
        <w:rPr>
          <w:rFonts w:cs="Times New Roman"/>
          <w:szCs w:val="24"/>
        </w:rPr>
        <w:t>机遇。</w:t>
      </w:r>
    </w:p>
    <w:p>
      <w:pPr>
        <w:ind w:firstLine="562"/>
        <w:rPr>
          <w:rFonts w:cs="Times New Roman"/>
          <w:szCs w:val="24"/>
        </w:rPr>
      </w:pPr>
      <w:r>
        <w:rPr>
          <w:rFonts w:cs="Times New Roman"/>
          <w:b/>
          <w:bCs/>
          <w:szCs w:val="24"/>
        </w:rPr>
        <w:t>在</w:t>
      </w:r>
      <w:r>
        <w:rPr>
          <w:rFonts w:hint="eastAsia" w:cs="Times New Roman"/>
          <w:b/>
          <w:bCs/>
          <w:szCs w:val="24"/>
        </w:rPr>
        <w:t>行业</w:t>
      </w:r>
      <w:r>
        <w:rPr>
          <w:rFonts w:cs="Times New Roman"/>
          <w:b/>
          <w:bCs/>
          <w:szCs w:val="24"/>
        </w:rPr>
        <w:t>挑战方面，</w:t>
      </w:r>
      <w:r>
        <w:rPr>
          <w:rFonts w:cs="Times New Roman"/>
          <w:szCs w:val="24"/>
        </w:rPr>
        <w:t>一是国内大型机场改扩建项目逐渐完成，</w:t>
      </w:r>
      <w:r>
        <w:rPr>
          <w:rFonts w:hint="eastAsia" w:cs="Times New Roman"/>
          <w:szCs w:val="24"/>
        </w:rPr>
        <w:t>中小机场改扩建项目成为主要服务对象。根据十四五规划，截至2022年</w:t>
      </w:r>
      <w:r>
        <w:rPr>
          <w:rFonts w:cs="Times New Roman"/>
          <w:szCs w:val="24"/>
        </w:rPr>
        <w:t>，我国境内运输机场共有254个，其中旅客吞吐量不足200万人次的中小机场有206个，中小机场数量占比81.1%</w:t>
      </w:r>
      <w:r>
        <w:rPr>
          <w:rFonts w:hint="eastAsia" w:cs="Times New Roman"/>
          <w:szCs w:val="24"/>
        </w:rPr>
        <w:t>，国内大型机场改扩建项目逐渐完成，非枢纽的中小机场成为主流（详见图2-4）。</w:t>
      </w:r>
    </w:p>
    <w:p>
      <w:pPr>
        <w:pStyle w:val="12"/>
      </w:pPr>
      <w:r>
        <w:drawing>
          <wp:inline distT="0" distB="0" distL="114300" distR="114300">
            <wp:extent cx="4214495" cy="3666490"/>
            <wp:effectExtent l="0" t="0" r="1460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rcRect t="5169"/>
                    <a:stretch>
                      <a:fillRect/>
                    </a:stretch>
                  </pic:blipFill>
                  <pic:spPr>
                    <a:xfrm>
                      <a:off x="0" y="0"/>
                      <a:ext cx="4214495" cy="3666490"/>
                    </a:xfrm>
                    <a:prstGeom prst="rect">
                      <a:avLst/>
                    </a:prstGeom>
                    <a:noFill/>
                    <a:ln>
                      <a:noFill/>
                    </a:ln>
                  </pic:spPr>
                </pic:pic>
              </a:graphicData>
            </a:graphic>
          </wp:inline>
        </w:drawing>
      </w:r>
    </w:p>
    <w:p>
      <w:pPr>
        <w:pStyle w:val="12"/>
        <w:keepNext w:val="0"/>
        <w:widowControl w:val="0"/>
        <w:rPr>
          <w:rFonts w:ascii="Times New Roman" w:hAnsi="Times New Roman" w:eastAsia="宋体" w:cs="Times New Roman"/>
          <w:sz w:val="24"/>
          <w:szCs w:val="24"/>
        </w:rPr>
      </w:pPr>
      <w:r>
        <w:rPr>
          <w:rFonts w:ascii="Times New Roman" w:hAnsi="Times New Roman" w:eastAsia="宋体" w:cs="Times New Roman"/>
          <w:sz w:val="24"/>
          <w:szCs w:val="24"/>
        </w:rPr>
        <w:t>图2-4“十四五”期运输机场重点建设项目</w:t>
      </w:r>
    </w:p>
    <w:p>
      <w:pPr>
        <w:ind w:firstLine="560"/>
        <w:rPr>
          <w:rFonts w:cs="Times New Roman"/>
          <w:szCs w:val="24"/>
        </w:rPr>
      </w:pPr>
      <w:r>
        <w:rPr>
          <w:rFonts w:hint="eastAsia" w:cs="Times New Roman"/>
          <w:szCs w:val="24"/>
        </w:rPr>
        <w:t>二是</w:t>
      </w:r>
      <w:r>
        <w:rPr>
          <w:rFonts w:cs="Times New Roman"/>
          <w:szCs w:val="24"/>
        </w:rPr>
        <w:t>受国内外形势和新冠疫情影响，行业亏损严重，民航建设资金收紧</w:t>
      </w:r>
      <w:r>
        <w:rPr>
          <w:rFonts w:hint="eastAsia" w:cs="Times New Roman"/>
          <w:szCs w:val="24"/>
        </w:rPr>
        <w:t>，</w:t>
      </w:r>
      <w:r>
        <w:rPr>
          <w:rFonts w:cs="Times New Roman"/>
          <w:szCs w:val="24"/>
        </w:rPr>
        <w:t>传统主业增长空间有限，市场容量限制逐渐凸显，民航基建</w:t>
      </w:r>
      <w:r>
        <w:rPr>
          <w:rFonts w:hint="eastAsia" w:cs="Times New Roman"/>
          <w:szCs w:val="24"/>
        </w:rPr>
        <w:t>“</w:t>
      </w:r>
      <w:r>
        <w:rPr>
          <w:rFonts w:cs="Times New Roman"/>
          <w:szCs w:val="24"/>
        </w:rPr>
        <w:t>黄金十年</w:t>
      </w:r>
      <w:r>
        <w:rPr>
          <w:rFonts w:hint="eastAsia" w:cs="Times New Roman"/>
          <w:szCs w:val="24"/>
        </w:rPr>
        <w:t>”</w:t>
      </w:r>
      <w:r>
        <w:rPr>
          <w:rFonts w:cs="Times New Roman"/>
          <w:szCs w:val="24"/>
        </w:rPr>
        <w:t>后增速趋缓。</w:t>
      </w:r>
      <w:r>
        <w:rPr>
          <w:rFonts w:hint="eastAsia" w:cs="Times New Roman"/>
          <w:szCs w:val="24"/>
        </w:rPr>
        <w:t>三</w:t>
      </w:r>
      <w:r>
        <w:rPr>
          <w:rFonts w:cs="Times New Roman"/>
          <w:szCs w:val="24"/>
        </w:rPr>
        <w:t>是行业市场竞争态势加剧</w:t>
      </w:r>
      <w:r>
        <w:rPr>
          <w:rFonts w:hint="eastAsia" w:cs="Times New Roman"/>
          <w:szCs w:val="24"/>
          <w:lang w:eastAsia="zh-CN"/>
        </w:rPr>
        <w:t>，</w:t>
      </w:r>
      <w:r>
        <w:rPr>
          <w:rFonts w:cs="Times New Roman"/>
          <w:szCs w:val="24"/>
        </w:rPr>
        <w:t>随着市场的开放和资质管理的变革，华为、百度、阿里、腾讯均成立民航事业部布局智慧民航市场；南京莱斯全面布局空管系列产品；航科院积极推进车辆防跑道侵入系统；中交、中建等总承包商因海外市场艰难，业务重点转回国内市场</w:t>
      </w:r>
      <w:r>
        <w:rPr>
          <w:rFonts w:hint="eastAsia" w:cs="Times New Roman"/>
          <w:szCs w:val="24"/>
        </w:rPr>
        <w:t>，行业壁垒逐步被攻破，二所传统优势领域面临巨大挑战。四是非民航业的头部企业入局，新技术、新理念对于行业的冲击可以预见，传统的运行管理模式将很难在管理效率上产生竞争优势，此外二所产品和技术过多集中于传统市场，在技术创新、业务创新、管理创新上的投入和重视程度不足，颠覆性技术的出现，可能</w:t>
      </w:r>
      <w:r>
        <w:rPr>
          <w:rFonts w:hint="eastAsia" w:cs="Times New Roman"/>
          <w:szCs w:val="24"/>
          <w:lang w:val="en-US" w:eastAsia="zh-CN"/>
        </w:rPr>
        <w:t>有</w:t>
      </w:r>
      <w:r>
        <w:rPr>
          <w:rFonts w:hint="eastAsia" w:cs="Times New Roman"/>
          <w:szCs w:val="24"/>
        </w:rPr>
        <w:t>市场根本性丢失风险。</w:t>
      </w:r>
    </w:p>
    <w:p>
      <w:pPr>
        <w:ind w:firstLine="562"/>
      </w:pPr>
      <w:r>
        <w:rPr>
          <w:rFonts w:cs="Times New Roman"/>
          <w:b/>
          <w:bCs/>
          <w:szCs w:val="24"/>
        </w:rPr>
        <w:t>在承接示范区建设使命</w:t>
      </w:r>
      <w:r>
        <w:rPr>
          <w:rFonts w:hint="eastAsia" w:cs="Times New Roman"/>
          <w:b/>
          <w:bCs/>
          <w:szCs w:val="24"/>
        </w:rPr>
        <w:t>和</w:t>
      </w:r>
      <w:r>
        <w:rPr>
          <w:rFonts w:cs="Times New Roman"/>
          <w:b/>
          <w:bCs/>
          <w:szCs w:val="24"/>
        </w:rPr>
        <w:t>机遇方面</w:t>
      </w:r>
      <w:r>
        <w:rPr>
          <w:rFonts w:cs="Times New Roman"/>
          <w:szCs w:val="24"/>
        </w:rPr>
        <w:t>，</w:t>
      </w:r>
      <w:r>
        <w:rPr>
          <w:rFonts w:hint="eastAsia"/>
        </w:rPr>
        <w:t>一是示范区由中国民航局与四川省政府联合共建，是全国首个民航科技创新示范区，是推动民航业科技创新与产业升级、推动民航业国际合作与交流、推动与国际民航组织合作、推进全球民航业发展的有效途径和重要平台。二是示范区建设对标行业内最高标准，</w:t>
      </w:r>
      <w:r>
        <w:rPr>
          <w:rFonts w:cs="Times New Roman"/>
          <w:szCs w:val="24"/>
        </w:rPr>
        <w:t>美国威廉休斯技术中心</w:t>
      </w:r>
      <w:r>
        <w:rPr>
          <w:rFonts w:hint="eastAsia" w:cs="Times New Roman"/>
          <w:szCs w:val="24"/>
        </w:rPr>
        <w:t>和</w:t>
      </w:r>
      <w:r>
        <w:rPr>
          <w:rFonts w:cs="Times New Roman"/>
          <w:szCs w:val="24"/>
        </w:rPr>
        <w:t>德国西门子验证中心，</w:t>
      </w:r>
      <w:r>
        <w:rPr>
          <w:rFonts w:hint="eastAsia" w:cs="Times New Roman"/>
          <w:szCs w:val="24"/>
        </w:rPr>
        <w:t>未来将会</w:t>
      </w:r>
      <w:r>
        <w:rPr>
          <w:rFonts w:cs="Times New Roman"/>
          <w:szCs w:val="24"/>
        </w:rPr>
        <w:t>建</w:t>
      </w:r>
      <w:r>
        <w:rPr>
          <w:rFonts w:hint="eastAsia" w:cs="Times New Roman"/>
          <w:szCs w:val="24"/>
        </w:rPr>
        <w:t>成</w:t>
      </w:r>
      <w:r>
        <w:rPr>
          <w:rFonts w:cs="Times New Roman"/>
          <w:szCs w:val="24"/>
        </w:rPr>
        <w:t>国际一流</w:t>
      </w:r>
      <w:r>
        <w:rPr>
          <w:rFonts w:hint="eastAsia" w:cs="Times New Roman"/>
          <w:szCs w:val="24"/>
        </w:rPr>
        <w:t>、国内领先</w:t>
      </w:r>
      <w:r>
        <w:rPr>
          <w:rFonts w:cs="Times New Roman"/>
          <w:szCs w:val="24"/>
        </w:rPr>
        <w:t>的民航先进技术创新平台和重大技术装备研发中心</w:t>
      </w:r>
      <w:r>
        <w:rPr>
          <w:rFonts w:hint="eastAsia" w:cs="Times New Roman"/>
          <w:szCs w:val="24"/>
        </w:rPr>
        <w:t>，</w:t>
      </w:r>
      <w:r>
        <w:rPr>
          <w:rFonts w:cs="Times New Roman"/>
          <w:szCs w:val="24"/>
        </w:rPr>
        <w:t>成为民航科技的创新高地。</w:t>
      </w:r>
      <w:r>
        <w:rPr>
          <w:rFonts w:hint="eastAsia" w:cs="Times New Roman"/>
          <w:szCs w:val="24"/>
        </w:rPr>
        <w:t>三是示范区</w:t>
      </w:r>
      <w:r>
        <w:rPr>
          <w:rFonts w:hint="eastAsia"/>
        </w:rPr>
        <w:t>具有资源聚集优势，示范区位于天府国际空港新城核心区，依托天府临空经济示范区和周边高校聚集的航空产业人才，汇聚强大的人流、物流、商流、资金流、信息流，吸引航空产业链各环节的相关企业聚集，可快速形成航空产业生态圈。四是示范区的</w:t>
      </w:r>
      <w:r>
        <w:rPr>
          <w:rFonts w:cs="Times New Roman"/>
          <w:szCs w:val="24"/>
        </w:rPr>
        <w:t>航空产业集群效应</w:t>
      </w:r>
      <w:r>
        <w:rPr>
          <w:rFonts w:hint="eastAsia" w:cs="Times New Roman"/>
          <w:szCs w:val="24"/>
        </w:rPr>
        <w:t>，得益于前述三者原因，当</w:t>
      </w:r>
      <w:r>
        <w:rPr>
          <w:rFonts w:cs="Times New Roman"/>
          <w:szCs w:val="24"/>
        </w:rPr>
        <w:t>大量</w:t>
      </w:r>
      <w:r>
        <w:rPr>
          <w:rFonts w:hint="eastAsia" w:cs="Times New Roman"/>
          <w:szCs w:val="24"/>
        </w:rPr>
        <w:t>航空产业相关</w:t>
      </w:r>
      <w:r>
        <w:rPr>
          <w:rFonts w:cs="Times New Roman"/>
          <w:szCs w:val="24"/>
        </w:rPr>
        <w:t>企业</w:t>
      </w:r>
      <w:r>
        <w:rPr>
          <w:rFonts w:hint="eastAsia" w:cs="Times New Roman"/>
          <w:szCs w:val="24"/>
        </w:rPr>
        <w:t>、航空人才、科研机构</w:t>
      </w:r>
      <w:r>
        <w:rPr>
          <w:rFonts w:cs="Times New Roman"/>
          <w:szCs w:val="24"/>
        </w:rPr>
        <w:t>聚集，</w:t>
      </w:r>
      <w:r>
        <w:rPr>
          <w:rFonts w:hint="eastAsia" w:cs="Times New Roman"/>
          <w:szCs w:val="24"/>
        </w:rPr>
        <w:t>示范区将会</w:t>
      </w:r>
      <w:r>
        <w:rPr>
          <w:rFonts w:cs="Times New Roman"/>
          <w:szCs w:val="24"/>
        </w:rPr>
        <w:t>形成航空产业集群效应</w:t>
      </w:r>
      <w:r>
        <w:rPr>
          <w:rFonts w:hint="eastAsia" w:cs="Times New Roman"/>
          <w:szCs w:val="24"/>
        </w:rPr>
        <w:t>，同时带动周边地区经济的发展，增强区域经济的综合实力和竞争力，促进产业进一步集聚和升级，</w:t>
      </w:r>
      <w:r>
        <w:rPr>
          <w:rFonts w:cs="Times New Roman"/>
          <w:szCs w:val="24"/>
        </w:rPr>
        <w:t>直接经济效益将达到100亿元，并</w:t>
      </w:r>
      <w:r>
        <w:rPr>
          <w:rFonts w:hint="eastAsia" w:cs="Times New Roman"/>
          <w:szCs w:val="24"/>
        </w:rPr>
        <w:t>有望</w:t>
      </w:r>
      <w:r>
        <w:rPr>
          <w:rFonts w:cs="Times New Roman"/>
          <w:szCs w:val="24"/>
        </w:rPr>
        <w:t>带动上下游形成千亿产值。</w:t>
      </w:r>
    </w:p>
    <w:p>
      <w:pPr>
        <w:ind w:firstLine="562"/>
        <w:rPr>
          <w:rFonts w:cs="Times New Roman"/>
          <w:szCs w:val="24"/>
        </w:rPr>
      </w:pPr>
      <w:r>
        <w:rPr>
          <w:rFonts w:hint="eastAsia" w:cs="Times New Roman"/>
          <w:b/>
          <w:bCs/>
          <w:szCs w:val="24"/>
        </w:rPr>
        <w:t>同时，</w:t>
      </w:r>
      <w:r>
        <w:rPr>
          <w:rFonts w:cs="Times New Roman"/>
          <w:b/>
          <w:bCs/>
          <w:szCs w:val="24"/>
        </w:rPr>
        <w:t>承接示范区建设</w:t>
      </w:r>
      <w:r>
        <w:rPr>
          <w:rFonts w:hint="eastAsia" w:cs="Times New Roman"/>
          <w:b/>
          <w:bCs/>
          <w:szCs w:val="24"/>
        </w:rPr>
        <w:t>也面临着巨大挑战，</w:t>
      </w:r>
      <w:r>
        <w:rPr>
          <w:rFonts w:hint="eastAsia"/>
        </w:rPr>
        <w:t>一是业务模式的设计，作为首个民航科技创新示范区，前无来者可参照，二所必须自行设计业务模式并跑通，否则示范区每年或将过亿的运营费用都将成为二所的一大难点。</w:t>
      </w:r>
      <w:r>
        <w:rPr>
          <w:rFonts w:hint="eastAsia"/>
          <w:lang w:val="en-US" w:eastAsia="zh-CN"/>
        </w:rPr>
        <w:t>二是管理区域扩张下</w:t>
      </w:r>
      <w:r>
        <w:rPr>
          <w:rFonts w:hint="eastAsia"/>
        </w:rPr>
        <w:t>集团管控和赋能需要加强，二所当前已具备多个基地，示范区运营后，二所将具备一总部多基地，占地面积高达62.65万平方米，同时还有分散在全国和海外部分国家开展业务的人员，如何在区域快速扩张和分散的前提下进行集团管控和赋能</w:t>
      </w:r>
      <w:r>
        <w:rPr>
          <w:rFonts w:hint="eastAsia"/>
          <w:lang w:val="en-US" w:eastAsia="zh-CN"/>
        </w:rPr>
        <w:t>将是二所面临的挑战之一</w:t>
      </w:r>
      <w:r>
        <w:rPr>
          <w:rFonts w:hint="eastAsia"/>
        </w:rPr>
        <w:t>。三是示范区建设需要大批人才队伍支撑，示范区项目包括建设民航交通流技术研究、航空电信技术研究等16个科研中心、1个示范验证中心，各中心下将各自设计实验室，需要一大批高素质、专业化的人才队伍作为支撑。四是实验室与科研设备的管理需要统筹设计，示范区各中心下各有实验室，规划购置科研设备3775台（套），预计能满足5000名以上科研人员的使用需求，随着实验室建成投用，各中心下的</w:t>
      </w:r>
      <w:r>
        <w:rPr>
          <w:rFonts w:hint="eastAsia" w:cs="Times New Roman"/>
          <w:szCs w:val="24"/>
        </w:rPr>
        <w:t>多个实验室需要统筹管理，实现资源不浪费、效益最大化。五是</w:t>
      </w:r>
      <w:r>
        <w:rPr>
          <w:rFonts w:hint="eastAsia"/>
        </w:rPr>
        <w:t>资产管理难度快速升高，随着示范区建成，二所资产规模从十亿规模快速达到百亿规模，对二所内部的资产管理体系和</w:t>
      </w:r>
      <w:r>
        <w:rPr>
          <w:rFonts w:hint="eastAsia"/>
          <w:lang w:val="en-US" w:eastAsia="zh-CN"/>
        </w:rPr>
        <w:t>人员专业能力都提出更高要求</w:t>
      </w:r>
      <w:r>
        <w:rPr>
          <w:rFonts w:hint="eastAsia"/>
        </w:rPr>
        <w:t>。</w:t>
      </w:r>
    </w:p>
    <w:p>
      <w:pPr>
        <w:pStyle w:val="3"/>
        <w:spacing w:before="0" w:after="0"/>
        <w:ind w:firstLine="0"/>
      </w:pPr>
      <w:r>
        <w:rPr>
          <w:rFonts w:hint="eastAsia"/>
        </w:rPr>
        <w:t xml:space="preserve"> </w:t>
      </w:r>
      <w:bookmarkStart w:id="802" w:name="_Toc18733"/>
      <w:bookmarkStart w:id="803" w:name="_Toc663333202"/>
      <w:bookmarkStart w:id="804" w:name="_Toc1991625255"/>
      <w:bookmarkStart w:id="805" w:name="_Toc1345720642"/>
      <w:bookmarkStart w:id="806" w:name="_Toc1872223272"/>
      <w:bookmarkStart w:id="807" w:name="_Toc29356"/>
      <w:bookmarkStart w:id="808" w:name="_Toc1790703318"/>
      <w:bookmarkStart w:id="809" w:name="_Toc765137033"/>
      <w:bookmarkStart w:id="810" w:name="_Toc1092119606"/>
      <w:bookmarkStart w:id="811" w:name="_Toc1590717052"/>
      <w:bookmarkStart w:id="812" w:name="_Toc462338514"/>
      <w:bookmarkStart w:id="813" w:name="_Toc26937"/>
      <w:bookmarkStart w:id="814" w:name="_Toc14639080"/>
      <w:bookmarkStart w:id="815" w:name="_Toc1988518668"/>
      <w:bookmarkStart w:id="816" w:name="_Toc680601739"/>
      <w:bookmarkStart w:id="817" w:name="_Toc951726208"/>
      <w:bookmarkStart w:id="818" w:name="_Toc1752471586"/>
      <w:bookmarkStart w:id="819" w:name="_Toc724232175"/>
      <w:bookmarkStart w:id="820" w:name="_Toc548107750"/>
      <w:bookmarkStart w:id="821" w:name="_Toc1889037997"/>
      <w:bookmarkStart w:id="822" w:name="_Toc46053104"/>
      <w:bookmarkStart w:id="823" w:name="_Toc1992939201"/>
      <w:bookmarkStart w:id="824" w:name="_Toc568210225"/>
      <w:bookmarkStart w:id="825" w:name="_Toc860626"/>
      <w:bookmarkStart w:id="826" w:name="_Toc1680220713"/>
      <w:bookmarkStart w:id="827" w:name="_Toc17025"/>
      <w:bookmarkStart w:id="828" w:name="_Toc165387281"/>
      <w:bookmarkStart w:id="829" w:name="_Toc11304"/>
      <w:bookmarkStart w:id="830" w:name="_Toc1397225109"/>
      <w:bookmarkStart w:id="831" w:name="_Toc1218792820"/>
      <w:bookmarkStart w:id="832" w:name="_Toc1557240147"/>
      <w:bookmarkStart w:id="833" w:name="_Toc1622022045"/>
      <w:bookmarkStart w:id="834" w:name="_Toc1907910635"/>
      <w:bookmarkStart w:id="835" w:name="_Toc1091061464"/>
      <w:bookmarkStart w:id="836" w:name="_Toc685748875"/>
      <w:bookmarkStart w:id="837" w:name="_Toc738529329"/>
      <w:bookmarkStart w:id="838" w:name="_Toc1936521383"/>
      <w:bookmarkStart w:id="839" w:name="_Toc1585056196"/>
      <w:bookmarkStart w:id="840" w:name="_Toc24635"/>
      <w:bookmarkStart w:id="841" w:name="_Toc27886"/>
      <w:bookmarkStart w:id="842" w:name="_Toc1551120882"/>
      <w:bookmarkStart w:id="843" w:name="_Toc723264788"/>
      <w:bookmarkStart w:id="844" w:name="_Toc21303"/>
      <w:bookmarkStart w:id="845" w:name="_Toc1100926545"/>
      <w:bookmarkStart w:id="846" w:name="_Toc59552578"/>
      <w:bookmarkStart w:id="847" w:name="_Toc1788570731"/>
      <w:bookmarkStart w:id="848" w:name="_Toc2075257176"/>
      <w:bookmarkStart w:id="849" w:name="_Toc179530125"/>
      <w:bookmarkStart w:id="850" w:name="_Toc658031159"/>
      <w:bookmarkStart w:id="851" w:name="_Toc395436419"/>
      <w:bookmarkStart w:id="852" w:name="_Toc712082162"/>
      <w:bookmarkStart w:id="853" w:name="_Toc1909990815"/>
      <w:bookmarkStart w:id="854" w:name="_Toc486328601"/>
      <w:bookmarkStart w:id="855" w:name="_Toc118293720"/>
      <w:bookmarkStart w:id="856" w:name="_Toc869488480"/>
      <w:bookmarkStart w:id="857" w:name="_Toc1308777959"/>
      <w:r>
        <w:rPr>
          <w:rFonts w:hint="eastAsia"/>
        </w:rPr>
        <w:t>二所数字化转型的愿景建议</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pPr>
        <w:ind w:firstLine="560"/>
        <w:jc w:val="left"/>
        <w:rPr>
          <w:szCs w:val="24"/>
        </w:rPr>
      </w:pPr>
      <w:r>
        <w:rPr>
          <w:rFonts w:hint="eastAsia"/>
          <w:szCs w:val="24"/>
        </w:rPr>
        <w:t>结合如上内外环境分析，可以看到二所数字化转型既是政策需要、战略需要，又是现实需要。本节将进一步对二所</w:t>
      </w:r>
      <w:r>
        <w:rPr>
          <w:rFonts w:hint="eastAsia" w:ascii="Arial" w:hAnsi="Arial"/>
          <w:szCs w:val="24"/>
        </w:rPr>
        <w:t>的数字化转型愿景及目标</w:t>
      </w:r>
      <w:r>
        <w:rPr>
          <w:rFonts w:hint="eastAsia"/>
          <w:szCs w:val="24"/>
        </w:rPr>
        <w:t>提出</w:t>
      </w:r>
      <w:r>
        <w:rPr>
          <w:rFonts w:hint="eastAsia" w:ascii="Arial" w:hAnsi="Arial"/>
          <w:szCs w:val="24"/>
        </w:rPr>
        <w:t>初步的方向建议，并从二所用户体验、业务域数字化能力、数字化建设发展阶段等</w:t>
      </w:r>
      <w:r>
        <w:rPr>
          <w:rFonts w:hint="eastAsia"/>
          <w:szCs w:val="24"/>
        </w:rPr>
        <w:t>视角</w:t>
      </w:r>
      <w:r>
        <w:rPr>
          <w:rFonts w:hint="eastAsia" w:ascii="Arial" w:hAnsi="Arial"/>
          <w:szCs w:val="24"/>
        </w:rPr>
        <w:t>进行</w:t>
      </w:r>
      <w:r>
        <w:rPr>
          <w:rFonts w:hint="eastAsia"/>
          <w:szCs w:val="24"/>
        </w:rPr>
        <w:t>分别</w:t>
      </w:r>
      <w:r>
        <w:rPr>
          <w:rFonts w:hint="eastAsia" w:ascii="Arial" w:hAnsi="Arial"/>
          <w:szCs w:val="24"/>
        </w:rPr>
        <w:t>阐述。</w:t>
      </w:r>
      <w:r>
        <w:rPr>
          <w:rFonts w:hint="eastAsia"/>
          <w:szCs w:val="24"/>
        </w:rPr>
        <w:t>（此初步愿景作为现状分析和提升机会洞察的基础，最终的愿景以蓝图规划为准</w:t>
      </w:r>
      <w:r>
        <w:rPr>
          <w:rFonts w:hint="eastAsia"/>
          <w:szCs w:val="24"/>
          <w:lang w:eastAsia="zh-CN"/>
        </w:rPr>
        <w:t>。</w:t>
      </w:r>
      <w:r>
        <w:rPr>
          <w:rFonts w:hint="eastAsia"/>
          <w:szCs w:val="24"/>
        </w:rPr>
        <w:t>）</w:t>
      </w:r>
    </w:p>
    <w:p>
      <w:pPr>
        <w:pStyle w:val="4"/>
        <w:spacing w:before="0" w:after="0"/>
        <w:ind w:left="0" w:firstLine="0"/>
      </w:pPr>
      <w:bookmarkStart w:id="858" w:name="_Toc553339263"/>
      <w:r>
        <w:rPr>
          <w:rFonts w:hint="eastAsia"/>
        </w:rPr>
        <w:t xml:space="preserve"> </w:t>
      </w:r>
      <w:bookmarkStart w:id="859" w:name="_Toc1167095297"/>
      <w:bookmarkStart w:id="860" w:name="_Toc1375523451"/>
      <w:bookmarkStart w:id="861" w:name="_Toc13901"/>
      <w:bookmarkStart w:id="862" w:name="_Toc1551900654"/>
      <w:bookmarkStart w:id="863" w:name="_Toc28184"/>
      <w:bookmarkStart w:id="864" w:name="_Toc1579639300"/>
      <w:bookmarkStart w:id="865" w:name="_Toc1892738462"/>
      <w:bookmarkStart w:id="866" w:name="_Toc232854029"/>
      <w:bookmarkStart w:id="867" w:name="_Toc8667"/>
      <w:bookmarkStart w:id="868" w:name="_Toc6389"/>
      <w:bookmarkStart w:id="869" w:name="_Toc30230"/>
      <w:bookmarkStart w:id="870" w:name="_Toc2136390910"/>
      <w:bookmarkStart w:id="871" w:name="_Toc1026708948"/>
      <w:bookmarkStart w:id="872" w:name="_Toc148286840"/>
      <w:bookmarkStart w:id="873" w:name="_Toc38532003"/>
      <w:bookmarkStart w:id="874" w:name="_Toc920406008"/>
      <w:bookmarkStart w:id="875" w:name="_Toc504845137"/>
      <w:bookmarkStart w:id="876" w:name="_Toc1085"/>
      <w:bookmarkStart w:id="877" w:name="_Toc49473366"/>
      <w:bookmarkStart w:id="878" w:name="_Toc3965"/>
      <w:bookmarkStart w:id="879" w:name="_Toc1514836568"/>
      <w:bookmarkStart w:id="880" w:name="_Toc418054996"/>
      <w:bookmarkStart w:id="881" w:name="_Toc711487133"/>
      <w:bookmarkStart w:id="882" w:name="_Toc1785490315"/>
      <w:bookmarkStart w:id="883" w:name="_Toc1384672841"/>
      <w:bookmarkStart w:id="884" w:name="_Toc526035395"/>
      <w:bookmarkStart w:id="885" w:name="_Toc32185211"/>
      <w:bookmarkStart w:id="886" w:name="_Toc1526136660"/>
      <w:bookmarkStart w:id="887" w:name="_Toc10372"/>
      <w:bookmarkStart w:id="888" w:name="_Toc630072349"/>
      <w:bookmarkStart w:id="889" w:name="_Toc1157571461"/>
      <w:r>
        <w:rPr>
          <w:rFonts w:hint="eastAsia"/>
        </w:rPr>
        <w:t>从用户体验视角展望愿景</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pPr>
        <w:ind w:firstLine="560"/>
      </w:pPr>
      <w:r>
        <w:rPr>
          <w:rFonts w:hint="eastAsia"/>
        </w:rPr>
        <w:t>从用户体验视角，二所的数字化转型愿景是实现“大平台支撑精兵作战”（详见图2-5）。一是客户体验，包括政府机构、航空公司、机场管理机构、其他民航相关企业四大类客户，</w:t>
      </w:r>
      <w:r>
        <w:rPr>
          <w:rFonts w:hint="eastAsia"/>
          <w:lang w:val="en-US" w:eastAsia="zh-CN"/>
        </w:rPr>
        <w:t>需要</w:t>
      </w:r>
      <w:r>
        <w:rPr>
          <w:rFonts w:hint="eastAsia"/>
        </w:rPr>
        <w:t>在技术服务、产品、工程等方面更懂客户、更快速攻关创新、更高质量高效率交付、更快速响应客户，实现智能运维和客服。二是合作伙伴体验，实现在线协同和价值共享。三是员工体验，能前瞻洞察、随时随地在线协同</w:t>
      </w:r>
      <w:r>
        <w:rPr>
          <w:rFonts w:hint="eastAsia"/>
          <w:lang w:val="en-US" w:eastAsia="zh-CN"/>
        </w:rPr>
        <w:t>和</w:t>
      </w:r>
      <w:r>
        <w:rPr>
          <w:rFonts w:hint="eastAsia"/>
        </w:rPr>
        <w:t>作业流程透视可视化。</w:t>
      </w:r>
    </w:p>
    <w:p>
      <w:pPr>
        <w:numPr>
          <w:ilvl w:val="255"/>
          <w:numId w:val="0"/>
        </w:numPr>
        <w:jc w:val="center"/>
      </w:pPr>
      <w:r>
        <w:drawing>
          <wp:inline distT="0" distB="0" distL="114300" distR="114300">
            <wp:extent cx="4871720" cy="2273935"/>
            <wp:effectExtent l="0" t="0" r="5080" b="1206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stretch>
                      <a:fillRect/>
                    </a:stretch>
                  </pic:blipFill>
                  <pic:spPr>
                    <a:xfrm>
                      <a:off x="0" y="0"/>
                      <a:ext cx="4871720" cy="2273935"/>
                    </a:xfrm>
                    <a:prstGeom prst="rect">
                      <a:avLst/>
                    </a:prstGeom>
                  </pic:spPr>
                </pic:pic>
              </a:graphicData>
            </a:graphic>
          </wp:inline>
        </w:drawing>
      </w:r>
    </w:p>
    <w:p>
      <w:pPr>
        <w:pStyle w:val="12"/>
        <w:keepNext w:val="0"/>
        <w:widowControl w:val="0"/>
        <w:numPr>
          <w:ilvl w:val="255"/>
          <w:numId w:val="0"/>
        </w:numPr>
        <w:rPr>
          <w:rFonts w:ascii="Times New Roman" w:hAnsi="Times New Roman" w:eastAsia="宋体" w:cs="Times New Roman"/>
          <w:sz w:val="24"/>
          <w:szCs w:val="24"/>
        </w:rPr>
      </w:pPr>
      <w:r>
        <w:rPr>
          <w:rFonts w:ascii="Times New Roman" w:hAnsi="Times New Roman" w:eastAsia="宋体" w:cs="Times New Roman"/>
          <w:sz w:val="24"/>
          <w:szCs w:val="24"/>
        </w:rPr>
        <w:t>图2-5用户体验视角展望数字化转型愿景</w:t>
      </w:r>
    </w:p>
    <w:p>
      <w:pPr>
        <w:pStyle w:val="4"/>
        <w:spacing w:before="0" w:after="0"/>
        <w:ind w:left="0" w:firstLine="0"/>
      </w:pPr>
      <w:r>
        <w:rPr>
          <w:rFonts w:hint="eastAsia"/>
        </w:rPr>
        <w:t xml:space="preserve"> </w:t>
      </w:r>
      <w:bookmarkStart w:id="890" w:name="_Toc1831308435"/>
      <w:bookmarkStart w:id="891" w:name="_Toc2034192713"/>
      <w:bookmarkStart w:id="892" w:name="_Toc1593"/>
      <w:bookmarkStart w:id="893" w:name="_Toc7485"/>
      <w:bookmarkStart w:id="894" w:name="_Toc4369"/>
      <w:bookmarkStart w:id="895" w:name="_Toc761181002"/>
      <w:bookmarkStart w:id="896" w:name="_Toc234164852"/>
      <w:bookmarkStart w:id="897" w:name="_Toc2063639795"/>
      <w:bookmarkStart w:id="898" w:name="_Toc1054"/>
      <w:bookmarkStart w:id="899" w:name="_Toc571"/>
      <w:bookmarkStart w:id="900" w:name="_Toc255024981"/>
      <w:bookmarkStart w:id="901" w:name="_Toc422690973"/>
      <w:bookmarkStart w:id="902" w:name="_Toc19922"/>
      <w:bookmarkStart w:id="903" w:name="_Toc1439563191"/>
      <w:bookmarkStart w:id="904" w:name="_Toc1804870886"/>
      <w:bookmarkStart w:id="905" w:name="_Toc1214796674"/>
      <w:bookmarkStart w:id="906" w:name="_Toc1249186854"/>
      <w:bookmarkStart w:id="907" w:name="_Toc395446530"/>
      <w:bookmarkStart w:id="908" w:name="_Toc1918445880"/>
      <w:bookmarkStart w:id="909" w:name="_Toc580067823"/>
      <w:bookmarkStart w:id="910" w:name="_Toc775297835"/>
      <w:bookmarkStart w:id="911" w:name="_Toc1946724674"/>
      <w:bookmarkStart w:id="912" w:name="_Toc384106286"/>
      <w:bookmarkStart w:id="913" w:name="_Toc1605398963"/>
      <w:bookmarkStart w:id="914" w:name="_Toc224328262"/>
      <w:bookmarkStart w:id="915" w:name="_Toc939067115"/>
      <w:bookmarkStart w:id="916" w:name="_Toc862460569"/>
      <w:bookmarkStart w:id="917" w:name="_Toc866185391"/>
      <w:bookmarkStart w:id="918" w:name="_Toc23740"/>
      <w:bookmarkStart w:id="919" w:name="_Toc1175889360"/>
      <w:bookmarkStart w:id="920" w:name="_Toc13970"/>
      <w:bookmarkStart w:id="921" w:name="_Toc1368801731"/>
      <w:r>
        <w:rPr>
          <w:rFonts w:hint="eastAsia"/>
        </w:rPr>
        <w:t>从业务域数字化能力展望愿景</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pPr>
        <w:numPr>
          <w:ilvl w:val="255"/>
          <w:numId w:val="0"/>
        </w:numPr>
        <w:ind w:firstLine="561" w:firstLineChars="200"/>
        <w:rPr>
          <w:szCs w:val="24"/>
        </w:rPr>
      </w:pPr>
      <w:r>
        <w:rPr>
          <w:rFonts w:hint="eastAsia"/>
          <w:b/>
          <w:bCs/>
          <w:szCs w:val="24"/>
        </w:rPr>
        <w:t>科研方面：</w:t>
      </w:r>
      <w:r>
        <w:rPr>
          <w:rFonts w:hint="eastAsia"/>
          <w:szCs w:val="24"/>
        </w:rPr>
        <w:t>加强数字化技术应用，形成数字化科研能力，实现产品研发的数字化、智能化，缩短研发周期，提高研发效率、提高仪器设备利用率，加速产品迭代升级，发挥二所科研与产业化并重的民航重大科研与产业化基地优势。</w:t>
      </w:r>
    </w:p>
    <w:p>
      <w:pPr>
        <w:numPr>
          <w:ilvl w:val="255"/>
          <w:numId w:val="0"/>
        </w:numPr>
        <w:ind w:firstLine="561" w:firstLineChars="200"/>
        <w:rPr>
          <w:szCs w:val="24"/>
        </w:rPr>
      </w:pPr>
      <w:r>
        <w:rPr>
          <w:rFonts w:hint="eastAsia"/>
          <w:b/>
          <w:bCs/>
          <w:szCs w:val="24"/>
        </w:rPr>
        <w:t>生产和交付方面：</w:t>
      </w:r>
      <w:r>
        <w:rPr>
          <w:rFonts w:hint="eastAsia"/>
          <w:szCs w:val="24"/>
        </w:rPr>
        <w:t>通过引入先进的数字化技术，优化生产和交付流程，提高生产和交付效率，降低生产成本，实现精细化管理，提高产品质量和客户满意度。</w:t>
      </w:r>
    </w:p>
    <w:p>
      <w:pPr>
        <w:numPr>
          <w:ilvl w:val="255"/>
          <w:numId w:val="0"/>
        </w:numPr>
        <w:ind w:firstLine="561" w:firstLineChars="200"/>
        <w:rPr>
          <w:szCs w:val="24"/>
        </w:rPr>
      </w:pPr>
      <w:r>
        <w:rPr>
          <w:rFonts w:hint="eastAsia"/>
          <w:b/>
          <w:bCs/>
          <w:szCs w:val="24"/>
        </w:rPr>
        <w:t>经营管理方面：</w:t>
      </w:r>
      <w:r>
        <w:rPr>
          <w:rFonts w:hint="eastAsia"/>
          <w:szCs w:val="24"/>
        </w:rPr>
        <w:t>通过数字化技术，实现企业人力资源、市场资源、科研资源、资金资源等优化配置，形成数字化战略决策能力，提高企业决策的准确性和效率，加强企业内部沟通协调，降低企业运营风险，提升企业经营管理水平。</w:t>
      </w:r>
    </w:p>
    <w:p>
      <w:pPr>
        <w:numPr>
          <w:ilvl w:val="255"/>
          <w:numId w:val="0"/>
        </w:numPr>
        <w:ind w:firstLine="561" w:firstLineChars="200"/>
        <w:rPr>
          <w:szCs w:val="24"/>
        </w:rPr>
      </w:pPr>
      <w:r>
        <w:rPr>
          <w:rFonts w:hint="eastAsia"/>
          <w:b/>
          <w:bCs/>
          <w:szCs w:val="24"/>
        </w:rPr>
        <w:t>产业生态服务方面：</w:t>
      </w:r>
      <w:r>
        <w:rPr>
          <w:rFonts w:hint="eastAsia"/>
          <w:szCs w:val="24"/>
        </w:rPr>
        <w:t>通过示范区运营，不仅提供科研试验产业服务，还可提供数字化物理基础设施和产业云服务平台，数字化产业生态服务能力，加强与业界同行的合作与交流，赋能行业和产业链（详见图2-6）。</w:t>
      </w:r>
    </w:p>
    <w:p>
      <w:pPr>
        <w:pStyle w:val="12"/>
        <w:keepNext w:val="0"/>
        <w:widowControl w:val="0"/>
        <w:numPr>
          <w:ilvl w:val="255"/>
          <w:numId w:val="0"/>
        </w:num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935" distR="114935">
            <wp:extent cx="5308600" cy="2303780"/>
            <wp:effectExtent l="0" t="0" r="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2"/>
                    <a:stretch>
                      <a:fillRect/>
                    </a:stretch>
                  </pic:blipFill>
                  <pic:spPr>
                    <a:xfrm>
                      <a:off x="0" y="0"/>
                      <a:ext cx="5308600" cy="2303780"/>
                    </a:xfrm>
                    <a:prstGeom prst="rect">
                      <a:avLst/>
                    </a:prstGeom>
                  </pic:spPr>
                </pic:pic>
              </a:graphicData>
            </a:graphic>
          </wp:inline>
        </w:drawing>
      </w:r>
      <w:r>
        <w:rPr>
          <w:rFonts w:ascii="Times New Roman" w:hAnsi="Times New Roman" w:eastAsia="宋体" w:cs="Times New Roman"/>
          <w:sz w:val="24"/>
          <w:szCs w:val="24"/>
        </w:rPr>
        <w:t>图2-</w:t>
      </w:r>
      <w:r>
        <w:rPr>
          <w:rFonts w:hint="eastAsia" w:ascii="Times New Roman" w:hAnsi="Times New Roman" w:eastAsia="宋体" w:cs="Times New Roman"/>
          <w:sz w:val="24"/>
          <w:szCs w:val="24"/>
        </w:rPr>
        <w:t>6</w:t>
      </w:r>
      <w:r>
        <w:rPr>
          <w:rFonts w:ascii="Times New Roman" w:hAnsi="Times New Roman" w:eastAsia="宋体" w:cs="Times New Roman"/>
          <w:sz w:val="24"/>
          <w:szCs w:val="24"/>
        </w:rPr>
        <w:t>二所产业生态服务愿景</w:t>
      </w:r>
    </w:p>
    <w:p>
      <w:pPr>
        <w:pStyle w:val="4"/>
        <w:spacing w:before="0" w:after="0"/>
        <w:ind w:left="0" w:firstLine="0"/>
      </w:pPr>
      <w:r>
        <w:rPr>
          <w:rFonts w:hint="eastAsia"/>
        </w:rPr>
        <w:t xml:space="preserve"> </w:t>
      </w:r>
      <w:bookmarkStart w:id="922" w:name="_Toc1955425892"/>
      <w:bookmarkStart w:id="923" w:name="_Toc1418626260"/>
      <w:bookmarkStart w:id="924" w:name="_Toc1605866253"/>
      <w:bookmarkStart w:id="925" w:name="_Toc1451298949"/>
      <w:bookmarkStart w:id="926" w:name="_Toc1283322106"/>
      <w:bookmarkStart w:id="927" w:name="_Toc1258467127"/>
      <w:bookmarkStart w:id="928" w:name="_Toc12627"/>
      <w:bookmarkStart w:id="929" w:name="_Toc2007649580"/>
      <w:bookmarkStart w:id="930" w:name="_Toc960667889"/>
      <w:bookmarkStart w:id="931" w:name="_Toc2027953826"/>
      <w:bookmarkStart w:id="932" w:name="_Toc12813"/>
      <w:bookmarkStart w:id="933" w:name="_Toc955830233"/>
      <w:bookmarkStart w:id="934" w:name="_Toc1733135515"/>
      <w:bookmarkStart w:id="935" w:name="_Toc1771627428"/>
      <w:bookmarkStart w:id="936" w:name="_Toc1187784035"/>
      <w:bookmarkStart w:id="937" w:name="_Toc24857"/>
      <w:bookmarkStart w:id="938" w:name="_Toc21188"/>
      <w:bookmarkStart w:id="939" w:name="_Toc1000429102"/>
      <w:bookmarkStart w:id="940" w:name="_Toc26337"/>
      <w:bookmarkStart w:id="941" w:name="_Toc1974979902"/>
      <w:bookmarkStart w:id="942" w:name="_Toc338505920"/>
      <w:bookmarkStart w:id="943" w:name="_Toc1647426496"/>
      <w:bookmarkStart w:id="944" w:name="_Toc1065238241"/>
      <w:bookmarkStart w:id="945" w:name="_Toc3581"/>
      <w:bookmarkStart w:id="946" w:name="_Toc1688233873"/>
      <w:bookmarkStart w:id="947" w:name="_Toc737267151"/>
      <w:bookmarkStart w:id="948" w:name="_Toc291278935"/>
      <w:bookmarkStart w:id="949" w:name="_Toc1043680002"/>
      <w:bookmarkStart w:id="950" w:name="_Toc5903"/>
      <w:bookmarkStart w:id="951" w:name="_Toc186223524"/>
      <w:bookmarkStart w:id="952" w:name="_Toc15121"/>
      <w:bookmarkStart w:id="953" w:name="_Toc609015435"/>
      <w:r>
        <w:rPr>
          <w:rFonts w:hint="eastAsia"/>
        </w:rPr>
        <w:t>从数字化建设发展阶段展望</w:t>
      </w:r>
      <w:bookmarkEnd w:id="922"/>
      <w:bookmarkEnd w:id="923"/>
      <w:bookmarkEnd w:id="924"/>
      <w:r>
        <w:rPr>
          <w:rFonts w:hint="eastAsia"/>
        </w:rPr>
        <w:t>愿景</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pPr>
        <w:ind w:firstLine="560"/>
        <w:jc w:val="left"/>
        <w:rPr>
          <w:rFonts w:cs="Times New Roman"/>
          <w:szCs w:val="24"/>
        </w:rPr>
      </w:pPr>
      <w:r>
        <w:rPr>
          <w:rFonts w:cs="Times New Roman"/>
          <w:szCs w:val="24"/>
        </w:rPr>
        <w:t>中关村信息技术和实体经济融合发展联盟发布的TAIITRE 10004—2023《数字化转型成熟度模型》团体标准，构建了</w:t>
      </w:r>
      <w:r>
        <w:rPr>
          <w:rFonts w:hint="eastAsia" w:cs="Times New Roman"/>
          <w:szCs w:val="24"/>
        </w:rPr>
        <w:t>完整的数字化转型成熟度指标评估体系，包括</w:t>
      </w:r>
      <w:r>
        <w:rPr>
          <w:rFonts w:cs="Times New Roman"/>
          <w:szCs w:val="24"/>
        </w:rPr>
        <w:t>发展战略、新型能力、系统性解决方案、治理体系、业务转型</w:t>
      </w:r>
      <w:r>
        <w:rPr>
          <w:rFonts w:hint="eastAsia" w:cs="Times New Roman"/>
          <w:szCs w:val="24"/>
        </w:rPr>
        <w:t>等</w:t>
      </w:r>
      <w:r>
        <w:rPr>
          <w:rFonts w:cs="Times New Roman"/>
          <w:szCs w:val="24"/>
        </w:rPr>
        <w:t>一级指标，并细分</w:t>
      </w:r>
      <w:r>
        <w:rPr>
          <w:rFonts w:hint="eastAsia" w:cs="Times New Roman"/>
          <w:szCs w:val="24"/>
        </w:rPr>
        <w:t>为</w:t>
      </w:r>
      <w:r>
        <w:rPr>
          <w:rFonts w:cs="Times New Roman"/>
          <w:szCs w:val="24"/>
        </w:rPr>
        <w:t>战略定位、战略实施、产品创新能力、运营管控能力</w:t>
      </w:r>
      <w:r>
        <w:rPr>
          <w:rFonts w:hint="eastAsia" w:cs="Times New Roman"/>
          <w:szCs w:val="24"/>
        </w:rPr>
        <w:t>及</w:t>
      </w:r>
      <w:r>
        <w:rPr>
          <w:rFonts w:cs="Times New Roman"/>
          <w:szCs w:val="24"/>
        </w:rPr>
        <w:t>用户服务能力等二级指标</w:t>
      </w:r>
      <w:r>
        <w:rPr>
          <w:rFonts w:hint="eastAsia" w:cs="Times New Roman"/>
          <w:szCs w:val="24"/>
        </w:rPr>
        <w:t>，</w:t>
      </w:r>
      <w:r>
        <w:rPr>
          <w:rFonts w:cs="Times New Roman"/>
          <w:szCs w:val="24"/>
        </w:rPr>
        <w:t>再</w:t>
      </w:r>
      <w:r>
        <w:rPr>
          <w:rFonts w:hint="eastAsia" w:cs="Times New Roman"/>
          <w:szCs w:val="24"/>
        </w:rPr>
        <w:t>进一步</w:t>
      </w:r>
      <w:r>
        <w:rPr>
          <w:rFonts w:cs="Times New Roman"/>
          <w:szCs w:val="24"/>
        </w:rPr>
        <w:t>细分出发展战略对数字化转型的重视度、数字化转型专业级别水平等三级指标。</w:t>
      </w:r>
      <w:r>
        <w:rPr>
          <w:rFonts w:hint="eastAsia"/>
        </w:rPr>
        <w:t>本部分内容将</w:t>
      </w:r>
      <w:r>
        <w:rPr>
          <w:rFonts w:cs="Times New Roman"/>
          <w:szCs w:val="24"/>
        </w:rPr>
        <w:t>参考三级指标项，结合民航二所调研现状进行数字化转型成熟度</w:t>
      </w:r>
      <w:r>
        <w:rPr>
          <w:rFonts w:hint="eastAsia" w:cs="Times New Roman"/>
          <w:szCs w:val="24"/>
        </w:rPr>
        <w:t>的</w:t>
      </w:r>
      <w:r>
        <w:rPr>
          <w:rFonts w:cs="Times New Roman"/>
          <w:szCs w:val="24"/>
        </w:rPr>
        <w:t>定性判断</w:t>
      </w:r>
      <w:r>
        <w:rPr>
          <w:rFonts w:hint="eastAsia" w:cs="Times New Roman"/>
          <w:szCs w:val="24"/>
        </w:rPr>
        <w:t>，并提出发展阶段建议</w:t>
      </w:r>
      <w:r>
        <w:rPr>
          <w:rFonts w:cs="Times New Roman"/>
          <w:szCs w:val="24"/>
        </w:rPr>
        <w:t>。</w:t>
      </w:r>
      <w:r>
        <w:rPr>
          <w:rFonts w:hint="eastAsia" w:cs="Times New Roman"/>
          <w:szCs w:val="24"/>
        </w:rPr>
        <w:t>（具体指标定义详见附件 5.5.2</w:t>
      </w:r>
      <w:r>
        <w:rPr>
          <w:rFonts w:hint="eastAsia" w:cs="Times New Roman"/>
          <w:szCs w:val="24"/>
          <w:lang w:eastAsia="zh-CN"/>
        </w:rPr>
        <w:t>。</w:t>
      </w:r>
      <w:r>
        <w:rPr>
          <w:rFonts w:hint="eastAsia" w:cs="Times New Roman"/>
          <w:szCs w:val="24"/>
        </w:rPr>
        <w:t>）</w:t>
      </w:r>
    </w:p>
    <w:p>
      <w:pPr>
        <w:ind w:firstLine="562"/>
        <w:jc w:val="left"/>
        <w:rPr>
          <w:rFonts w:cs="Times New Roman"/>
          <w:b/>
          <w:bCs/>
          <w:szCs w:val="24"/>
        </w:rPr>
      </w:pPr>
      <w:r>
        <w:rPr>
          <w:rFonts w:hint="eastAsia" w:cs="Times New Roman"/>
          <w:b/>
          <w:bCs/>
          <w:szCs w:val="24"/>
        </w:rPr>
        <w:t>（1）二所当前整体发展阶段处于“L1规范级”</w:t>
      </w:r>
    </w:p>
    <w:p>
      <w:pPr>
        <w:ind w:firstLine="560"/>
        <w:rPr>
          <w:rFonts w:cs="Times New Roman"/>
          <w:szCs w:val="24"/>
        </w:rPr>
      </w:pPr>
      <w:r>
        <w:rPr>
          <w:rFonts w:hint="eastAsia"/>
        </w:rPr>
        <w:t>数字化转型可</w:t>
      </w:r>
      <w:r>
        <w:rPr>
          <w:rFonts w:cs="Times New Roman"/>
          <w:szCs w:val="24"/>
        </w:rPr>
        <w:t>分为五个阶段，即规范级数字化阶段、场景级数字化阶段、领域级数字化阶段、平台级数字化阶段、生态级数字化阶段</w:t>
      </w:r>
      <w:r>
        <w:rPr>
          <w:rFonts w:hint="eastAsia" w:cs="Times New Roman"/>
          <w:szCs w:val="24"/>
        </w:rPr>
        <w:t>（具体阶段定义详见</w:t>
      </w:r>
      <w:r>
        <w:rPr>
          <w:rFonts w:cs="Times New Roman"/>
          <w:szCs w:val="24"/>
        </w:rPr>
        <w:t>附件</w:t>
      </w:r>
      <w:r>
        <w:rPr>
          <w:rFonts w:hint="eastAsia" w:cs="Times New Roman"/>
          <w:szCs w:val="24"/>
        </w:rPr>
        <w:t>5.5.1</w:t>
      </w:r>
      <w:r>
        <w:rPr>
          <w:rFonts w:hint="eastAsia"/>
        </w:rPr>
        <w:t>）</w:t>
      </w:r>
      <w:r>
        <w:rPr>
          <w:rFonts w:hint="eastAsia" w:cs="Times New Roman"/>
          <w:szCs w:val="24"/>
        </w:rPr>
        <w:t>，</w:t>
      </w:r>
      <w:r>
        <w:rPr>
          <w:rFonts w:cs="Times New Roman"/>
          <w:szCs w:val="24"/>
        </w:rPr>
        <w:t>不同阶段有不同的发展状态和特征</w:t>
      </w:r>
      <w:r>
        <w:rPr>
          <w:rFonts w:hint="eastAsia" w:cs="Times New Roman"/>
          <w:szCs w:val="24"/>
        </w:rPr>
        <w:t>，</w:t>
      </w:r>
      <w:r>
        <w:rPr>
          <w:rFonts w:cs="Times New Roman"/>
          <w:szCs w:val="24"/>
        </w:rPr>
        <w:t>主要</w:t>
      </w:r>
      <w:r>
        <w:rPr>
          <w:rFonts w:hint="eastAsia" w:cs="Times New Roman"/>
          <w:szCs w:val="24"/>
        </w:rPr>
        <w:t>从</w:t>
      </w:r>
      <w:r>
        <w:rPr>
          <w:rFonts w:cs="Times New Roman"/>
          <w:szCs w:val="24"/>
        </w:rPr>
        <w:t>数字化转型的发展战略、</w:t>
      </w:r>
      <w:r>
        <w:rPr>
          <w:rFonts w:hint="eastAsia" w:cs="Times New Roman"/>
          <w:szCs w:val="24"/>
        </w:rPr>
        <w:t>新型</w:t>
      </w:r>
      <w:r>
        <w:rPr>
          <w:rFonts w:cs="Times New Roman"/>
          <w:szCs w:val="24"/>
        </w:rPr>
        <w:t>能力、系统性解决方案、治理体系、业务创新转型等五个视角</w:t>
      </w:r>
      <w:r>
        <w:rPr>
          <w:rFonts w:hint="eastAsia" w:cs="Times New Roman"/>
          <w:szCs w:val="24"/>
        </w:rPr>
        <w:t>展开。</w:t>
      </w:r>
    </w:p>
    <w:p>
      <w:pPr>
        <w:ind w:firstLine="560"/>
      </w:pPr>
      <w:r>
        <w:rPr>
          <w:rFonts w:hint="eastAsia"/>
        </w:rPr>
        <w:t>专家组</w:t>
      </w:r>
      <w:r>
        <w:t>通过对</w:t>
      </w:r>
      <w:r>
        <w:rPr>
          <w:rFonts w:hint="eastAsia"/>
        </w:rPr>
        <w:t>二</w:t>
      </w:r>
      <w:r>
        <w:t>所</w:t>
      </w:r>
      <w:r>
        <w:rPr>
          <w:rFonts w:hint="eastAsia"/>
        </w:rPr>
        <w:t>人员</w:t>
      </w:r>
      <w:r>
        <w:t>和各单位企业的</w:t>
      </w:r>
      <w:r>
        <w:rPr>
          <w:rFonts w:hint="eastAsia"/>
        </w:rPr>
        <w:t>现状</w:t>
      </w:r>
      <w:r>
        <w:t>调研</w:t>
      </w:r>
      <w:r>
        <w:rPr>
          <w:rFonts w:hint="eastAsia"/>
        </w:rPr>
        <w:t>综合评估后</w:t>
      </w:r>
      <w:r>
        <w:t>得出</w:t>
      </w:r>
      <w:r>
        <w:rPr>
          <w:rFonts w:hint="eastAsia"/>
        </w:rPr>
        <w:t>（具体评估详见附件5.5.3 、5.5.4）</w:t>
      </w:r>
      <w:r>
        <w:t>，二所数字化转型整体发展阶段为L1</w:t>
      </w:r>
      <w:r>
        <w:rPr>
          <w:rFonts w:hint="eastAsia"/>
        </w:rPr>
        <w:t>：</w:t>
      </w:r>
      <w:r>
        <w:t>规范级</w:t>
      </w:r>
      <w:r>
        <w:rPr>
          <w:rFonts w:hint="eastAsia"/>
        </w:rPr>
        <w:t>（详见图2-7）</w:t>
      </w:r>
      <w:r>
        <w:t>。</w:t>
      </w:r>
    </w:p>
    <w:p>
      <w:pPr>
        <w:ind w:firstLine="560"/>
      </w:pPr>
    </w:p>
    <w:p>
      <w:pPr>
        <w:ind w:firstLine="0" w:firstLineChars="0"/>
        <w:jc w:val="center"/>
      </w:pPr>
      <w:r>
        <w:rPr>
          <w:rFonts w:hint="eastAsia"/>
        </w:rPr>
        <w:drawing>
          <wp:inline distT="0" distB="0" distL="114300" distR="114300">
            <wp:extent cx="5060950" cy="2520315"/>
            <wp:effectExtent l="0" t="0" r="19050" b="19685"/>
            <wp:docPr id="5" name="图片 5" descr="截屏2023-11-15 下午2.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11-15 下午2.31.52"/>
                    <pic:cNvPicPr>
                      <a:picLocks noChangeAspect="1"/>
                    </pic:cNvPicPr>
                  </pic:nvPicPr>
                  <pic:blipFill>
                    <a:blip r:embed="rId23"/>
                    <a:stretch>
                      <a:fillRect/>
                    </a:stretch>
                  </pic:blipFill>
                  <pic:spPr>
                    <a:xfrm>
                      <a:off x="0" y="0"/>
                      <a:ext cx="5060950" cy="2520315"/>
                    </a:xfrm>
                    <a:prstGeom prst="rect">
                      <a:avLst/>
                    </a:prstGeom>
                  </pic:spPr>
                </pic:pic>
              </a:graphicData>
            </a:graphic>
          </wp:inline>
        </w:drawing>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图2-7数字化转型水平</w:t>
      </w:r>
    </w:p>
    <w:p>
      <w:pPr>
        <w:ind w:firstLine="562"/>
        <w:rPr>
          <w:b/>
          <w:bCs/>
        </w:rPr>
      </w:pPr>
      <w:r>
        <w:rPr>
          <w:rFonts w:hint="eastAsia"/>
          <w:b/>
          <w:bCs/>
        </w:rPr>
        <w:t>（2）从广度、深度看处于从“单点信息化”朝“跨领域集成”方向发展</w:t>
      </w:r>
    </w:p>
    <w:p>
      <w:pPr>
        <w:ind w:firstLine="560"/>
        <w:rPr>
          <w:rFonts w:cs="Times New Roman"/>
          <w:b/>
          <w:bCs/>
          <w:szCs w:val="28"/>
        </w:rPr>
      </w:pPr>
      <w:r>
        <w:rPr>
          <w:rFonts w:cs="Times New Roman"/>
          <w:szCs w:val="28"/>
        </w:rPr>
        <w:t>根据《数字化转型成熟度评估标准》，数字化转型成熟度发展阶段从</w:t>
      </w:r>
      <w:r>
        <w:rPr>
          <w:rFonts w:hint="eastAsia" w:cs="Times New Roman"/>
          <w:szCs w:val="28"/>
        </w:rPr>
        <w:t>“</w:t>
      </w:r>
      <w:r>
        <w:rPr>
          <w:rFonts w:cs="Times New Roman"/>
          <w:szCs w:val="28"/>
        </w:rPr>
        <w:t>转型广度</w:t>
      </w:r>
      <w:r>
        <w:rPr>
          <w:rFonts w:hint="eastAsia" w:cs="Times New Roman"/>
          <w:szCs w:val="28"/>
        </w:rPr>
        <w:t>”</w:t>
      </w:r>
      <w:r>
        <w:rPr>
          <w:rFonts w:cs="Times New Roman"/>
          <w:szCs w:val="28"/>
        </w:rPr>
        <w:t>和</w:t>
      </w:r>
      <w:r>
        <w:rPr>
          <w:rFonts w:hint="eastAsia" w:cs="Times New Roman"/>
          <w:szCs w:val="28"/>
        </w:rPr>
        <w:t>“</w:t>
      </w:r>
      <w:r>
        <w:rPr>
          <w:rFonts w:cs="Times New Roman"/>
          <w:szCs w:val="28"/>
        </w:rPr>
        <w:t>转型深度</w:t>
      </w:r>
      <w:r>
        <w:rPr>
          <w:rFonts w:hint="eastAsia" w:cs="Times New Roman"/>
          <w:szCs w:val="28"/>
        </w:rPr>
        <w:t>”</w:t>
      </w:r>
      <w:r>
        <w:rPr>
          <w:rFonts w:cs="Times New Roman"/>
          <w:szCs w:val="28"/>
        </w:rPr>
        <w:t>两个方面划分了5级10档，</w:t>
      </w:r>
      <w:r>
        <w:rPr>
          <w:rFonts w:cs="Times New Roman"/>
          <w:b/>
          <w:bCs/>
          <w:szCs w:val="28"/>
        </w:rPr>
        <w:t>二所当前数字化转型成熟度处于2→3档的过渡期</w:t>
      </w:r>
      <w:r>
        <w:rPr>
          <w:rFonts w:hint="eastAsia" w:cs="Times New Roman"/>
          <w:b/>
          <w:bCs/>
          <w:szCs w:val="28"/>
        </w:rPr>
        <w:t>（详见图2-8）</w:t>
      </w:r>
      <w:r>
        <w:rPr>
          <w:rFonts w:cs="Times New Roman"/>
          <w:b/>
          <w:bCs/>
          <w:szCs w:val="28"/>
        </w:rPr>
        <w:t>。</w:t>
      </w:r>
    </w:p>
    <w:p>
      <w:pPr>
        <w:numPr>
          <w:ilvl w:val="255"/>
          <w:numId w:val="0"/>
        </w:numPr>
        <w:jc w:val="center"/>
      </w:pPr>
      <w:r>
        <w:drawing>
          <wp:inline distT="0" distB="0" distL="114300" distR="114300">
            <wp:extent cx="4833620" cy="4112895"/>
            <wp:effectExtent l="0" t="0" r="17780" b="1905"/>
            <wp:docPr id="2" name="图片 2" descr="截屏2024-02-18 上午9.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2-18 上午9.59.01"/>
                    <pic:cNvPicPr>
                      <a:picLocks noChangeAspect="1"/>
                    </pic:cNvPicPr>
                  </pic:nvPicPr>
                  <pic:blipFill>
                    <a:blip r:embed="rId24"/>
                    <a:stretch>
                      <a:fillRect/>
                    </a:stretch>
                  </pic:blipFill>
                  <pic:spPr>
                    <a:xfrm>
                      <a:off x="0" y="0"/>
                      <a:ext cx="4833620" cy="4112895"/>
                    </a:xfrm>
                    <a:prstGeom prst="rect">
                      <a:avLst/>
                    </a:prstGeom>
                  </pic:spPr>
                </pic:pic>
              </a:graphicData>
            </a:graphic>
          </wp:inline>
        </w:drawing>
      </w:r>
      <w:r>
        <w:commentReference w:id="1"/>
      </w:r>
    </w:p>
    <w:p>
      <w:pPr>
        <w:ind w:firstLine="0" w:firstLineChars="0"/>
        <w:jc w:val="center"/>
        <w:rPr>
          <w:sz w:val="24"/>
          <w:szCs w:val="21"/>
        </w:rPr>
      </w:pPr>
      <w:r>
        <w:rPr>
          <w:sz w:val="24"/>
          <w:szCs w:val="21"/>
        </w:rPr>
        <w:t>图</w:t>
      </w:r>
      <w:r>
        <w:rPr>
          <w:rFonts w:hint="eastAsia"/>
          <w:sz w:val="24"/>
          <w:szCs w:val="21"/>
        </w:rPr>
        <w:t>2-8数字化转型成熟度水平</w:t>
      </w:r>
    </w:p>
    <w:p>
      <w:pPr>
        <w:ind w:firstLine="562"/>
        <w:rPr>
          <w:rFonts w:cs="Times New Roman"/>
          <w:szCs w:val="28"/>
        </w:rPr>
      </w:pPr>
      <w:r>
        <w:rPr>
          <w:rFonts w:cs="Times New Roman"/>
          <w:b/>
          <w:bCs/>
          <w:szCs w:val="28"/>
        </w:rPr>
        <w:t>按数字化转型广度：</w:t>
      </w:r>
      <w:r>
        <w:rPr>
          <w:rFonts w:cs="Times New Roman"/>
          <w:szCs w:val="28"/>
        </w:rPr>
        <w:t>按照相关业务活动信息（数字）技术应用及相关要素资源开发利用范围的广度不同，数字化转型可分为单点、单部门单环节、跨部门跨环节、主场景、全组织（企业）、平台用户群</w:t>
      </w:r>
      <w:r>
        <w:rPr>
          <w:rFonts w:hint="eastAsia" w:cs="Times New Roman"/>
          <w:szCs w:val="28"/>
        </w:rPr>
        <w:t>及</w:t>
      </w:r>
      <w:r>
        <w:rPr>
          <w:rFonts w:cs="Times New Roman"/>
          <w:szCs w:val="28"/>
        </w:rPr>
        <w:t>生态圈7个类别。据调研现状，</w:t>
      </w:r>
      <w:r>
        <w:rPr>
          <w:rFonts w:cs="Times New Roman"/>
          <w:b/>
          <w:bCs/>
          <w:szCs w:val="28"/>
          <w:u w:val="single"/>
        </w:rPr>
        <w:t>目前二所整体转型广度处于</w:t>
      </w:r>
      <w:r>
        <w:rPr>
          <w:rFonts w:hint="eastAsia" w:cs="Times New Roman"/>
          <w:b/>
          <w:bCs/>
          <w:szCs w:val="28"/>
          <w:u w:val="single"/>
        </w:rPr>
        <w:t>“</w:t>
      </w:r>
      <w:r>
        <w:rPr>
          <w:rFonts w:cs="Times New Roman"/>
          <w:b/>
          <w:bCs/>
          <w:szCs w:val="28"/>
          <w:u w:val="single"/>
        </w:rPr>
        <w:t>从单部门单环节</w:t>
      </w:r>
      <w:r>
        <w:rPr>
          <w:rFonts w:hint="eastAsia" w:cs="Times New Roman"/>
          <w:b/>
          <w:bCs/>
          <w:szCs w:val="28"/>
          <w:u w:val="single"/>
        </w:rPr>
        <w:t>”</w:t>
      </w:r>
      <w:r>
        <w:rPr>
          <w:rFonts w:cs="Times New Roman"/>
          <w:b/>
          <w:bCs/>
          <w:szCs w:val="28"/>
          <w:u w:val="single"/>
        </w:rPr>
        <w:t>向</w:t>
      </w:r>
      <w:r>
        <w:rPr>
          <w:rFonts w:hint="eastAsia" w:cs="Times New Roman"/>
          <w:b/>
          <w:bCs/>
          <w:szCs w:val="28"/>
          <w:u w:val="single"/>
        </w:rPr>
        <w:t>“</w:t>
      </w:r>
      <w:r>
        <w:rPr>
          <w:rFonts w:cs="Times New Roman"/>
          <w:b/>
          <w:bCs/>
          <w:szCs w:val="28"/>
          <w:u w:val="single"/>
        </w:rPr>
        <w:t>跨部门跨环节</w:t>
      </w:r>
      <w:r>
        <w:rPr>
          <w:rFonts w:hint="eastAsia" w:cs="Times New Roman"/>
          <w:b/>
          <w:bCs/>
          <w:szCs w:val="28"/>
          <w:u w:val="single"/>
        </w:rPr>
        <w:t>”</w:t>
      </w:r>
      <w:r>
        <w:rPr>
          <w:rFonts w:cs="Times New Roman"/>
          <w:b/>
          <w:bCs/>
          <w:szCs w:val="28"/>
          <w:u w:val="single"/>
        </w:rPr>
        <w:t>发展</w:t>
      </w:r>
      <w:r>
        <w:rPr>
          <w:rFonts w:cs="Times New Roman"/>
          <w:szCs w:val="28"/>
          <w:u w:val="single"/>
        </w:rPr>
        <w:t>，</w:t>
      </w:r>
      <w:r>
        <w:rPr>
          <w:rFonts w:cs="Times New Roman"/>
          <w:szCs w:val="28"/>
          <w:u w:val="none"/>
        </w:rPr>
        <w:t>大多</w:t>
      </w:r>
      <w:r>
        <w:rPr>
          <w:rFonts w:cs="Times New Roman"/>
          <w:szCs w:val="28"/>
        </w:rPr>
        <w:t>跨部门流程还未</w:t>
      </w:r>
      <w:r>
        <w:rPr>
          <w:rFonts w:hint="eastAsia" w:cs="Times New Roman"/>
          <w:szCs w:val="28"/>
          <w:lang w:val="en-US" w:eastAsia="zh-CN"/>
        </w:rPr>
        <w:t>进行</w:t>
      </w:r>
      <w:r>
        <w:rPr>
          <w:rFonts w:cs="Times New Roman"/>
          <w:szCs w:val="28"/>
        </w:rPr>
        <w:t>流程定义和衔接。</w:t>
      </w:r>
    </w:p>
    <w:p>
      <w:pPr>
        <w:ind w:firstLine="562"/>
        <w:rPr>
          <w:rFonts w:cs="Times New Roman"/>
          <w:szCs w:val="28"/>
        </w:rPr>
      </w:pPr>
      <w:r>
        <w:rPr>
          <w:rFonts w:cs="Times New Roman"/>
          <w:b/>
          <w:bCs/>
          <w:szCs w:val="28"/>
        </w:rPr>
        <w:t>按数字化转型深度：</w:t>
      </w:r>
      <w:r>
        <w:rPr>
          <w:rFonts w:cs="Times New Roman"/>
          <w:szCs w:val="28"/>
        </w:rPr>
        <w:t>按照相关业务活动信息（数字）技术应用及相关要素资源开发利用程度的深度不同，数字化转型可分为信息技术应用、信息系统应用、信息系统集成、数字化集成、动态协同</w:t>
      </w:r>
      <w:r>
        <w:rPr>
          <w:rFonts w:hint="eastAsia" w:cs="Times New Roman"/>
          <w:szCs w:val="28"/>
        </w:rPr>
        <w:t>及</w:t>
      </w:r>
      <w:r>
        <w:rPr>
          <w:rFonts w:cs="Times New Roman"/>
          <w:szCs w:val="28"/>
        </w:rPr>
        <w:t>智能自主</w:t>
      </w:r>
      <w:r>
        <w:rPr>
          <w:rFonts w:hint="eastAsia" w:cs="Times New Roman"/>
          <w:szCs w:val="28"/>
        </w:rPr>
        <w:t>六</w:t>
      </w:r>
      <w:r>
        <w:rPr>
          <w:rFonts w:cs="Times New Roman"/>
          <w:szCs w:val="28"/>
        </w:rPr>
        <w:t>个类别。根据现状调研所了解信息可以判断，</w:t>
      </w:r>
      <w:r>
        <w:rPr>
          <w:rFonts w:cs="Times New Roman"/>
          <w:b/>
          <w:bCs/>
          <w:szCs w:val="28"/>
        </w:rPr>
        <w:t>目前二所整体转型深度处于</w:t>
      </w:r>
      <w:r>
        <w:rPr>
          <w:rFonts w:hint="eastAsia" w:cs="Times New Roman"/>
          <w:b/>
          <w:bCs/>
          <w:szCs w:val="28"/>
        </w:rPr>
        <w:t>“</w:t>
      </w:r>
      <w:r>
        <w:rPr>
          <w:rFonts w:cs="Times New Roman"/>
          <w:b/>
          <w:bCs/>
          <w:szCs w:val="28"/>
        </w:rPr>
        <w:t>信息系统应用</w:t>
      </w:r>
      <w:r>
        <w:rPr>
          <w:rFonts w:hint="eastAsia" w:cs="Times New Roman"/>
          <w:b/>
          <w:bCs/>
          <w:szCs w:val="28"/>
        </w:rPr>
        <w:t>”</w:t>
      </w:r>
      <w:r>
        <w:rPr>
          <w:rFonts w:cs="Times New Roman"/>
          <w:b/>
          <w:bCs/>
          <w:szCs w:val="28"/>
        </w:rPr>
        <w:t>向</w:t>
      </w:r>
      <w:r>
        <w:rPr>
          <w:rFonts w:hint="eastAsia" w:cs="Times New Roman"/>
          <w:b/>
          <w:bCs/>
          <w:szCs w:val="28"/>
        </w:rPr>
        <w:t>“</w:t>
      </w:r>
      <w:r>
        <w:rPr>
          <w:rFonts w:cs="Times New Roman"/>
          <w:b/>
          <w:bCs/>
          <w:szCs w:val="28"/>
        </w:rPr>
        <w:t>信息系统集成和数字化集成方向</w:t>
      </w:r>
      <w:r>
        <w:rPr>
          <w:rFonts w:hint="eastAsia" w:cs="Times New Roman"/>
          <w:b/>
          <w:bCs/>
          <w:szCs w:val="28"/>
        </w:rPr>
        <w:t>”</w:t>
      </w:r>
      <w:r>
        <w:rPr>
          <w:rFonts w:cs="Times New Roman"/>
          <w:b/>
          <w:bCs/>
          <w:szCs w:val="28"/>
        </w:rPr>
        <w:t>探索阶段</w:t>
      </w:r>
      <w:r>
        <w:rPr>
          <w:rFonts w:hint="eastAsia" w:cs="Times New Roman"/>
          <w:b/>
          <w:bCs/>
          <w:szCs w:val="28"/>
        </w:rPr>
        <w:t>，</w:t>
      </w:r>
      <w:r>
        <w:rPr>
          <w:rFonts w:cs="Times New Roman"/>
          <w:szCs w:val="28"/>
        </w:rPr>
        <w:t>大多跨领域的数据需要手工搜集。</w:t>
      </w:r>
    </w:p>
    <w:p>
      <w:pPr>
        <w:numPr>
          <w:ilvl w:val="0"/>
          <w:numId w:val="9"/>
        </w:numPr>
        <w:ind w:firstLine="562"/>
        <w:rPr>
          <w:rFonts w:cs="Times New Roman"/>
          <w:b/>
          <w:bCs/>
          <w:szCs w:val="28"/>
        </w:rPr>
      </w:pPr>
      <w:r>
        <w:rPr>
          <w:rFonts w:hint="eastAsia" w:cs="Times New Roman"/>
          <w:b/>
          <w:bCs/>
          <w:szCs w:val="28"/>
        </w:rPr>
        <w:t>数字化建设阶段发展目标建议</w:t>
      </w:r>
    </w:p>
    <w:p>
      <w:pPr>
        <w:ind w:firstLine="560"/>
      </w:pPr>
      <w:r>
        <w:rPr>
          <w:rFonts w:hint="eastAsia"/>
        </w:rPr>
        <w:t>根据二所示范区和双中心建设规划与二所十四五规划中所明确的数字化目标，结合二所当前现状的规范级发展阶段，即在单一部门或单一业务环节实现信息化规范管理与运行，建议二所数字化建设阶段发展目标如下，（详见图2-9）：</w:t>
      </w:r>
    </w:p>
    <w:p>
      <w:pPr>
        <w:ind w:firstLine="560"/>
      </w:pPr>
      <w:r>
        <w:t>2024年提升规范级发展阶段：实现跨部门且跨业务环节的业务信息化规范管理和集成应用；</w:t>
      </w:r>
    </w:p>
    <w:p>
      <w:pPr>
        <w:ind w:firstLine="560"/>
      </w:pPr>
      <w:r>
        <w:t>2025年达到场景级发展阶段：实现至少一个主营业务板块对应的主场景实现全部关键业务信息化规范管理和信息系统集成；</w:t>
      </w:r>
    </w:p>
    <w:p>
      <w:pPr>
        <w:ind w:firstLine="560"/>
      </w:pPr>
      <w:r>
        <w:t>2030年达到领域级/平台级发展阶段：实现覆盖全企业关键业务数字孪生模型，形成以服务广大平台用户为主的平台化社会化知识技能赋能服务模式，对社会资源的大范围数字化集成和动态优化配置以及平台服务的多样化、个性化集成，响应实现知识技能大范围社会化按需供给，以及基于知识技能赋能的业务社会化动态协同；</w:t>
      </w:r>
    </w:p>
    <w:p>
      <w:pPr>
        <w:ind w:firstLine="560"/>
      </w:pPr>
      <w:r>
        <w:t>2035年达到生态级发展阶段：实现在生态组织范围内，基于智能按需采集的动态运行数据和实现自主运行和协作的智能化模型，实现生态圈合作伙伴共建共创共享数字能力和数字业务，实现共生和进化。</w:t>
      </w:r>
    </w:p>
    <w:p>
      <w:pPr>
        <w:ind w:firstLine="0" w:firstLineChars="0"/>
      </w:pPr>
      <w:r>
        <w:rPr>
          <w:rFonts w:hint="eastAsia"/>
        </w:rPr>
        <w:drawing>
          <wp:inline distT="0" distB="0" distL="114300" distR="114300">
            <wp:extent cx="5264150" cy="2701925"/>
            <wp:effectExtent l="0" t="0" r="19050" b="15875"/>
            <wp:docPr id="51" name="图片 51" descr="截屏2023-11-24 下午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11-24 下午4.34.58"/>
                    <pic:cNvPicPr>
                      <a:picLocks noChangeAspect="1"/>
                    </pic:cNvPicPr>
                  </pic:nvPicPr>
                  <pic:blipFill>
                    <a:blip r:embed="rId25"/>
                    <a:stretch>
                      <a:fillRect/>
                    </a:stretch>
                  </pic:blipFill>
                  <pic:spPr>
                    <a:xfrm>
                      <a:off x="0" y="0"/>
                      <a:ext cx="5264150" cy="2701925"/>
                    </a:xfrm>
                    <a:prstGeom prst="rect">
                      <a:avLst/>
                    </a:prstGeom>
                  </pic:spPr>
                </pic:pic>
              </a:graphicData>
            </a:graphic>
          </wp:inline>
        </w:drawing>
      </w:r>
    </w:p>
    <w:p>
      <w:pPr>
        <w:ind w:firstLine="0" w:firstLineChars="0"/>
        <w:jc w:val="center"/>
        <w:rPr>
          <w:sz w:val="24"/>
          <w:szCs w:val="21"/>
        </w:rPr>
      </w:pPr>
      <w:r>
        <w:rPr>
          <w:sz w:val="24"/>
          <w:szCs w:val="21"/>
        </w:rPr>
        <w:t>图</w:t>
      </w:r>
      <w:r>
        <w:rPr>
          <w:rFonts w:hint="eastAsia"/>
          <w:sz w:val="24"/>
          <w:szCs w:val="21"/>
        </w:rPr>
        <w:t>2-9二所数字化建设的发展阶段</w:t>
      </w:r>
      <w:bookmarkEnd w:id="87"/>
      <w:bookmarkEnd w:id="88"/>
      <w:bookmarkEnd w:id="89"/>
      <w:bookmarkEnd w:id="90"/>
      <w:bookmarkEnd w:id="91"/>
      <w:bookmarkEnd w:id="92"/>
      <w:bookmarkEnd w:id="93"/>
      <w:bookmarkEnd w:id="94"/>
      <w:bookmarkEnd w:id="95"/>
      <w:bookmarkEnd w:id="96"/>
      <w:bookmarkEnd w:id="97"/>
      <w:bookmarkEnd w:id="98"/>
      <w:bookmarkStart w:id="954" w:name="_Toc1844746080"/>
    </w:p>
    <w:bookmarkEnd w:id="954"/>
    <w:p>
      <w:pPr>
        <w:pStyle w:val="2"/>
        <w:spacing w:before="0" w:after="0"/>
        <w:ind w:firstLine="0"/>
      </w:pPr>
      <w:bookmarkStart w:id="955" w:name="_Toc1489592267"/>
      <w:bookmarkStart w:id="956" w:name="_Toc2093128904"/>
      <w:bookmarkStart w:id="957" w:name="_Toc1066494938"/>
      <w:bookmarkStart w:id="958" w:name="_Toc828028363"/>
      <w:bookmarkStart w:id="959" w:name="_Toc929350226"/>
      <w:bookmarkStart w:id="960" w:name="_Toc455553950"/>
      <w:bookmarkStart w:id="961" w:name="_Toc760557867"/>
      <w:bookmarkStart w:id="962" w:name="_Toc112389092"/>
      <w:bookmarkStart w:id="963" w:name="_Toc2248"/>
      <w:bookmarkStart w:id="964" w:name="_Toc1383231247"/>
      <w:bookmarkStart w:id="965" w:name="_Toc778380716"/>
      <w:bookmarkStart w:id="966" w:name="_Toc1740178565"/>
      <w:bookmarkStart w:id="967" w:name="_Toc500237519"/>
      <w:bookmarkStart w:id="968" w:name="_Toc1109547721"/>
      <w:bookmarkStart w:id="969" w:name="_Toc267705789"/>
      <w:bookmarkStart w:id="970" w:name="_Toc1079893361"/>
      <w:bookmarkStart w:id="971" w:name="_Toc21950"/>
      <w:bookmarkStart w:id="972" w:name="_Toc1004226585"/>
      <w:bookmarkStart w:id="973" w:name="_Toc1608843372"/>
      <w:bookmarkStart w:id="974" w:name="_Toc86780891"/>
      <w:bookmarkStart w:id="975" w:name="_Toc417952472"/>
      <w:bookmarkStart w:id="976" w:name="_Toc889746423"/>
      <w:bookmarkStart w:id="977" w:name="_Toc991569409"/>
      <w:bookmarkStart w:id="978" w:name="_Toc1026837334"/>
      <w:bookmarkStart w:id="979" w:name="_Toc1747992778"/>
      <w:bookmarkStart w:id="980" w:name="_Toc79085130"/>
      <w:bookmarkStart w:id="981" w:name="_Toc985034493"/>
      <w:bookmarkStart w:id="982" w:name="_Toc1610899431"/>
      <w:bookmarkStart w:id="983" w:name="_Toc2119912430"/>
      <w:bookmarkStart w:id="984" w:name="_Toc105176027"/>
      <w:bookmarkStart w:id="985" w:name="_Toc645595337"/>
      <w:r>
        <w:rPr>
          <w:rFonts w:hint="eastAsia"/>
        </w:rPr>
        <w:t xml:space="preserve"> </w:t>
      </w:r>
      <w:bookmarkStart w:id="986" w:name="_Toc78293733"/>
      <w:bookmarkStart w:id="987" w:name="_Toc107163715"/>
      <w:bookmarkStart w:id="988" w:name="_Toc881416741"/>
      <w:bookmarkStart w:id="989" w:name="_Toc340412697"/>
      <w:bookmarkStart w:id="990" w:name="_Toc1225881802"/>
      <w:bookmarkStart w:id="991" w:name="_Toc1461046471"/>
      <w:bookmarkStart w:id="992" w:name="_Toc219638675"/>
      <w:bookmarkStart w:id="993" w:name="_Toc1106992045"/>
      <w:bookmarkStart w:id="994" w:name="_Toc1204175000"/>
      <w:bookmarkStart w:id="995" w:name="_Toc815354443"/>
      <w:bookmarkStart w:id="996" w:name="_Toc2000213796"/>
      <w:bookmarkStart w:id="997" w:name="_Toc1163152277"/>
      <w:bookmarkStart w:id="998" w:name="_Toc6952843"/>
      <w:bookmarkStart w:id="999" w:name="_Toc59565341"/>
      <w:bookmarkStart w:id="1000" w:name="_Toc268363667"/>
      <w:bookmarkStart w:id="1001" w:name="_Toc483364918"/>
      <w:bookmarkStart w:id="1002" w:name="_Toc1153849896"/>
      <w:bookmarkStart w:id="1003" w:name="_Toc1565446105"/>
      <w:bookmarkStart w:id="1004" w:name="_Toc1616368721"/>
      <w:bookmarkStart w:id="1005" w:name="_Toc663378331"/>
      <w:bookmarkStart w:id="1006" w:name="_Toc1488102826"/>
      <w:bookmarkStart w:id="1007" w:name="_Toc2103644339"/>
      <w:bookmarkStart w:id="1008" w:name="_Toc1051727297"/>
      <w:bookmarkStart w:id="1009" w:name="_Toc402036525"/>
      <w:bookmarkStart w:id="1010" w:name="_Toc229059890"/>
      <w:bookmarkStart w:id="1011" w:name="_Toc428727018"/>
      <w:bookmarkStart w:id="1012" w:name="_Toc1053514437"/>
      <w:bookmarkStart w:id="1013" w:name="_Toc1984092323"/>
      <w:bookmarkStart w:id="1014" w:name="_Toc1900716803"/>
      <w:bookmarkStart w:id="1015" w:name="_Toc820192549"/>
      <w:bookmarkStart w:id="1016" w:name="_Toc1151944640"/>
      <w:bookmarkStart w:id="1017" w:name="_Toc172798944"/>
      <w:bookmarkStart w:id="1018" w:name="_Toc975094189"/>
      <w:bookmarkStart w:id="1019" w:name="_Toc1409829032"/>
      <w:bookmarkStart w:id="1020" w:name="_Toc28225441"/>
      <w:bookmarkStart w:id="1021" w:name="_Toc2014149172"/>
      <w:bookmarkStart w:id="1022" w:name="_Toc927569952"/>
      <w:bookmarkStart w:id="1023" w:name="_Toc13221"/>
      <w:bookmarkStart w:id="1024" w:name="_Toc28849"/>
      <w:bookmarkStart w:id="1025" w:name="_Toc584816537"/>
      <w:bookmarkStart w:id="1026" w:name="_Toc1303429396"/>
      <w:bookmarkStart w:id="1027" w:name="_Toc30811"/>
      <w:bookmarkStart w:id="1028" w:name="_Toc2035435095"/>
      <w:bookmarkStart w:id="1029" w:name="_Toc1608"/>
      <w:bookmarkStart w:id="1030" w:name="_Toc1562444951"/>
      <w:bookmarkStart w:id="1031" w:name="_Toc490564186"/>
      <w:bookmarkStart w:id="1032" w:name="_Toc5841"/>
      <w:bookmarkStart w:id="1033" w:name="_Toc3387"/>
      <w:bookmarkStart w:id="1034" w:name="_Toc862173217"/>
      <w:bookmarkStart w:id="1035" w:name="_Toc790457501"/>
      <w:bookmarkStart w:id="1036" w:name="_Toc1592759347"/>
      <w:bookmarkStart w:id="1037" w:name="_Toc1979964882"/>
      <w:bookmarkStart w:id="1038" w:name="_Toc10503"/>
      <w:bookmarkStart w:id="1039" w:name="_Toc9371"/>
      <w:r>
        <w:rPr>
          <w:rFonts w:hint="eastAsia"/>
        </w:rPr>
        <w:t>各</w:t>
      </w:r>
      <w:r>
        <w:rPr>
          <w:rFonts w:hint="eastAsia"/>
          <w:lang w:val="en-US" w:eastAsia="zh-CN"/>
        </w:rPr>
        <w:t>业务</w:t>
      </w:r>
      <w:r>
        <w:rPr>
          <w:rFonts w:hint="eastAsia"/>
        </w:rPr>
        <w:t>单位数字化现状</w:t>
      </w:r>
      <w:bookmarkEnd w:id="95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r>
        <w:rPr>
          <w:rFonts w:hint="eastAsia"/>
        </w:rPr>
        <w:t>分析</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pPr>
        <w:ind w:firstLine="560"/>
      </w:pPr>
      <w:r>
        <w:rPr>
          <w:rFonts w:hint="eastAsia"/>
        </w:rPr>
        <w:t>本章将对二所的职能部门、业务</w:t>
      </w:r>
      <w:r>
        <w:rPr>
          <w:rFonts w:hint="eastAsia"/>
          <w:lang w:val="en-US" w:eastAsia="zh-CN"/>
        </w:rPr>
        <w:t>部门</w:t>
      </w:r>
      <w:r>
        <w:rPr>
          <w:rFonts w:hint="eastAsia"/>
        </w:rPr>
        <w:t>、</w:t>
      </w:r>
      <w:r>
        <w:rPr>
          <w:rFonts w:hint="eastAsia"/>
          <w:lang w:val="en-US" w:eastAsia="zh-CN"/>
        </w:rPr>
        <w:t>直属单位以及部分</w:t>
      </w:r>
      <w:r>
        <w:rPr>
          <w:rFonts w:hint="eastAsia"/>
        </w:rPr>
        <w:t>所属企业进行数字化现状总结（详见图3-1）</w:t>
      </w:r>
      <w:r>
        <w:rPr>
          <w:rFonts w:hint="eastAsia"/>
          <w:lang w:eastAsia="zh-CN"/>
        </w:rPr>
        <w:t>。</w:t>
      </w:r>
    </w:p>
    <w:p>
      <w:pPr>
        <w:ind w:firstLine="560"/>
      </w:pPr>
      <w:r>
        <w:rPr>
          <w:rFonts w:hint="eastAsia"/>
        </w:rPr>
        <w:t>（注：</w:t>
      </w:r>
      <w:r>
        <w:rPr>
          <w:rFonts w:hint="eastAsia"/>
          <w:lang w:val="en-US" w:eastAsia="zh-CN"/>
        </w:rPr>
        <w:t>各业务</w:t>
      </w:r>
      <w:r>
        <w:rPr>
          <w:rFonts w:hint="eastAsia"/>
        </w:rPr>
        <w:t>单位的分析顺序按提供的组织架构图进行，分析内容主要围绕数字化转型相关信息，因现状调研目的是快速了解二所总体情况，受访谈时间、业务侧重点等原因，各</w:t>
      </w:r>
      <w:r>
        <w:rPr>
          <w:rFonts w:hint="eastAsia"/>
          <w:lang w:val="en-US" w:eastAsia="zh-CN"/>
        </w:rPr>
        <w:t>业务</w:t>
      </w:r>
      <w:r>
        <w:rPr>
          <w:rFonts w:hint="eastAsia"/>
        </w:rPr>
        <w:t>单位的现状总结可能存在详略程度和总结维度不一致。现状内容截至2023年12月30日。）</w:t>
      </w:r>
    </w:p>
    <w:p>
      <w:pPr>
        <w:ind w:firstLine="0" w:firstLineChars="0"/>
        <w:jc w:val="center"/>
        <w:rPr>
          <w:sz w:val="24"/>
          <w:szCs w:val="21"/>
        </w:rPr>
      </w:pPr>
      <w:r>
        <w:rPr>
          <w:sz w:val="24"/>
          <w:szCs w:val="21"/>
        </w:rPr>
        <w:drawing>
          <wp:inline distT="0" distB="0" distL="114300" distR="114300">
            <wp:extent cx="5471795" cy="2960370"/>
            <wp:effectExtent l="0" t="0" r="14605" b="11430"/>
            <wp:docPr id="3" name="图片 3" descr="截屏2023-11-18 下午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11-18 下午4.37.50"/>
                    <pic:cNvPicPr>
                      <a:picLocks noChangeAspect="1"/>
                    </pic:cNvPicPr>
                  </pic:nvPicPr>
                  <pic:blipFill>
                    <a:blip r:embed="rId26"/>
                    <a:srcRect l="1648" t="3457" r="2878" b="3289"/>
                    <a:stretch>
                      <a:fillRect/>
                    </a:stretch>
                  </pic:blipFill>
                  <pic:spPr>
                    <a:xfrm>
                      <a:off x="0" y="0"/>
                      <a:ext cx="5471795" cy="2960370"/>
                    </a:xfrm>
                    <a:prstGeom prst="rect">
                      <a:avLst/>
                    </a:prstGeom>
                  </pic:spPr>
                </pic:pic>
              </a:graphicData>
            </a:graphic>
          </wp:inline>
        </w:drawing>
      </w:r>
    </w:p>
    <w:p>
      <w:pPr>
        <w:ind w:firstLine="0" w:firstLineChars="0"/>
        <w:jc w:val="center"/>
        <w:rPr>
          <w:rFonts w:hint="eastAsia" w:eastAsia="宋体" w:cs="Times New Roman"/>
          <w:sz w:val="24"/>
          <w:szCs w:val="21"/>
          <w:lang w:eastAsia="zh-CN"/>
        </w:rPr>
      </w:pPr>
      <w:r>
        <w:rPr>
          <w:rFonts w:cs="Times New Roman"/>
          <w:sz w:val="24"/>
          <w:szCs w:val="21"/>
        </w:rPr>
        <w:t>图3-1二所组织架构图</w:t>
      </w:r>
      <w:r>
        <w:rPr>
          <w:rFonts w:hint="eastAsia" w:cs="Times New Roman"/>
          <w:sz w:val="24"/>
          <w:szCs w:val="21"/>
          <w:lang w:eastAsia="zh-CN"/>
        </w:rPr>
        <w:t>（</w:t>
      </w:r>
      <w:r>
        <w:rPr>
          <w:rFonts w:hint="eastAsia" w:cs="Times New Roman"/>
          <w:sz w:val="24"/>
          <w:szCs w:val="21"/>
          <w:lang w:val="en-US" w:eastAsia="zh-CN"/>
        </w:rPr>
        <w:t>来自工作组整理</w:t>
      </w:r>
      <w:r>
        <w:rPr>
          <w:rFonts w:hint="eastAsia" w:cs="Times New Roman"/>
          <w:sz w:val="24"/>
          <w:szCs w:val="21"/>
          <w:lang w:eastAsia="zh-CN"/>
        </w:rPr>
        <w:t>）</w:t>
      </w:r>
    </w:p>
    <w:p>
      <w:pPr>
        <w:pStyle w:val="3"/>
        <w:spacing w:before="0" w:after="0"/>
        <w:ind w:firstLine="0"/>
        <w:jc w:val="left"/>
      </w:pPr>
      <w:r>
        <w:rPr>
          <w:rFonts w:hint="eastAsia"/>
        </w:rPr>
        <w:t xml:space="preserve"> </w:t>
      </w:r>
      <w:bookmarkStart w:id="1040" w:name="_Toc885378965"/>
      <w:bookmarkStart w:id="1041" w:name="_Toc24649"/>
      <w:bookmarkStart w:id="1042" w:name="_Toc143144955"/>
      <w:bookmarkStart w:id="1043" w:name="_Toc722553269"/>
      <w:bookmarkStart w:id="1044" w:name="_Toc2126368687"/>
      <w:bookmarkStart w:id="1045" w:name="_Toc2010661509"/>
      <w:bookmarkStart w:id="1046" w:name="_Toc582255941"/>
      <w:bookmarkStart w:id="1047" w:name="_Toc257175525"/>
      <w:bookmarkStart w:id="1048" w:name="_Toc29300"/>
      <w:bookmarkStart w:id="1049" w:name="_Toc9160"/>
      <w:bookmarkStart w:id="1050" w:name="_Toc19469"/>
      <w:bookmarkStart w:id="1051" w:name="_Toc831"/>
      <w:bookmarkStart w:id="1052" w:name="_Toc2207"/>
      <w:bookmarkStart w:id="1053" w:name="_Toc76"/>
      <w:bookmarkStart w:id="1054" w:name="_Toc17744"/>
      <w:bookmarkStart w:id="1055" w:name="_Toc1473091810"/>
      <w:bookmarkStart w:id="1056" w:name="_Toc1122685174"/>
      <w:r>
        <w:t>二所总部职能数字化现状</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pPr>
        <w:ind w:firstLine="560"/>
        <w:rPr>
          <w:rFonts w:hint="eastAsia" w:eastAsia="宋体"/>
          <w:lang w:eastAsia="zh-CN"/>
        </w:rPr>
      </w:pPr>
      <w:r>
        <w:rPr>
          <w:rFonts w:hint="eastAsia"/>
          <w:lang w:val="en-US" w:eastAsia="zh-CN"/>
        </w:rPr>
        <w:t>通过快速访谈和调研，</w:t>
      </w:r>
      <w:r>
        <w:rPr>
          <w:rFonts w:hint="eastAsia"/>
        </w:rPr>
        <w:t>本节将对二所总部各职能部门和业务部门的业务痛点进行简要总结，并在此基础上，对相关数字化建设核心需求提出初步建议。仅作为后续业务域规划的参考。</w:t>
      </w:r>
      <w:r>
        <w:rPr>
          <w:rFonts w:hint="eastAsia"/>
          <w:lang w:eastAsia="zh-CN"/>
        </w:rPr>
        <w:t>（</w:t>
      </w:r>
      <w:r>
        <w:rPr>
          <w:rFonts w:hint="eastAsia"/>
          <w:lang w:val="en-US" w:eastAsia="zh-CN"/>
        </w:rPr>
        <w:t>业务单位主要职能介绍来自《</w:t>
      </w:r>
      <w:r>
        <w:rPr>
          <w:rFonts w:hint="eastAsia"/>
        </w:rPr>
        <w:t>民航二所发〔2019〕58号：关于印发民航二所各职能部门、业务单位主要职责的通知</w:t>
      </w:r>
      <w:r>
        <w:rPr>
          <w:rFonts w:hint="eastAsia"/>
          <w:lang w:eastAsia="zh-CN"/>
        </w:rPr>
        <w:t>》</w:t>
      </w:r>
      <w:r>
        <w:rPr>
          <w:rFonts w:hint="eastAsia"/>
          <w:lang w:val="en-US" w:eastAsia="zh-CN"/>
        </w:rPr>
        <w:t>以及后续新增发文，具体详见附件5.1.2.2</w:t>
      </w:r>
      <w:r>
        <w:rPr>
          <w:rFonts w:hint="eastAsia"/>
          <w:lang w:eastAsia="zh-CN"/>
        </w:rPr>
        <w:t>）</w:t>
      </w:r>
    </w:p>
    <w:p>
      <w:pPr>
        <w:pStyle w:val="4"/>
        <w:spacing w:before="0" w:after="0"/>
        <w:ind w:left="0" w:firstLine="0"/>
      </w:pPr>
      <w:r>
        <w:rPr>
          <w:rFonts w:hint="eastAsia"/>
        </w:rPr>
        <w:t xml:space="preserve"> </w:t>
      </w:r>
      <w:bookmarkStart w:id="1057" w:name="_Toc1830331457"/>
      <w:bookmarkStart w:id="1058" w:name="_Toc385312571"/>
      <w:bookmarkStart w:id="1059" w:name="_Toc470792502"/>
      <w:bookmarkStart w:id="1060" w:name="_Toc4529"/>
      <w:bookmarkStart w:id="1061" w:name="_Toc5757"/>
      <w:bookmarkStart w:id="1062" w:name="_Toc1697086354"/>
      <w:bookmarkStart w:id="1063" w:name="_Toc1215"/>
      <w:bookmarkStart w:id="1064" w:name="_Toc1178396876"/>
      <w:bookmarkStart w:id="1065" w:name="_Toc2115106714"/>
      <w:bookmarkStart w:id="1066" w:name="_Toc328930599"/>
      <w:bookmarkStart w:id="1067" w:name="_Toc10435"/>
      <w:bookmarkStart w:id="1068" w:name="_Toc1136665544"/>
      <w:bookmarkStart w:id="1069" w:name="_Toc385952038"/>
      <w:bookmarkStart w:id="1070" w:name="_Toc376173022"/>
      <w:bookmarkStart w:id="1071" w:name="_Toc1611950911"/>
      <w:bookmarkStart w:id="1072" w:name="_Toc1074162180"/>
      <w:bookmarkStart w:id="1073" w:name="_Toc2080251945"/>
      <w:bookmarkStart w:id="1074" w:name="_Toc655574045"/>
      <w:bookmarkStart w:id="1075" w:name="_Toc2062568054"/>
      <w:bookmarkStart w:id="1076" w:name="_Toc561856836"/>
      <w:bookmarkStart w:id="1077" w:name="_Toc1603152682"/>
      <w:bookmarkStart w:id="1078" w:name="_Toc13567"/>
      <w:bookmarkStart w:id="1079" w:name="_Toc650074692"/>
      <w:bookmarkStart w:id="1080" w:name="_Toc2040104655"/>
      <w:bookmarkStart w:id="1081" w:name="_Toc2395"/>
      <w:bookmarkStart w:id="1082" w:name="_Toc997058669"/>
      <w:bookmarkStart w:id="1083" w:name="_Toc874"/>
      <w:bookmarkStart w:id="1084" w:name="_Toc1167153133"/>
      <w:bookmarkStart w:id="1085" w:name="_Toc364468092"/>
      <w:bookmarkStart w:id="1086" w:name="_Toc196237810"/>
      <w:bookmarkStart w:id="1087" w:name="_Toc18562"/>
      <w:bookmarkStart w:id="1088" w:name="_Toc824931327"/>
      <w:r>
        <w:rPr>
          <w:rFonts w:hint="eastAsia"/>
        </w:rPr>
        <w:t>行政办公室</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pPr>
        <w:pStyle w:val="5"/>
        <w:ind w:firstLine="0"/>
      </w:pPr>
      <w:r>
        <w:rPr>
          <w:rFonts w:hint="eastAsia"/>
        </w:rPr>
        <w:t>行政办公室主要职能</w:t>
      </w:r>
    </w:p>
    <w:p>
      <w:pPr>
        <w:ind w:firstLine="560"/>
      </w:pPr>
      <w:r>
        <w:rPr>
          <w:rFonts w:hint="eastAsia"/>
        </w:rPr>
        <w:t>（1）负责协助所领导处理行政事务工作及全所的日常行政管理工作；</w:t>
      </w:r>
    </w:p>
    <w:p>
      <w:pPr>
        <w:ind w:firstLine="560"/>
      </w:pPr>
      <w:r>
        <w:rPr>
          <w:rFonts w:hint="eastAsia"/>
        </w:rPr>
        <w:t>（2）负责组织、召开全所性的会议，并做好会议纪要；</w:t>
      </w:r>
    </w:p>
    <w:p>
      <w:pPr>
        <w:ind w:firstLine="560"/>
      </w:pPr>
      <w:r>
        <w:rPr>
          <w:rFonts w:hint="eastAsia"/>
        </w:rPr>
        <w:t>（3）负责全所收文、拟办和所级发文，以及机要、保密工作；</w:t>
      </w:r>
    </w:p>
    <w:p>
      <w:pPr>
        <w:ind w:firstLine="560"/>
      </w:pPr>
      <w:r>
        <w:rPr>
          <w:rFonts w:hint="eastAsia"/>
        </w:rPr>
        <w:t>（4）负责全所印鉴管理及全所下属各单位印鉴的发放及收缴、保管工作；</w:t>
      </w:r>
    </w:p>
    <w:p>
      <w:pPr>
        <w:ind w:firstLine="560"/>
      </w:pPr>
      <w:r>
        <w:rPr>
          <w:rFonts w:hint="eastAsia"/>
        </w:rPr>
        <w:t>（5）负责行政督查工作，检查、督促各项规章制度及重要任务的贯彻与落实；</w:t>
      </w:r>
    </w:p>
    <w:p>
      <w:pPr>
        <w:ind w:firstLine="560"/>
      </w:pPr>
      <w:r>
        <w:rPr>
          <w:rFonts w:hint="eastAsia"/>
        </w:rPr>
        <w:t>（6）负责全所各类文件档案的移交、收集、立卷、保管、查阅等工作，指导全所下属各单位文档管理工作；</w:t>
      </w:r>
    </w:p>
    <w:p>
      <w:pPr>
        <w:ind w:firstLine="560"/>
      </w:pPr>
      <w:r>
        <w:rPr>
          <w:rFonts w:hint="eastAsia"/>
        </w:rPr>
        <w:t>（7）负责全所办公家具分配使用相关管理工作；负责全所办公用房使用的调配工作；负责职能部门、业务部门办公用品的购置与管理工作；</w:t>
      </w:r>
    </w:p>
    <w:p>
      <w:pPr>
        <w:ind w:firstLine="560"/>
      </w:pPr>
      <w:r>
        <w:rPr>
          <w:rFonts w:hint="eastAsia"/>
        </w:rPr>
        <w:t>（8）负责所部的外事接待工作，以及全所因公出国（境）管理、机场通行证管理工作；</w:t>
      </w:r>
    </w:p>
    <w:p>
      <w:pPr>
        <w:ind w:firstLine="560"/>
      </w:pPr>
      <w:r>
        <w:rPr>
          <w:rFonts w:hint="eastAsia"/>
        </w:rPr>
        <w:t>（9）负责全所信访工作；</w:t>
      </w:r>
    </w:p>
    <w:p>
      <w:pPr>
        <w:ind w:firstLine="560"/>
      </w:pPr>
      <w:r>
        <w:rPr>
          <w:rFonts w:hint="eastAsia"/>
        </w:rPr>
        <w:t>（10）完成所领导交办的其他工作任务。</w:t>
      </w:r>
    </w:p>
    <w:p>
      <w:pPr>
        <w:pStyle w:val="5"/>
        <w:ind w:firstLine="0"/>
      </w:pPr>
      <w:r>
        <w:rPr>
          <w:rFonts w:hint="eastAsia"/>
        </w:rPr>
        <w:t>行政管理业务痛点</w:t>
      </w:r>
    </w:p>
    <w:p>
      <w:pPr>
        <w:numPr>
          <w:ilvl w:val="0"/>
          <w:numId w:val="10"/>
        </w:numPr>
        <w:ind w:firstLine="562"/>
      </w:pPr>
      <w:r>
        <w:rPr>
          <w:rFonts w:hint="eastAsia"/>
          <w:b/>
          <w:bCs/>
        </w:rPr>
        <w:t>旧OA功能、体验皆有欠缺：</w:t>
      </w:r>
      <w:r>
        <w:t>2017年引入旧OA</w:t>
      </w:r>
      <w:r>
        <w:rPr>
          <w:rFonts w:hint="eastAsia"/>
        </w:rPr>
        <w:t>系统</w:t>
      </w:r>
      <w:r>
        <w:t>，</w:t>
      </w:r>
      <w:r>
        <w:rPr>
          <w:rFonts w:hint="eastAsia"/>
        </w:rPr>
        <w:t>该系统</w:t>
      </w:r>
      <w:r>
        <w:t>可</w:t>
      </w:r>
      <w:r>
        <w:rPr>
          <w:rFonts w:hint="eastAsia"/>
        </w:rPr>
        <w:t>以</w:t>
      </w:r>
      <w:r>
        <w:t>满足行政办公室流程</w:t>
      </w:r>
      <w:r>
        <w:rPr>
          <w:rFonts w:hint="eastAsia"/>
        </w:rPr>
        <w:t>性和</w:t>
      </w:r>
      <w:r>
        <w:t>常规</w:t>
      </w:r>
      <w:r>
        <w:rPr>
          <w:rFonts w:hint="eastAsia"/>
        </w:rPr>
        <w:t>性的</w:t>
      </w:r>
      <w:r>
        <w:t>工作</w:t>
      </w:r>
      <w:r>
        <w:rPr>
          <w:rFonts w:hint="eastAsia"/>
        </w:rPr>
        <w:t>需求</w:t>
      </w:r>
      <w:r>
        <w:t>，但</w:t>
      </w:r>
      <w:r>
        <w:rPr>
          <w:rFonts w:hint="eastAsia"/>
        </w:rPr>
        <w:t>缺乏部分功能，如</w:t>
      </w:r>
      <w:r>
        <w:t>待办工作提示</w:t>
      </w:r>
      <w:r>
        <w:rPr>
          <w:rFonts w:hint="eastAsia"/>
        </w:rPr>
        <w:t>，</w:t>
      </w:r>
      <w:r>
        <w:t>使用者</w:t>
      </w:r>
      <w:r>
        <w:rPr>
          <w:rFonts w:hint="eastAsia"/>
        </w:rPr>
        <w:t>需要</w:t>
      </w:r>
      <w:r>
        <w:t>点进</w:t>
      </w:r>
      <w:r>
        <w:rPr>
          <w:rFonts w:hint="eastAsia"/>
        </w:rPr>
        <w:t>对应流程</w:t>
      </w:r>
      <w:r>
        <w:t>才能</w:t>
      </w:r>
      <w:r>
        <w:rPr>
          <w:rFonts w:hint="eastAsia"/>
        </w:rPr>
        <w:t>查</w:t>
      </w:r>
      <w:r>
        <w:t>看</w:t>
      </w:r>
      <w:r>
        <w:rPr>
          <w:rFonts w:hint="eastAsia"/>
        </w:rPr>
        <w:t>和处理，容易耽误工作进度且体验不好</w:t>
      </w:r>
      <w:r>
        <w:t>。</w:t>
      </w:r>
      <w:r>
        <w:rPr>
          <w:rFonts w:hint="eastAsia"/>
        </w:rPr>
        <w:t>此外如档案管理，二所仍有大部分资料沿用传统的纸质文档进行记录、传递和存储，在查阅、调用时无法实现关键词搜索，体验有待加强</w:t>
      </w:r>
      <w:r>
        <w:rPr>
          <w:rFonts w:hint="eastAsia"/>
          <w:lang w:eastAsia="zh-CN"/>
        </w:rPr>
        <w:t>；</w:t>
      </w:r>
      <w:r>
        <w:rPr>
          <w:rFonts w:hint="eastAsia"/>
        </w:rPr>
        <w:t>如电子印章，二所部分公文处理仍需到二所总部现场盖章，导致多基地的员工频繁在两地往返，办公效率低下。</w:t>
      </w:r>
    </w:p>
    <w:p>
      <w:pPr>
        <w:numPr>
          <w:ilvl w:val="255"/>
          <w:numId w:val="0"/>
        </w:numPr>
        <w:ind w:firstLine="560" w:firstLineChars="200"/>
      </w:pPr>
      <w:r>
        <w:rPr>
          <w:rFonts w:hint="eastAsia"/>
        </w:rPr>
        <w:t>（2）</w:t>
      </w:r>
      <w:r>
        <w:rPr>
          <w:b/>
          <w:bCs/>
        </w:rPr>
        <w:t>新</w:t>
      </w:r>
      <w:r>
        <w:rPr>
          <w:rFonts w:hint="eastAsia"/>
          <w:b/>
          <w:bCs/>
        </w:rPr>
        <w:t>、旧OA系统</w:t>
      </w:r>
      <w:r>
        <w:rPr>
          <w:b/>
          <w:bCs/>
        </w:rPr>
        <w:t>过渡</w:t>
      </w:r>
      <w:r>
        <w:rPr>
          <w:rFonts w:hint="eastAsia"/>
          <w:b/>
          <w:bCs/>
        </w:rPr>
        <w:t>：</w:t>
      </w:r>
      <w:r>
        <w:t>新版OA系统</w:t>
      </w:r>
      <w:r>
        <w:rPr>
          <w:rFonts w:hint="eastAsia"/>
        </w:rPr>
        <w:t>已在示范区成功部署并进入试运行阶段，行政办公室的业务工作也已迁移至新系统，但仍有部分业务流程需使用旧版OA系统，故目前存在新旧OA系统并行使用的情况。</w:t>
      </w:r>
    </w:p>
    <w:p>
      <w:pPr>
        <w:numPr>
          <w:ilvl w:val="255"/>
          <w:numId w:val="0"/>
        </w:numPr>
        <w:ind w:firstLine="560" w:firstLineChars="200"/>
      </w:pPr>
      <w:r>
        <w:rPr>
          <w:rFonts w:hint="eastAsia"/>
        </w:rPr>
        <w:t>（3）</w:t>
      </w:r>
      <w:r>
        <w:rPr>
          <w:rFonts w:hint="eastAsia"/>
          <w:b/>
          <w:bCs/>
        </w:rPr>
        <w:t>未实现全所统一的</w:t>
      </w:r>
      <w:r>
        <w:rPr>
          <w:b/>
          <w:bCs/>
        </w:rPr>
        <w:t>移动办公</w:t>
      </w:r>
      <w:r>
        <w:rPr>
          <w:rFonts w:hint="eastAsia"/>
          <w:b/>
          <w:bCs/>
        </w:rPr>
        <w:t>和在线协同</w:t>
      </w:r>
      <w:r>
        <w:rPr>
          <w:b/>
          <w:bCs/>
        </w:rPr>
        <w:t>：</w:t>
      </w:r>
      <w:r>
        <w:t>二所</w:t>
      </w:r>
      <w:r>
        <w:rPr>
          <w:rFonts w:hint="eastAsia"/>
        </w:rPr>
        <w:t>为一总部、</w:t>
      </w:r>
      <w:r>
        <w:t>多基地办公，</w:t>
      </w:r>
      <w:r>
        <w:rPr>
          <w:rFonts w:hint="eastAsia"/>
        </w:rPr>
        <w:t>基于网络安全考虑，尚未实现全所统一的移动办公和在线协同沟通，员工仍需频繁地实地往返完成部分办公任务，导致办公效率降低。例如审批人一旦出差就无法处理相应流程，要等出差结束才能处理，降低审批人审批效率，影响审批人及时了解信息，且该流程对应的工作或业务进展会直接停滞。</w:t>
      </w:r>
    </w:p>
    <w:p>
      <w:pPr>
        <w:pStyle w:val="5"/>
        <w:ind w:firstLine="0"/>
      </w:pPr>
      <w:r>
        <w:rPr>
          <w:rFonts w:hint="eastAsia"/>
        </w:rPr>
        <w:t>IT应用和规划现状</w:t>
      </w:r>
    </w:p>
    <w:p>
      <w:pPr>
        <w:ind w:firstLine="560"/>
      </w:pPr>
      <w:r>
        <w:rPr>
          <w:rFonts w:hint="eastAsia"/>
        </w:rPr>
        <w:t>（1）</w:t>
      </w:r>
      <w:r>
        <w:t>已使用</w:t>
      </w:r>
      <w:r>
        <w:rPr>
          <w:rFonts w:hint="eastAsia"/>
        </w:rPr>
        <w:t>：旧OA系统，具备基本功能，可以满足一般办公流程和行政事务处理的需求。</w:t>
      </w:r>
    </w:p>
    <w:p>
      <w:pPr>
        <w:ind w:firstLine="560"/>
      </w:pPr>
      <w:r>
        <w:rPr>
          <w:rFonts w:hint="eastAsia"/>
        </w:rPr>
        <w:t>（2）</w:t>
      </w:r>
      <w:r>
        <w:t>实施中</w:t>
      </w:r>
      <w:r>
        <w:rPr>
          <w:rFonts w:hint="eastAsia"/>
        </w:rPr>
        <w:t>：新OA系统已经在示范区进行试运行。</w:t>
      </w:r>
    </w:p>
    <w:p>
      <w:pPr>
        <w:ind w:firstLine="560"/>
      </w:pPr>
      <w:r>
        <w:rPr>
          <w:rFonts w:hint="eastAsia"/>
        </w:rPr>
        <w:t>（3）规划中：无。</w:t>
      </w:r>
    </w:p>
    <w:p>
      <w:pPr>
        <w:pStyle w:val="5"/>
        <w:ind w:firstLine="0"/>
      </w:pPr>
      <w:r>
        <w:rPr>
          <w:rFonts w:hint="eastAsia"/>
        </w:rPr>
        <w:t>数字化建设重点需求建议</w:t>
      </w:r>
    </w:p>
    <w:p>
      <w:pPr>
        <w:ind w:firstLine="560"/>
        <w:rPr>
          <w:rFonts w:ascii="Arial" w:hAnsi="Arial"/>
        </w:rPr>
      </w:pPr>
      <w:r>
        <w:rPr>
          <w:rFonts w:hint="eastAsia" w:ascii="Arial" w:hAnsi="Arial"/>
        </w:rPr>
        <w:t>（</w:t>
      </w:r>
      <w:r>
        <w:rPr>
          <w:rFonts w:hint="default" w:ascii="Times New Roman" w:hAnsi="Times New Roman" w:cs="Times New Roman"/>
        </w:rPr>
        <w:t>1</w:t>
      </w:r>
      <w:r>
        <w:rPr>
          <w:rFonts w:hint="eastAsia" w:ascii="Arial" w:hAnsi="Arial"/>
        </w:rPr>
        <w:t>）</w:t>
      </w:r>
      <w:r>
        <w:rPr>
          <w:rFonts w:hint="eastAsia" w:ascii="Arial" w:hAnsi="Arial"/>
          <w:b/>
          <w:bCs/>
        </w:rPr>
        <w:t>一网办：</w:t>
      </w:r>
      <w:r>
        <w:rPr>
          <w:rFonts w:hint="eastAsia" w:ascii="Arial" w:hAnsi="Arial"/>
        </w:rPr>
        <w:t>建设综合性的个人门户平台，集成各类办公场景的入口和功能，员工只需通过一个登录界面，即可轻松访问和处理人、财、物等各方面的数据。</w:t>
      </w:r>
    </w:p>
    <w:p>
      <w:pPr>
        <w:ind w:firstLine="560"/>
      </w:pPr>
      <w:r>
        <w:rPr>
          <w:rFonts w:hint="eastAsia" w:ascii="Arial" w:hAnsi="Arial"/>
        </w:rPr>
        <w:t>（</w:t>
      </w:r>
      <w:r>
        <w:rPr>
          <w:rFonts w:hint="default" w:ascii="Times New Roman" w:hAnsi="Times New Roman" w:cs="Times New Roman"/>
        </w:rPr>
        <w:t>2</w:t>
      </w:r>
      <w:r>
        <w:rPr>
          <w:rFonts w:hint="eastAsia" w:ascii="Arial" w:hAnsi="Arial"/>
        </w:rPr>
        <w:t>）</w:t>
      </w:r>
      <w:r>
        <w:rPr>
          <w:rFonts w:hint="eastAsia" w:ascii="Arial" w:hAnsi="Arial"/>
          <w:b/>
          <w:bCs/>
        </w:rPr>
        <w:t>电子档案管理系统：</w:t>
      </w:r>
      <w:r>
        <w:rPr>
          <w:rFonts w:hint="eastAsia" w:ascii="Arial" w:hAnsi="Arial"/>
        </w:rPr>
        <w:t>推行数字化、信息化办公，建立完善的档案管理系统，将传统的纸质档案转化为电子档案，并对分类、编目、存储和备份等</w:t>
      </w:r>
      <w:r>
        <w:rPr>
          <w:rFonts w:hint="eastAsia" w:ascii="Arial" w:hAnsi="Arial"/>
          <w:lang w:val="en-US" w:eastAsia="zh-CN"/>
        </w:rPr>
        <w:t>管理，</w:t>
      </w:r>
      <w:r>
        <w:rPr>
          <w:rFonts w:hint="eastAsia" w:ascii="Arial" w:hAnsi="Arial"/>
        </w:rPr>
        <w:t>提高档案管理效率，便于查询和调用，同时也能更好</w:t>
      </w:r>
      <w:r>
        <w:rPr>
          <w:rFonts w:hint="eastAsia" w:ascii="Arial" w:hAnsi="Arial"/>
          <w:lang w:val="en-US" w:eastAsia="zh-CN"/>
        </w:rPr>
        <w:t>避免</w:t>
      </w:r>
      <w:r>
        <w:rPr>
          <w:rFonts w:hint="eastAsia" w:ascii="Arial" w:hAnsi="Arial"/>
        </w:rPr>
        <w:t>纸质档案的损坏或遗失。</w:t>
      </w:r>
    </w:p>
    <w:p>
      <w:pPr>
        <w:ind w:firstLine="560"/>
      </w:pPr>
      <w:r>
        <w:rPr>
          <w:rFonts w:hint="eastAsia" w:ascii="Arial" w:hAnsi="Arial"/>
        </w:rPr>
        <w:t>（</w:t>
      </w:r>
      <w:r>
        <w:rPr>
          <w:rFonts w:hint="default" w:ascii="Times New Roman" w:hAnsi="Times New Roman" w:cs="Times New Roman"/>
        </w:rPr>
        <w:t>3</w:t>
      </w:r>
      <w:r>
        <w:rPr>
          <w:rFonts w:hint="eastAsia" w:ascii="Arial" w:hAnsi="Arial"/>
        </w:rPr>
        <w:t>）</w:t>
      </w:r>
      <w:r>
        <w:rPr>
          <w:rFonts w:hint="eastAsia" w:ascii="Arial" w:hAnsi="Arial"/>
          <w:b/>
          <w:bCs/>
        </w:rPr>
        <w:t>实现各基地网络互通、建设远程协同办公系统：</w:t>
      </w:r>
      <w:r>
        <w:rPr>
          <w:rFonts w:hint="eastAsia" w:ascii="Arial" w:hAnsi="Arial"/>
        </w:rPr>
        <w:t>在满足网络安全的前提下，打通多基地的网络，实现网络互通，建设远程协同办公系统，如网络视频会议、电子公文处理、印鉴电子化等，实现移动办公，提升办公效率。</w:t>
      </w:r>
    </w:p>
    <w:p>
      <w:pPr>
        <w:pStyle w:val="4"/>
        <w:spacing w:before="0" w:after="0"/>
        <w:ind w:left="0" w:firstLine="0"/>
      </w:pPr>
      <w:r>
        <w:rPr>
          <w:rFonts w:hint="eastAsia"/>
        </w:rPr>
        <w:t xml:space="preserve"> </w:t>
      </w:r>
      <w:bookmarkStart w:id="1089" w:name="_Toc32033"/>
      <w:bookmarkStart w:id="1090" w:name="_Toc1552754272"/>
      <w:bookmarkStart w:id="1091" w:name="_Toc991861000"/>
      <w:bookmarkStart w:id="1092" w:name="_Toc1641865205"/>
      <w:bookmarkStart w:id="1093" w:name="_Toc24860"/>
      <w:bookmarkStart w:id="1094" w:name="_Toc1301733407"/>
      <w:bookmarkStart w:id="1095" w:name="_Toc11173"/>
      <w:bookmarkStart w:id="1096" w:name="_Toc1285185092"/>
      <w:bookmarkStart w:id="1097" w:name="_Toc1696222578"/>
      <w:bookmarkStart w:id="1098" w:name="_Toc1825038171"/>
      <w:bookmarkStart w:id="1099" w:name="_Toc466387857"/>
      <w:bookmarkStart w:id="1100" w:name="_Toc17484"/>
      <w:bookmarkStart w:id="1101" w:name="_Toc20556"/>
      <w:bookmarkStart w:id="1102" w:name="_Toc52552224"/>
      <w:bookmarkStart w:id="1103" w:name="_Toc11953"/>
      <w:bookmarkStart w:id="1104" w:name="_Toc1295288726"/>
      <w:bookmarkStart w:id="1105" w:name="_Toc148123986"/>
      <w:bookmarkStart w:id="1106" w:name="_Toc1227074633"/>
      <w:bookmarkStart w:id="1107" w:name="_Toc2070757943"/>
      <w:bookmarkStart w:id="1108" w:name="_Toc1222102298"/>
      <w:bookmarkStart w:id="1109" w:name="_Toc3565"/>
      <w:bookmarkStart w:id="1110" w:name="_Toc750152342"/>
      <w:bookmarkStart w:id="1111" w:name="_Toc1760666455"/>
      <w:bookmarkStart w:id="1112" w:name="_Toc1279825566"/>
      <w:bookmarkStart w:id="1113" w:name="_Toc1857291112"/>
      <w:bookmarkStart w:id="1114" w:name="_Toc1781474525"/>
      <w:bookmarkStart w:id="1115" w:name="_Toc1556036155"/>
      <w:bookmarkStart w:id="1116" w:name="_Toc642246793"/>
      <w:bookmarkStart w:id="1117" w:name="_Toc900253704"/>
      <w:bookmarkStart w:id="1118" w:name="_Toc1315028583"/>
      <w:bookmarkStart w:id="1119" w:name="_Toc11492"/>
      <w:bookmarkStart w:id="1120" w:name="_Toc713670015"/>
      <w:r>
        <w:rPr>
          <w:rFonts w:hint="eastAsia"/>
        </w:rPr>
        <w:t>党委办公室</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pPr>
        <w:pStyle w:val="5"/>
        <w:ind w:firstLine="0"/>
      </w:pPr>
      <w:r>
        <w:rPr>
          <w:rFonts w:hint="eastAsia"/>
        </w:rPr>
        <w:t>党委办公室主要职能</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1</w:t>
      </w:r>
      <w:r>
        <w:rPr>
          <w:rFonts w:hint="eastAsia" w:ascii="仿宋_GB2312" w:hAnsi="仿宋"/>
          <w:color w:val="000000"/>
          <w:szCs w:val="32"/>
          <w:lang w:eastAsia="zh-CN"/>
        </w:rPr>
        <w:t>）</w:t>
      </w:r>
      <w:r>
        <w:rPr>
          <w:rFonts w:hint="eastAsia" w:ascii="仿宋_GB2312" w:hAnsi="仿宋"/>
          <w:color w:val="000000"/>
          <w:szCs w:val="32"/>
        </w:rPr>
        <w:t>负责制定我所党建工作规划、计划、制度和措施，研究解决党建工作中的重要问题；</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2</w:t>
      </w:r>
      <w:r>
        <w:rPr>
          <w:rFonts w:hint="eastAsia" w:ascii="仿宋_GB2312" w:hAnsi="仿宋"/>
          <w:color w:val="000000"/>
          <w:szCs w:val="32"/>
          <w:lang w:eastAsia="zh-CN"/>
        </w:rPr>
        <w:t>）</w:t>
      </w:r>
      <w:r>
        <w:rPr>
          <w:rFonts w:hint="eastAsia" w:ascii="仿宋_GB2312" w:hAnsi="仿宋"/>
          <w:color w:val="000000"/>
          <w:szCs w:val="32"/>
        </w:rPr>
        <w:t>负责加强所党委领导班子、领导干部的思想政治和作风建设，组织中心组学习和民主生活会；</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3</w:t>
      </w:r>
      <w:r>
        <w:rPr>
          <w:rFonts w:hint="eastAsia" w:ascii="仿宋_GB2312" w:hAnsi="仿宋"/>
          <w:color w:val="000000"/>
          <w:szCs w:val="32"/>
          <w:lang w:eastAsia="zh-CN"/>
        </w:rPr>
        <w:t>）</w:t>
      </w:r>
      <w:r>
        <w:rPr>
          <w:rFonts w:hint="eastAsia" w:ascii="仿宋_GB2312" w:hAnsi="仿宋"/>
          <w:color w:val="000000"/>
          <w:szCs w:val="32"/>
        </w:rPr>
        <w:t>负责加强对党务干部的管理、使用、教育、培养和交流，督促其不断提高素质，履职尽责做好工作；</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4</w:t>
      </w:r>
      <w:r>
        <w:rPr>
          <w:rFonts w:hint="eastAsia" w:ascii="仿宋_GB2312" w:hAnsi="仿宋"/>
          <w:color w:val="000000"/>
          <w:szCs w:val="32"/>
          <w:lang w:eastAsia="zh-CN"/>
        </w:rPr>
        <w:t>）</w:t>
      </w:r>
      <w:r>
        <w:rPr>
          <w:rFonts w:hint="eastAsia" w:ascii="仿宋_GB2312" w:hAnsi="仿宋"/>
          <w:color w:val="000000"/>
          <w:szCs w:val="32"/>
        </w:rPr>
        <w:t>负责开展考核评比，检查所党委决议、决定的执行情况；</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5</w:t>
      </w:r>
      <w:r>
        <w:rPr>
          <w:rFonts w:hint="eastAsia" w:ascii="仿宋_GB2312" w:hAnsi="仿宋"/>
          <w:color w:val="000000"/>
          <w:szCs w:val="32"/>
          <w:lang w:eastAsia="zh-CN"/>
        </w:rPr>
        <w:t>）</w:t>
      </w:r>
      <w:r>
        <w:rPr>
          <w:rFonts w:hint="eastAsia" w:ascii="仿宋_GB2312" w:hAnsi="仿宋"/>
          <w:color w:val="000000"/>
          <w:szCs w:val="32"/>
        </w:rPr>
        <w:t>负责指导我所下属各单位党组织的日常党务工作，为党组织开展工作提供必要的条件；</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6</w:t>
      </w:r>
      <w:r>
        <w:rPr>
          <w:rFonts w:hint="eastAsia" w:ascii="仿宋_GB2312" w:hAnsi="仿宋"/>
          <w:color w:val="000000"/>
          <w:szCs w:val="32"/>
          <w:lang w:eastAsia="zh-CN"/>
        </w:rPr>
        <w:t>）</w:t>
      </w:r>
      <w:r>
        <w:rPr>
          <w:rFonts w:hint="eastAsia" w:ascii="仿宋_GB2312" w:hAnsi="仿宋"/>
          <w:color w:val="000000"/>
          <w:szCs w:val="32"/>
        </w:rPr>
        <w:t>负责及时通过党组织了解和掌握党员、干部和职工的思想动态，有针对性地抓好我所下属各单位精神文明建设、统战、维稳及思想政治工作；</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7</w:t>
      </w:r>
      <w:r>
        <w:rPr>
          <w:rFonts w:hint="eastAsia" w:ascii="仿宋_GB2312" w:hAnsi="仿宋"/>
          <w:color w:val="000000"/>
          <w:szCs w:val="32"/>
          <w:lang w:eastAsia="zh-CN"/>
        </w:rPr>
        <w:t>）</w:t>
      </w:r>
      <w:r>
        <w:rPr>
          <w:rFonts w:hint="eastAsia" w:ascii="仿宋_GB2312" w:hAnsi="仿宋"/>
          <w:color w:val="000000"/>
          <w:szCs w:val="32"/>
        </w:rPr>
        <w:t>负责支持工会、职代会、共青团、女工委等群众组织工作；</w:t>
      </w:r>
    </w:p>
    <w:p>
      <w:pPr>
        <w:spacing w:line="560" w:lineRule="exact"/>
        <w:ind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8</w:t>
      </w:r>
      <w:r>
        <w:rPr>
          <w:rFonts w:hint="eastAsia" w:ascii="仿宋_GB2312" w:hAnsi="仿宋"/>
          <w:color w:val="000000"/>
          <w:szCs w:val="32"/>
          <w:lang w:eastAsia="zh-CN"/>
        </w:rPr>
        <w:t>）</w:t>
      </w:r>
      <w:r>
        <w:rPr>
          <w:rFonts w:hint="eastAsia" w:ascii="仿宋_GB2312" w:hAnsi="仿宋"/>
          <w:color w:val="000000"/>
          <w:szCs w:val="32"/>
        </w:rPr>
        <w:t>完成所党委交办的其他工作任务。</w:t>
      </w:r>
    </w:p>
    <w:p>
      <w:pPr>
        <w:spacing w:line="560" w:lineRule="exact"/>
        <w:ind w:firstLine="0" w:firstLineChars="0"/>
        <w:rPr>
          <w:szCs w:val="32"/>
        </w:rPr>
        <w:sectPr>
          <w:pgSz w:w="11906" w:h="16838"/>
          <w:pgMar w:top="1134" w:right="1800" w:bottom="1440" w:left="1800" w:header="851" w:footer="1587" w:gutter="0"/>
          <w:cols w:space="425" w:num="1"/>
          <w:docGrid w:type="lines" w:linePitch="435" w:charSpace="0"/>
        </w:sectPr>
      </w:pPr>
    </w:p>
    <w:p>
      <w:pPr>
        <w:pStyle w:val="5"/>
        <w:ind w:firstLine="0"/>
      </w:pPr>
      <w:r>
        <w:rPr>
          <w:rFonts w:hint="eastAsia"/>
        </w:rPr>
        <w:t>党建管理业务痛点</w:t>
      </w:r>
    </w:p>
    <w:p>
      <w:pPr>
        <w:ind w:firstLine="560"/>
      </w:pPr>
      <w:r>
        <w:rPr>
          <w:rFonts w:hint="eastAsia"/>
        </w:rPr>
        <w:t>缺乏党建管理系统：目前党建工作尚未引入信息化系统（原来</w:t>
      </w:r>
      <w:r>
        <w:rPr>
          <w:rFonts w:hint="eastAsia"/>
          <w:lang w:val="en-US" w:eastAsia="zh-CN"/>
        </w:rPr>
        <w:t>规划是由</w:t>
      </w:r>
      <w:r>
        <w:rPr>
          <w:rFonts w:hint="eastAsia"/>
        </w:rPr>
        <w:t>民航局统一建设）。当前工作主要依靠人工管理</w:t>
      </w:r>
      <w:r>
        <w:rPr>
          <w:rFonts w:hint="eastAsia"/>
          <w:lang w:eastAsia="zh-CN"/>
        </w:rPr>
        <w:t>。</w:t>
      </w:r>
    </w:p>
    <w:p>
      <w:pPr>
        <w:pStyle w:val="5"/>
        <w:ind w:firstLine="0"/>
      </w:pPr>
      <w:r>
        <w:rPr>
          <w:rFonts w:hint="eastAsia"/>
        </w:rPr>
        <w:t>IT应用和规划现状</w:t>
      </w:r>
    </w:p>
    <w:p>
      <w:pPr>
        <w:numPr>
          <w:ilvl w:val="0"/>
          <w:numId w:val="11"/>
        </w:numPr>
        <w:ind w:firstLine="560"/>
      </w:pPr>
      <w:r>
        <w:rPr>
          <w:rFonts w:hint="eastAsia"/>
        </w:rPr>
        <w:t>已使用：无。</w:t>
      </w:r>
    </w:p>
    <w:p>
      <w:pPr>
        <w:numPr>
          <w:ilvl w:val="0"/>
          <w:numId w:val="11"/>
        </w:numPr>
        <w:ind w:firstLine="560"/>
      </w:pPr>
      <w:r>
        <w:rPr>
          <w:rFonts w:hint="eastAsia"/>
        </w:rPr>
        <w:t>实施中：无。</w:t>
      </w:r>
    </w:p>
    <w:p>
      <w:pPr>
        <w:numPr>
          <w:ilvl w:val="0"/>
          <w:numId w:val="11"/>
        </w:numPr>
        <w:ind w:firstLine="560"/>
      </w:pPr>
      <w:r>
        <w:rPr>
          <w:rFonts w:hint="eastAsia"/>
        </w:rPr>
        <w:t>规划中：无。</w:t>
      </w:r>
    </w:p>
    <w:p>
      <w:pPr>
        <w:pStyle w:val="5"/>
        <w:ind w:firstLine="0"/>
      </w:pPr>
      <w:r>
        <w:rPr>
          <w:rFonts w:hint="eastAsia"/>
        </w:rPr>
        <w:t>数字化建设重点需求建议</w:t>
      </w:r>
    </w:p>
    <w:p>
      <w:pPr>
        <w:ind w:firstLine="560"/>
        <w:rPr>
          <w:rFonts w:hint="eastAsia"/>
        </w:rPr>
      </w:pPr>
      <w:r>
        <w:rPr>
          <w:rFonts w:hint="eastAsia"/>
        </w:rPr>
        <w:t>建设基础的党建管理系统：具备党员组织关系对接、党员人事信息管理、档案管理、三会一课党建学习等基础功能，党建管理系统可激发党员活力，让党建工作制度化、科学化和规范化。</w:t>
      </w:r>
    </w:p>
    <w:p>
      <w:pPr>
        <w:pStyle w:val="4"/>
        <w:spacing w:before="0" w:after="0"/>
        <w:ind w:left="0" w:firstLine="0"/>
      </w:pPr>
      <w:bookmarkStart w:id="1121" w:name="_Toc265401049"/>
      <w:bookmarkStart w:id="1122" w:name="_Toc629449851"/>
      <w:bookmarkStart w:id="1123" w:name="_Toc907609896"/>
      <w:bookmarkStart w:id="1124" w:name="_Toc1025335201"/>
      <w:bookmarkStart w:id="1125" w:name="_Toc832079410"/>
      <w:bookmarkStart w:id="1126" w:name="_Toc955773610"/>
      <w:bookmarkStart w:id="1127" w:name="_Toc2081404104"/>
      <w:bookmarkStart w:id="1128" w:name="_Toc989040129"/>
      <w:bookmarkStart w:id="1129" w:name="_Toc567454521"/>
      <w:bookmarkStart w:id="1130" w:name="_Toc1157894690"/>
      <w:bookmarkStart w:id="1131" w:name="_Toc875888243"/>
      <w:bookmarkStart w:id="1132" w:name="_Toc586285829"/>
      <w:bookmarkStart w:id="1133" w:name="_Toc1108764719"/>
      <w:bookmarkStart w:id="1134" w:name="_Toc1817459460"/>
      <w:bookmarkStart w:id="1135" w:name="_Toc1439758986"/>
      <w:r>
        <w:rPr>
          <w:rFonts w:hint="eastAsia"/>
        </w:rPr>
        <w:t xml:space="preserve"> </w:t>
      </w:r>
      <w:bookmarkStart w:id="1136" w:name="_Toc17600"/>
      <w:bookmarkStart w:id="1137" w:name="_Toc1968"/>
      <w:bookmarkStart w:id="1138" w:name="_Toc23115"/>
      <w:bookmarkStart w:id="1139" w:name="_Toc23544"/>
      <w:bookmarkStart w:id="1140" w:name="_Toc16397"/>
      <w:bookmarkStart w:id="1141" w:name="_Toc1931183204"/>
      <w:bookmarkStart w:id="1142" w:name="_Toc19554"/>
      <w:bookmarkStart w:id="1143" w:name="_Toc28088"/>
      <w:bookmarkStart w:id="1144" w:name="_Toc1343937172"/>
      <w:bookmarkStart w:id="1145" w:name="_Toc919771160"/>
      <w:bookmarkStart w:id="1146" w:name="_Toc715319718"/>
      <w:bookmarkStart w:id="1147" w:name="_Toc1811120132"/>
      <w:bookmarkStart w:id="1148" w:name="_Toc1816910239"/>
      <w:bookmarkStart w:id="1149" w:name="_Toc1339722578"/>
      <w:bookmarkStart w:id="1150" w:name="_Toc243803919"/>
      <w:bookmarkStart w:id="1151" w:name="_Toc12727"/>
      <w:bookmarkStart w:id="1152" w:name="_Toc1541710013"/>
      <w:r>
        <w:rPr>
          <w:rFonts w:hint="eastAsia"/>
        </w:rPr>
        <w:t>文化宣传部</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r>
        <w:rPr>
          <w:rFonts w:hint="eastAsia"/>
          <w:lang w:eastAsia="zh-CN"/>
        </w:rPr>
        <w:t>（</w:t>
      </w:r>
      <w:r>
        <w:rPr>
          <w:rFonts w:hint="eastAsia"/>
        </w:rPr>
        <w:t>《民航科技》编辑部（情报资料室）</w:t>
      </w:r>
      <w:r>
        <w:rPr>
          <w:rFonts w:hint="eastAsia"/>
          <w:lang w:eastAsia="zh-CN"/>
        </w:rPr>
        <w:t>）</w:t>
      </w:r>
      <w:bookmarkEnd w:id="1144"/>
      <w:bookmarkEnd w:id="1145"/>
      <w:bookmarkEnd w:id="1146"/>
      <w:bookmarkEnd w:id="1147"/>
      <w:bookmarkEnd w:id="1148"/>
      <w:bookmarkEnd w:id="1149"/>
      <w:bookmarkEnd w:id="1150"/>
      <w:bookmarkEnd w:id="1151"/>
      <w:bookmarkEnd w:id="1152"/>
    </w:p>
    <w:p>
      <w:pPr>
        <w:pStyle w:val="5"/>
        <w:ind w:firstLine="0"/>
      </w:pPr>
      <w:r>
        <w:rPr>
          <w:rFonts w:hint="eastAsia"/>
        </w:rPr>
        <w:t>文化宣传部主要职能</w:t>
      </w:r>
    </w:p>
    <w:p>
      <w:pPr>
        <w:ind w:firstLine="560"/>
        <w:rPr>
          <w:rFonts w:hint="eastAsia"/>
        </w:rPr>
      </w:pPr>
      <w:r>
        <w:rPr>
          <w:rFonts w:hint="eastAsia"/>
        </w:rPr>
        <w:t>文化宣传部与《民航科技》编辑部（情报资料室）合署办公。</w:t>
      </w:r>
    </w:p>
    <w:p>
      <w:pPr>
        <w:ind w:firstLine="560"/>
        <w:rPr>
          <w:rFonts w:hint="eastAsia"/>
          <w:b/>
          <w:bCs/>
        </w:rPr>
      </w:pPr>
      <w:r>
        <w:rPr>
          <w:rFonts w:hint="eastAsia"/>
          <w:b/>
          <w:bCs/>
        </w:rPr>
        <w:t>文化宣传部主要职能：</w:t>
      </w:r>
    </w:p>
    <w:p>
      <w:pPr>
        <w:ind w:firstLine="560"/>
        <w:rPr>
          <w:rFonts w:hint="eastAsia"/>
        </w:rPr>
      </w:pPr>
      <w:r>
        <w:rPr>
          <w:rFonts w:hint="eastAsia"/>
          <w:lang w:eastAsia="zh-CN"/>
        </w:rPr>
        <w:t>（</w:t>
      </w:r>
      <w:r>
        <w:rPr>
          <w:rFonts w:hint="eastAsia"/>
          <w:lang w:val="en-US" w:eastAsia="zh-CN"/>
        </w:rPr>
        <w:t>1</w:t>
      </w:r>
      <w:r>
        <w:rPr>
          <w:rFonts w:hint="eastAsia"/>
          <w:lang w:eastAsia="zh-CN"/>
        </w:rPr>
        <w:t>）</w:t>
      </w:r>
      <w:r>
        <w:rPr>
          <w:rFonts w:hint="eastAsia"/>
        </w:rPr>
        <w:t>负责执行所党委贯彻落实党中央、民航局党组的宣传部署；</w:t>
      </w:r>
    </w:p>
    <w:p>
      <w:pPr>
        <w:ind w:firstLine="560"/>
        <w:rPr>
          <w:rFonts w:hint="eastAsia"/>
        </w:rPr>
      </w:pPr>
      <w:r>
        <w:rPr>
          <w:rFonts w:hint="eastAsia"/>
          <w:lang w:eastAsia="zh-CN"/>
        </w:rPr>
        <w:t>（</w:t>
      </w:r>
      <w:r>
        <w:rPr>
          <w:rFonts w:hint="eastAsia"/>
          <w:lang w:val="en-US" w:eastAsia="zh-CN"/>
        </w:rPr>
        <w:t>2</w:t>
      </w:r>
      <w:r>
        <w:rPr>
          <w:rFonts w:hint="eastAsia"/>
          <w:lang w:eastAsia="zh-CN"/>
        </w:rPr>
        <w:t>）</w:t>
      </w:r>
      <w:r>
        <w:rPr>
          <w:rFonts w:hint="eastAsia"/>
        </w:rPr>
        <w:t>负责全所的文化宣传工作体系建设以及舆情的监管职责；</w:t>
      </w:r>
    </w:p>
    <w:p>
      <w:pPr>
        <w:ind w:left="0" w:leftChars="0" w:firstLine="560"/>
        <w:rPr>
          <w:rFonts w:hint="eastAsia"/>
        </w:rPr>
      </w:pPr>
      <w:r>
        <w:rPr>
          <w:rFonts w:hint="eastAsia"/>
          <w:lang w:eastAsia="zh-CN"/>
        </w:rPr>
        <w:t>（</w:t>
      </w:r>
      <w:r>
        <w:rPr>
          <w:rFonts w:hint="eastAsia"/>
          <w:lang w:val="en-US" w:eastAsia="zh-CN"/>
        </w:rPr>
        <w:t>3</w:t>
      </w:r>
      <w:r>
        <w:rPr>
          <w:rFonts w:hint="eastAsia"/>
          <w:lang w:eastAsia="zh-CN"/>
        </w:rPr>
        <w:t>）</w:t>
      </w:r>
      <w:r>
        <w:rPr>
          <w:rFonts w:hint="eastAsia"/>
        </w:rPr>
        <w:t>负责拟定全所文化宣传工作战略，制定规章制度，指导全所各领域宣传工作的规范开展，检查、督促全所各单位的贯彻落实；</w:t>
      </w:r>
    </w:p>
    <w:p>
      <w:pPr>
        <w:ind w:firstLine="560"/>
        <w:rPr>
          <w:rFonts w:hint="eastAsia"/>
        </w:rPr>
      </w:pPr>
      <w:r>
        <w:rPr>
          <w:rFonts w:hint="eastAsia"/>
          <w:lang w:eastAsia="zh-CN"/>
        </w:rPr>
        <w:t>（</w:t>
      </w:r>
      <w:r>
        <w:rPr>
          <w:rFonts w:hint="eastAsia"/>
          <w:lang w:val="en-US" w:eastAsia="zh-CN"/>
        </w:rPr>
        <w:t>4</w:t>
      </w:r>
      <w:r>
        <w:rPr>
          <w:rFonts w:hint="eastAsia"/>
          <w:lang w:eastAsia="zh-CN"/>
        </w:rPr>
        <w:t>）</w:t>
      </w:r>
      <w:r>
        <w:rPr>
          <w:rFonts w:hint="eastAsia"/>
        </w:rPr>
        <w:t>负责全所品牌宣传和企业形象识别系统的建设与管理；</w:t>
      </w:r>
    </w:p>
    <w:p>
      <w:pPr>
        <w:ind w:firstLine="560"/>
        <w:rPr>
          <w:rFonts w:hint="eastAsia"/>
        </w:rPr>
      </w:pPr>
      <w:r>
        <w:rPr>
          <w:rFonts w:hint="eastAsia"/>
          <w:lang w:eastAsia="zh-CN"/>
        </w:rPr>
        <w:t>（</w:t>
      </w:r>
      <w:r>
        <w:rPr>
          <w:rFonts w:hint="eastAsia"/>
          <w:lang w:val="en-US" w:eastAsia="zh-CN"/>
        </w:rPr>
        <w:t>5</w:t>
      </w:r>
      <w:r>
        <w:rPr>
          <w:rFonts w:hint="eastAsia"/>
          <w:lang w:eastAsia="zh-CN"/>
        </w:rPr>
        <w:t>）</w:t>
      </w:r>
      <w:r>
        <w:rPr>
          <w:rFonts w:hint="eastAsia"/>
        </w:rPr>
        <w:t>负责开拓新媒体，构建文化宣传新媒体矩阵；</w:t>
      </w:r>
    </w:p>
    <w:p>
      <w:pPr>
        <w:ind w:firstLine="560"/>
        <w:rPr>
          <w:rFonts w:hint="eastAsia"/>
        </w:rPr>
      </w:pPr>
      <w:r>
        <w:rPr>
          <w:rFonts w:hint="eastAsia"/>
          <w:lang w:eastAsia="zh-CN"/>
        </w:rPr>
        <w:t>（</w:t>
      </w:r>
      <w:r>
        <w:rPr>
          <w:rFonts w:hint="eastAsia"/>
          <w:lang w:val="en-US" w:eastAsia="zh-CN"/>
        </w:rPr>
        <w:t>6</w:t>
      </w:r>
      <w:r>
        <w:rPr>
          <w:rFonts w:hint="eastAsia"/>
          <w:lang w:eastAsia="zh-CN"/>
        </w:rPr>
        <w:t>）</w:t>
      </w:r>
      <w:r>
        <w:rPr>
          <w:rFonts w:hint="eastAsia"/>
        </w:rPr>
        <w:t>负责指导全所各单位建立文化宣传人才队伍，组织业务培训和交流活动。</w:t>
      </w:r>
    </w:p>
    <w:p>
      <w:pPr>
        <w:ind w:firstLine="560"/>
        <w:rPr>
          <w:rFonts w:hint="default" w:eastAsia="宋体"/>
          <w:lang w:val="en-US" w:eastAsia="zh-CN"/>
        </w:rPr>
      </w:pPr>
      <w:r>
        <w:rPr>
          <w:rFonts w:hint="eastAsia"/>
          <w:b/>
          <w:bCs/>
        </w:rPr>
        <w:t>《民航科技》编辑部（情报资料室）</w:t>
      </w:r>
      <w:r>
        <w:rPr>
          <w:rFonts w:hint="eastAsia"/>
          <w:b/>
          <w:bCs/>
          <w:lang w:val="en-US" w:eastAsia="zh-CN"/>
        </w:rPr>
        <w:t>主要职能</w:t>
      </w:r>
      <w:r>
        <w:rPr>
          <w:rFonts w:hint="eastAsia"/>
          <w:lang w:val="en-US" w:eastAsia="zh-CN"/>
        </w:rPr>
        <w:t>：</w:t>
      </w:r>
    </w:p>
    <w:p>
      <w:pPr>
        <w:ind w:firstLine="560"/>
        <w:rPr>
          <w:rFonts w:hint="eastAsia"/>
        </w:rPr>
      </w:pPr>
      <w:r>
        <w:rPr>
          <w:rFonts w:hint="eastAsia"/>
          <w:lang w:eastAsia="zh-CN"/>
        </w:rPr>
        <w:t>（</w:t>
      </w:r>
      <w:r>
        <w:rPr>
          <w:rFonts w:hint="eastAsia"/>
          <w:lang w:val="en-US" w:eastAsia="zh-CN"/>
        </w:rPr>
        <w:t>1</w:t>
      </w:r>
      <w:r>
        <w:rPr>
          <w:rFonts w:hint="eastAsia"/>
          <w:lang w:eastAsia="zh-CN"/>
        </w:rPr>
        <w:t>）</w:t>
      </w:r>
      <w:r>
        <w:rPr>
          <w:rFonts w:hint="eastAsia"/>
          <w:b w:val="0"/>
          <w:bCs w:val="0"/>
        </w:rPr>
        <w:t>编辑部</w:t>
      </w:r>
      <w:r>
        <w:rPr>
          <w:rFonts w:hint="eastAsia"/>
        </w:rPr>
        <w:t>负责面向全国民航发行《民航科技》以及定期面向全所策划发行内部电子刊物《壮志凌云》；</w:t>
      </w:r>
    </w:p>
    <w:p>
      <w:pPr>
        <w:ind w:firstLine="560"/>
      </w:pPr>
      <w:r>
        <w:rPr>
          <w:rFonts w:hint="eastAsia"/>
          <w:lang w:eastAsia="zh-CN"/>
        </w:rPr>
        <w:t>（</w:t>
      </w:r>
      <w:r>
        <w:rPr>
          <w:rFonts w:hint="eastAsia"/>
          <w:lang w:val="en-US" w:eastAsia="zh-CN"/>
        </w:rPr>
        <w:t>2</w:t>
      </w:r>
      <w:r>
        <w:rPr>
          <w:rFonts w:hint="eastAsia"/>
          <w:lang w:eastAsia="zh-CN"/>
        </w:rPr>
        <w:t>）</w:t>
      </w:r>
      <w:r>
        <w:rPr>
          <w:rFonts w:hint="eastAsia"/>
        </w:rPr>
        <w:t>情报资料室负责牵头召集科研中心和相关单位，对定期收集的国际国内行业方向及政策动态等内部情报进行编印成册，向全所指定部分领导和部门发行《民航科技信息季报》。</w:t>
      </w:r>
    </w:p>
    <w:p>
      <w:pPr>
        <w:pStyle w:val="5"/>
        <w:ind w:firstLine="0"/>
      </w:pPr>
      <w:r>
        <w:rPr>
          <w:rFonts w:hint="eastAsia"/>
        </w:rPr>
        <w:t>文化宣传业务痛点</w:t>
      </w:r>
    </w:p>
    <w:p>
      <w:pPr>
        <w:rPr>
          <w:rFonts w:hint="eastAsia"/>
        </w:rPr>
      </w:pPr>
      <w:r>
        <w:rPr>
          <w:rFonts w:hint="eastAsia"/>
        </w:rPr>
        <w:t>（1）</w:t>
      </w:r>
      <w:r>
        <w:rPr>
          <w:rFonts w:hint="eastAsia"/>
          <w:b/>
          <w:bCs/>
        </w:rPr>
        <w:t>纸媒期刊编辑、发布和管理效率较低：</w:t>
      </w:r>
      <w:r>
        <w:rPr>
          <w:rFonts w:hint="eastAsia"/>
        </w:rPr>
        <w:t>企业文化宣传依赖于发布纸媒期刊以实现宣传效果。其流程包括投稿、处理稿件、推送稿件、计算费用及制定评分标准。当前发布期刊的整个流程尚未实现数字化，仍然需要人工统计和处理，影响工作效率。</w:t>
      </w:r>
    </w:p>
    <w:p>
      <w:pPr>
        <w:rPr>
          <w:rFonts w:hint="eastAsia"/>
        </w:rPr>
      </w:pPr>
      <w:r>
        <w:rPr>
          <w:rFonts w:hint="eastAsia"/>
        </w:rPr>
        <w:t>（2）</w:t>
      </w:r>
      <w:r>
        <w:rPr>
          <w:rFonts w:hint="eastAsia"/>
          <w:b/>
          <w:bCs/>
        </w:rPr>
        <w:t>企业宣传管理工作效率可再提升：</w:t>
      </w:r>
      <w:r>
        <w:rPr>
          <w:rFonts w:hint="eastAsia"/>
        </w:rPr>
        <w:t>例如当媒体直接联系相关单位或部门进行采访时，必须按照相关规定报批，以确保采访合法性和规范性。但目前媒体采访审批尚未实现电子流程化的审批管理，仍采用人工审批流程，审批效率较低，且无法追溯。</w:t>
      </w:r>
    </w:p>
    <w:p>
      <w:pPr>
        <w:rPr>
          <w:rFonts w:hint="eastAsia"/>
        </w:rPr>
      </w:pPr>
      <w:r>
        <w:rPr>
          <w:rFonts w:hint="eastAsia"/>
        </w:rPr>
        <w:t>（3）</w:t>
      </w:r>
      <w:r>
        <w:rPr>
          <w:rFonts w:hint="eastAsia"/>
          <w:b/>
          <w:bCs/>
        </w:rPr>
        <w:t>情报搜集效率较低：</w:t>
      </w:r>
      <w:r>
        <w:rPr>
          <w:rFonts w:hint="eastAsia"/>
        </w:rPr>
        <w:t>依赖手工搜集和整理行业情报，效率较低。</w:t>
      </w:r>
    </w:p>
    <w:p>
      <w:pPr>
        <w:rPr>
          <w:rFonts w:hint="eastAsia"/>
        </w:rPr>
      </w:pPr>
      <w:r>
        <w:rPr>
          <w:rFonts w:hint="eastAsia"/>
        </w:rPr>
        <w:t>（4）</w:t>
      </w:r>
      <w:r>
        <w:rPr>
          <w:rFonts w:hint="eastAsia"/>
          <w:b/>
          <w:bCs/>
        </w:rPr>
        <w:t>宣传资料共享程度较低：</w:t>
      </w:r>
      <w:r>
        <w:rPr>
          <w:rFonts w:hint="eastAsia"/>
        </w:rPr>
        <w:t>宣传所需的图片、视频等资料库是信息孤岛，分布在不同业务单位，共享程度较低。</w:t>
      </w:r>
    </w:p>
    <w:p>
      <w:pPr>
        <w:rPr>
          <w:rFonts w:hint="eastAsia"/>
        </w:rPr>
      </w:pPr>
      <w:r>
        <w:rPr>
          <w:rFonts w:hint="eastAsia"/>
        </w:rPr>
        <w:t>（5）</w:t>
      </w:r>
      <w:r>
        <w:rPr>
          <w:rFonts w:hint="eastAsia"/>
          <w:b/>
          <w:bCs/>
        </w:rPr>
        <w:t>编审系统数据库未私有化：</w:t>
      </w:r>
      <w:r>
        <w:rPr>
          <w:rFonts w:hint="eastAsia"/>
        </w:rPr>
        <w:t>考虑购买经济性、软件服务实时便捷、以及软件同步升级便捷性等原因，编审系统采购的行业第三方软件年度订阅服务，数据库在第三方服务器，数据安全性可能会存在隐患。</w:t>
      </w:r>
    </w:p>
    <w:p>
      <w:pPr>
        <w:pStyle w:val="5"/>
        <w:ind w:firstLine="0"/>
      </w:pPr>
      <w:r>
        <w:rPr>
          <w:rFonts w:hint="eastAsia"/>
        </w:rPr>
        <w:t>IT应用和规划现状</w:t>
      </w:r>
    </w:p>
    <w:p>
      <w:pPr>
        <w:rPr>
          <w:rFonts w:hint="eastAsia"/>
        </w:rPr>
      </w:pPr>
      <w:r>
        <w:rPr>
          <w:rFonts w:hint="eastAsia"/>
        </w:rPr>
        <w:t>（1）已使用：编审平台、知网的镜像。其他是购买网上的在线设计平台账号。</w:t>
      </w:r>
    </w:p>
    <w:p>
      <w:pPr>
        <w:rPr>
          <w:rFonts w:hint="eastAsia"/>
        </w:rPr>
      </w:pPr>
      <w:r>
        <w:rPr>
          <w:rFonts w:hint="eastAsia"/>
        </w:rPr>
        <w:t>（2）实施中：无。</w:t>
      </w:r>
    </w:p>
    <w:p>
      <w:pPr>
        <w:rPr>
          <w:rFonts w:hint="eastAsia"/>
        </w:rPr>
      </w:pPr>
      <w:r>
        <w:rPr>
          <w:rFonts w:hint="eastAsia"/>
        </w:rPr>
        <w:t>（3）规划中：无。</w:t>
      </w:r>
    </w:p>
    <w:p>
      <w:pPr>
        <w:pStyle w:val="5"/>
        <w:ind w:firstLine="0"/>
      </w:pPr>
      <w:r>
        <w:rPr>
          <w:rFonts w:hint="eastAsia"/>
        </w:rPr>
        <w:t>数字化建设重点需求建议</w:t>
      </w:r>
    </w:p>
    <w:p>
      <w:pPr>
        <w:numPr>
          <w:ilvl w:val="-1"/>
          <w:numId w:val="0"/>
        </w:numPr>
        <w:ind w:firstLine="560"/>
        <w:rPr>
          <w:rFonts w:hint="eastAsia"/>
        </w:rPr>
      </w:pPr>
      <w:r>
        <w:rPr>
          <w:rFonts w:hint="eastAsia"/>
          <w:b w:val="0"/>
          <w:bCs w:val="0"/>
          <w:lang w:eastAsia="zh-CN"/>
        </w:rPr>
        <w:t>（</w:t>
      </w:r>
      <w:r>
        <w:rPr>
          <w:rFonts w:hint="eastAsia"/>
          <w:b w:val="0"/>
          <w:bCs w:val="0"/>
          <w:lang w:val="en-US" w:eastAsia="zh-CN"/>
        </w:rPr>
        <w:t>1</w:t>
      </w:r>
      <w:r>
        <w:rPr>
          <w:rFonts w:hint="eastAsia"/>
          <w:b w:val="0"/>
          <w:bCs w:val="0"/>
          <w:lang w:eastAsia="zh-CN"/>
        </w:rPr>
        <w:t>）</w:t>
      </w:r>
      <w:r>
        <w:rPr>
          <w:rFonts w:hint="eastAsia"/>
          <w:b/>
          <w:bCs/>
        </w:rPr>
        <w:t>加强企业官网和融媒体矩阵数字化建设：</w:t>
      </w:r>
      <w:r>
        <w:rPr>
          <w:rFonts w:hint="eastAsia"/>
        </w:rPr>
        <w:t>通过企业官网、内部论坛、电子杂志、融媒体矩阵等数字化建设对二所总部以及各业务单位进行有效的传播和企业文化宣传。</w:t>
      </w:r>
    </w:p>
    <w:p>
      <w:pPr>
        <w:ind w:firstLine="560" w:firstLineChars="200"/>
        <w:rPr>
          <w:rFonts w:hint="eastAsia"/>
        </w:rPr>
      </w:pPr>
      <w:r>
        <w:rPr>
          <w:rFonts w:hint="eastAsia"/>
          <w:b w:val="0"/>
          <w:bCs w:val="0"/>
          <w:lang w:eastAsia="zh-CN"/>
        </w:rPr>
        <w:t>（</w:t>
      </w:r>
      <w:r>
        <w:rPr>
          <w:rFonts w:hint="eastAsia"/>
          <w:b w:val="0"/>
          <w:bCs w:val="0"/>
          <w:lang w:val="en-US" w:eastAsia="zh-CN"/>
        </w:rPr>
        <w:t>2</w:t>
      </w:r>
      <w:r>
        <w:rPr>
          <w:rFonts w:hint="eastAsia"/>
          <w:b w:val="0"/>
          <w:bCs w:val="0"/>
          <w:lang w:eastAsia="zh-CN"/>
        </w:rPr>
        <w:t>）</w:t>
      </w:r>
      <w:r>
        <w:rPr>
          <w:rFonts w:hint="eastAsia"/>
          <w:b/>
          <w:bCs/>
        </w:rPr>
        <w:t>宣传管理流程电子化：</w:t>
      </w:r>
      <w:r>
        <w:rPr>
          <w:rFonts w:hint="eastAsia"/>
        </w:rPr>
        <w:t>将宣传管理相关流程管理进行电子化，例如线上审批媒体采访申请流程，提高审批效率，同时方便统计和评分。</w:t>
      </w:r>
    </w:p>
    <w:p>
      <w:r>
        <w:rPr>
          <w:rFonts w:hint="eastAsia"/>
        </w:rPr>
        <w:t>（</w:t>
      </w:r>
      <w:r>
        <w:rPr>
          <w:rFonts w:hint="eastAsia"/>
          <w:lang w:val="en-US" w:eastAsia="zh-CN"/>
        </w:rPr>
        <w:t>3</w:t>
      </w:r>
      <w:r>
        <w:rPr>
          <w:rFonts w:hint="eastAsia"/>
        </w:rPr>
        <w:t>）</w:t>
      </w:r>
      <w:r>
        <w:rPr>
          <w:rFonts w:hint="eastAsia"/>
          <w:b/>
          <w:bCs/>
        </w:rPr>
        <w:t>建立</w:t>
      </w:r>
      <w:r>
        <w:rPr>
          <w:rFonts w:hint="eastAsia"/>
          <w:b/>
          <w:bCs/>
          <w:lang w:val="en-US" w:eastAsia="zh-CN"/>
        </w:rPr>
        <w:t>辅助</w:t>
      </w:r>
      <w:r>
        <w:rPr>
          <w:rFonts w:hint="eastAsia"/>
          <w:b/>
          <w:bCs/>
        </w:rPr>
        <w:t>情报管理系统：</w:t>
      </w:r>
      <w:r>
        <w:rPr>
          <w:rFonts w:hint="eastAsia"/>
        </w:rPr>
        <w:t>通过建立情报管理系统，实现快速、高效、及时的情报管理。</w:t>
      </w:r>
    </w:p>
    <w:p>
      <w:pPr>
        <w:rPr>
          <w:rFonts w:hint="eastAsia"/>
        </w:rPr>
      </w:pPr>
      <w:r>
        <w:rPr>
          <w:rFonts w:hint="eastAsia"/>
        </w:rPr>
        <w:t>（4）</w:t>
      </w:r>
      <w:r>
        <w:rPr>
          <w:rFonts w:hint="eastAsia"/>
          <w:b/>
          <w:bCs/>
        </w:rPr>
        <w:t>建立宣传资料库：</w:t>
      </w:r>
      <w:r>
        <w:rPr>
          <w:rFonts w:hint="eastAsia"/>
        </w:rPr>
        <w:t>对全所产品或者活动相关图片、视频资料，制定建立、使用、维护的机制，方便各业务单位可以安全共享和实时调用。</w:t>
      </w:r>
    </w:p>
    <w:p>
      <w:pPr>
        <w:numPr>
          <w:ilvl w:val="0"/>
          <w:numId w:val="0"/>
        </w:numPr>
        <w:ind w:firstLine="560"/>
        <w:rPr>
          <w:rFonts w:hint="eastAsia"/>
        </w:rPr>
      </w:pPr>
      <w:r>
        <w:rPr>
          <w:rFonts w:hint="eastAsia"/>
          <w:b w:val="0"/>
          <w:bCs w:val="0"/>
          <w:lang w:eastAsia="zh-CN"/>
        </w:rPr>
        <w:t>（</w:t>
      </w:r>
      <w:r>
        <w:rPr>
          <w:rFonts w:hint="eastAsia"/>
          <w:b w:val="0"/>
          <w:bCs w:val="0"/>
          <w:lang w:val="en-US" w:eastAsia="zh-CN"/>
        </w:rPr>
        <w:t>5</w:t>
      </w:r>
      <w:r>
        <w:rPr>
          <w:rFonts w:hint="eastAsia"/>
          <w:b w:val="0"/>
          <w:bCs w:val="0"/>
          <w:lang w:eastAsia="zh-CN"/>
        </w:rPr>
        <w:t>）</w:t>
      </w:r>
      <w:r>
        <w:rPr>
          <w:rFonts w:hint="eastAsia"/>
          <w:b/>
          <w:bCs/>
        </w:rPr>
        <w:t>编审系统功能完善：</w:t>
      </w:r>
      <w:r>
        <w:rPr>
          <w:rFonts w:hint="eastAsia"/>
        </w:rPr>
        <w:t>建设一个全面的期刊稿件审批流程管理，实现从稿件提交到最终审核流程电子化，自动计算并统计各部门的发稿数量和稿费等信息，提高办公效率。</w:t>
      </w:r>
    </w:p>
    <w:p>
      <w:pPr>
        <w:pStyle w:val="4"/>
        <w:spacing w:before="0" w:after="0"/>
        <w:ind w:left="0" w:firstLine="0"/>
      </w:pPr>
      <w:r>
        <w:rPr>
          <w:rFonts w:hint="eastAsia"/>
        </w:rPr>
        <w:t xml:space="preserve"> </w:t>
      </w:r>
      <w:bookmarkStart w:id="1153" w:name="_Toc1006595014"/>
      <w:bookmarkStart w:id="1154" w:name="_Toc213668157"/>
      <w:bookmarkStart w:id="1155" w:name="_Toc27540"/>
      <w:bookmarkStart w:id="1156" w:name="_Toc351329651"/>
      <w:bookmarkStart w:id="1157" w:name="_Toc26306"/>
      <w:bookmarkStart w:id="1158" w:name="_Toc12178"/>
      <w:bookmarkStart w:id="1159" w:name="_Toc1399939679"/>
      <w:bookmarkStart w:id="1160" w:name="_Toc659200635"/>
      <w:bookmarkStart w:id="1161" w:name="_Toc233258120"/>
      <w:bookmarkStart w:id="1162" w:name="_Toc271895724"/>
      <w:bookmarkStart w:id="1163" w:name="_Toc239245716"/>
      <w:bookmarkStart w:id="1164" w:name="_Toc1797649945"/>
      <w:bookmarkStart w:id="1165" w:name="_Toc345134606"/>
      <w:bookmarkStart w:id="1166" w:name="_Toc319050658"/>
      <w:bookmarkStart w:id="1167" w:name="_Toc623177431"/>
      <w:bookmarkStart w:id="1168" w:name="_Toc23295"/>
      <w:bookmarkStart w:id="1169" w:name="_Toc11404"/>
      <w:bookmarkStart w:id="1170" w:name="_Toc32765"/>
      <w:bookmarkStart w:id="1171" w:name="_Toc53299916"/>
      <w:bookmarkStart w:id="1172" w:name="_Toc1274020323"/>
      <w:bookmarkStart w:id="1173" w:name="_Toc1740410180"/>
      <w:bookmarkStart w:id="1174" w:name="_Toc509383710"/>
      <w:bookmarkStart w:id="1175" w:name="_Toc183543306"/>
      <w:bookmarkStart w:id="1176" w:name="_Toc328268870"/>
      <w:bookmarkStart w:id="1177" w:name="_Toc765044520"/>
      <w:bookmarkStart w:id="1178" w:name="_Toc1062845946"/>
      <w:bookmarkStart w:id="1179" w:name="_Toc1050955567"/>
      <w:bookmarkStart w:id="1180" w:name="_Toc10082"/>
      <w:bookmarkStart w:id="1181" w:name="_Toc6960"/>
      <w:bookmarkStart w:id="1182" w:name="_Toc233749292"/>
      <w:bookmarkStart w:id="1183" w:name="_Toc1293027214"/>
      <w:bookmarkStart w:id="1184" w:name="_Toc2129987436"/>
      <w:r>
        <w:rPr>
          <w:rFonts w:hint="eastAsia"/>
        </w:rPr>
        <w:t>纪检监察处</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pPr>
        <w:pStyle w:val="5"/>
        <w:ind w:firstLine="0"/>
      </w:pPr>
      <w:r>
        <w:rPr>
          <w:rFonts w:hint="eastAsia"/>
        </w:rPr>
        <w:t>纪检监察处主要职能</w:t>
      </w:r>
    </w:p>
    <w:p>
      <w:pPr>
        <w:ind w:firstLine="560"/>
      </w:pPr>
      <w:r>
        <w:rPr>
          <w:rFonts w:hint="eastAsia"/>
        </w:rPr>
        <w:t>（1）负责落实所党委对全所党风廉政建设和反腐败工作部署；</w:t>
      </w:r>
    </w:p>
    <w:p>
      <w:pPr>
        <w:ind w:firstLine="560"/>
      </w:pPr>
      <w:r>
        <w:rPr>
          <w:rFonts w:hint="eastAsia"/>
        </w:rPr>
        <w:t>（2）负责研判全所党风廉政建设和反腐败工作总体形势；</w:t>
      </w:r>
    </w:p>
    <w:p>
      <w:pPr>
        <w:ind w:firstLine="560"/>
      </w:pPr>
      <w:r>
        <w:rPr>
          <w:rFonts w:hint="eastAsia"/>
        </w:rPr>
        <w:t>（3）负责全所新时代廉洁文化建设，组织开展警示教育；</w:t>
      </w:r>
    </w:p>
    <w:p>
      <w:pPr>
        <w:ind w:firstLine="560"/>
      </w:pPr>
      <w:r>
        <w:rPr>
          <w:rFonts w:hint="eastAsia"/>
        </w:rPr>
        <w:t>（4）负责构建全所廉政风险防控体系；</w:t>
      </w:r>
    </w:p>
    <w:p>
      <w:pPr>
        <w:ind w:firstLine="560"/>
      </w:pPr>
      <w:r>
        <w:rPr>
          <w:rFonts w:hint="eastAsia"/>
        </w:rPr>
        <w:t>（5）负责组织开展政治监督、政治巡察、专项治理、专项检查等工作；</w:t>
      </w:r>
    </w:p>
    <w:p>
      <w:pPr>
        <w:ind w:firstLine="560"/>
      </w:pPr>
      <w:r>
        <w:rPr>
          <w:rFonts w:hint="eastAsia"/>
        </w:rPr>
        <w:t>（6）负责受理全所干部职工违规违纪等问题线索，会同有关部门进行处理；</w:t>
      </w:r>
    </w:p>
    <w:p>
      <w:pPr>
        <w:ind w:firstLine="560"/>
      </w:pPr>
      <w:r>
        <w:rPr>
          <w:rFonts w:hint="eastAsia"/>
        </w:rPr>
        <w:t>（7）负责对所管干部的选拔考核、全所物资设备采购和基本建设招标比选等工作进行监督；</w:t>
      </w:r>
    </w:p>
    <w:p>
      <w:pPr>
        <w:ind w:firstLine="560"/>
      </w:pPr>
      <w:r>
        <w:rPr>
          <w:rFonts w:hint="eastAsia"/>
        </w:rPr>
        <w:t>（8）承办驻部纪检监察组、民航局党风办和所领导交办的其他工作。</w:t>
      </w:r>
    </w:p>
    <w:p>
      <w:pPr>
        <w:pStyle w:val="5"/>
        <w:ind w:firstLine="0"/>
      </w:pPr>
      <w:r>
        <w:rPr>
          <w:rFonts w:hint="eastAsia"/>
        </w:rPr>
        <w:t>纪检监察业务痛点</w:t>
      </w:r>
    </w:p>
    <w:p>
      <w:pPr>
        <w:numPr>
          <w:ilvl w:val="0"/>
          <w:numId w:val="0"/>
        </w:numPr>
        <w:ind w:firstLine="560" w:firstLineChars="200"/>
      </w:pPr>
      <w:r>
        <w:rPr>
          <w:rFonts w:hint="eastAsia"/>
          <w:lang w:val="en-US" w:eastAsia="zh-CN"/>
        </w:rPr>
        <w:t>暂无。</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无。</w:t>
      </w:r>
    </w:p>
    <w:p>
      <w:pPr>
        <w:pStyle w:val="5"/>
        <w:ind w:firstLine="0"/>
        <w:rPr>
          <w:rFonts w:hint="eastAsia" w:eastAsia="宋体"/>
          <w:lang w:val="en-US" w:eastAsia="zh-CN"/>
        </w:rPr>
      </w:pPr>
      <w:r>
        <w:rPr>
          <w:rFonts w:hint="eastAsia"/>
        </w:rPr>
        <w:t>数字化建设重点需求建议</w:t>
      </w:r>
    </w:p>
    <w:p>
      <w:pPr>
        <w:numPr>
          <w:ilvl w:val="0"/>
          <w:numId w:val="0"/>
        </w:numPr>
        <w:ind w:left="0" w:firstLine="560" w:firstLineChars="200"/>
        <w:rPr>
          <w:rFonts w:hint="eastAsia"/>
        </w:rPr>
      </w:pPr>
      <w:r>
        <w:rPr>
          <w:rFonts w:hint="eastAsia"/>
          <w:lang w:val="en-US" w:eastAsia="zh-CN"/>
        </w:rPr>
        <w:t>暂无。</w:t>
      </w:r>
    </w:p>
    <w:p>
      <w:pPr>
        <w:pStyle w:val="4"/>
        <w:spacing w:before="0" w:after="0"/>
        <w:ind w:left="0" w:firstLine="0"/>
      </w:pPr>
      <w:r>
        <w:t xml:space="preserve"> </w:t>
      </w:r>
      <w:bookmarkStart w:id="1185" w:name="_Toc2053716099"/>
      <w:bookmarkStart w:id="1186" w:name="_Toc27576"/>
      <w:bookmarkStart w:id="1187" w:name="_Toc1025826850"/>
      <w:bookmarkStart w:id="1188" w:name="_Toc1118653051"/>
      <w:bookmarkStart w:id="1189" w:name="_Toc465336398"/>
      <w:bookmarkStart w:id="1190" w:name="_Toc155195972"/>
      <w:bookmarkStart w:id="1191" w:name="_Toc528056915"/>
      <w:bookmarkStart w:id="1192" w:name="_Toc913361628"/>
      <w:bookmarkStart w:id="1193" w:name="_Toc146441362"/>
      <w:bookmarkStart w:id="1194" w:name="_Toc1342197028"/>
      <w:bookmarkStart w:id="1195" w:name="_Toc2974"/>
      <w:bookmarkStart w:id="1196" w:name="_Toc17737"/>
      <w:bookmarkStart w:id="1197" w:name="_Toc1364898754"/>
      <w:bookmarkStart w:id="1198" w:name="_Toc32250"/>
      <w:bookmarkStart w:id="1199" w:name="_Toc329408947"/>
      <w:bookmarkStart w:id="1200" w:name="_Toc311007413"/>
      <w:bookmarkStart w:id="1201" w:name="_Toc1211567065"/>
      <w:bookmarkStart w:id="1202" w:name="_Toc12488"/>
      <w:bookmarkStart w:id="1203" w:name="_Toc19921"/>
      <w:bookmarkStart w:id="1204" w:name="_Toc27103"/>
      <w:bookmarkStart w:id="1205" w:name="_Toc17742447"/>
      <w:bookmarkStart w:id="1206" w:name="_Toc2113712879"/>
      <w:bookmarkStart w:id="1207" w:name="_Toc2047608071"/>
      <w:bookmarkStart w:id="1208" w:name="_Toc357217994"/>
      <w:bookmarkStart w:id="1209" w:name="_Toc1521361705"/>
      <w:bookmarkStart w:id="1210" w:name="_Toc955348421"/>
      <w:bookmarkStart w:id="1211" w:name="_Toc876760281"/>
      <w:bookmarkStart w:id="1212" w:name="_Toc482838676"/>
      <w:bookmarkStart w:id="1213" w:name="_Toc199139473"/>
      <w:bookmarkStart w:id="1214" w:name="_Toc323992495"/>
      <w:bookmarkStart w:id="1215" w:name="_Toc14471"/>
      <w:bookmarkStart w:id="1216" w:name="_Toc316937572"/>
      <w:r>
        <w:t>群众工作部</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pPr>
        <w:pStyle w:val="5"/>
        <w:ind w:firstLine="0"/>
      </w:pPr>
      <w:r>
        <w:rPr>
          <w:rFonts w:hint="eastAsia"/>
        </w:rPr>
        <w:t>群众工作部主要职能</w:t>
      </w:r>
    </w:p>
    <w:p>
      <w:pPr>
        <w:spacing w:line="560" w:lineRule="exact"/>
        <w:ind w:firstLine="570"/>
        <w:rPr>
          <w:rFonts w:hint="eastAsia" w:eastAsia="宋体"/>
          <w:b w:val="0"/>
          <w:bCs w:val="0"/>
          <w:lang w:val="en-US" w:eastAsia="zh-CN"/>
        </w:rPr>
      </w:pPr>
      <w:r>
        <w:rPr>
          <w:rFonts w:hint="eastAsia"/>
          <w:b w:val="0"/>
          <w:bCs w:val="0"/>
          <w:lang w:val="en-US" w:eastAsia="zh-CN"/>
        </w:rPr>
        <w:t>群众工作部包含</w:t>
      </w:r>
      <w:r>
        <w:rPr>
          <w:rFonts w:hint="eastAsia" w:ascii="Times New Roman" w:hAnsi="Times New Roman" w:eastAsia="宋体"/>
          <w:b w:val="0"/>
          <w:bCs w:val="0"/>
          <w:color w:val="auto"/>
          <w:szCs w:val="22"/>
        </w:rPr>
        <w:t>工会办公室</w:t>
      </w:r>
      <w:r>
        <w:rPr>
          <w:rFonts w:hint="eastAsia" w:ascii="Times New Roman" w:hAnsi="Times New Roman" w:eastAsia="宋体"/>
          <w:b w:val="0"/>
          <w:bCs w:val="0"/>
          <w:color w:val="auto"/>
          <w:szCs w:val="22"/>
          <w:lang w:eastAsia="zh-CN"/>
        </w:rPr>
        <w:t>、</w:t>
      </w:r>
      <w:r>
        <w:rPr>
          <w:rFonts w:hint="eastAsia" w:ascii="Times New Roman" w:hAnsi="Times New Roman" w:eastAsia="宋体"/>
          <w:b w:val="0"/>
          <w:bCs w:val="0"/>
          <w:color w:val="auto"/>
          <w:szCs w:val="22"/>
        </w:rPr>
        <w:t>团委</w:t>
      </w:r>
      <w:r>
        <w:rPr>
          <w:rFonts w:hint="eastAsia" w:ascii="Times New Roman" w:hAnsi="Times New Roman" w:eastAsia="宋体"/>
          <w:b w:val="0"/>
          <w:bCs w:val="0"/>
          <w:color w:val="auto"/>
          <w:szCs w:val="22"/>
          <w:lang w:eastAsia="zh-CN"/>
        </w:rPr>
        <w:t>、</w:t>
      </w:r>
      <w:r>
        <w:rPr>
          <w:rFonts w:hint="eastAsia" w:ascii="Times New Roman" w:hAnsi="Times New Roman" w:eastAsia="宋体"/>
          <w:b w:val="0"/>
          <w:bCs w:val="0"/>
          <w:color w:val="auto"/>
          <w:szCs w:val="22"/>
        </w:rPr>
        <w:t>离退休管理处</w:t>
      </w:r>
      <w:r>
        <w:rPr>
          <w:rFonts w:hint="eastAsia" w:eastAsia="宋体"/>
          <w:b w:val="0"/>
          <w:bCs w:val="0"/>
          <w:szCs w:val="22"/>
          <w:lang w:eastAsia="zh-CN"/>
        </w:rPr>
        <w:t>，</w:t>
      </w:r>
      <w:r>
        <w:rPr>
          <w:rFonts w:hint="eastAsia" w:ascii="Times New Roman" w:hAnsi="Times New Roman" w:eastAsia="宋体"/>
          <w:b w:val="0"/>
          <w:bCs w:val="0"/>
          <w:color w:val="auto"/>
          <w:szCs w:val="22"/>
          <w:lang w:val="en-US" w:eastAsia="zh-CN"/>
        </w:rPr>
        <w:t>主要职能为：</w:t>
      </w:r>
    </w:p>
    <w:p>
      <w:pPr>
        <w:ind w:firstLine="560"/>
      </w:pPr>
      <w:r>
        <w:rPr>
          <w:rFonts w:hint="eastAsia"/>
        </w:rPr>
        <w:t>（1）负责所工会、职代会日常事务，承办工会会员代表大会、工会委员会和职代会会议，督促检查会议决定的落实情况；</w:t>
      </w:r>
    </w:p>
    <w:p>
      <w:pPr>
        <w:ind w:firstLine="560"/>
      </w:pPr>
      <w:r>
        <w:rPr>
          <w:rFonts w:hint="eastAsia"/>
        </w:rPr>
        <w:t>（2）组织开展群众性技术练兵、竞赛活动和上级工会组织的评比、表彰工作，制定所工会文件、制度，负责工会文档管理、信息收集和分析；</w:t>
      </w:r>
    </w:p>
    <w:p>
      <w:pPr>
        <w:ind w:firstLine="560"/>
      </w:pPr>
      <w:r>
        <w:rPr>
          <w:rFonts w:hint="eastAsia"/>
        </w:rPr>
        <w:t>（3）负责工会组织建设、宣传教育、对外交流，工会干部和会员培训，负责工会经费的收缴、管理、使用和工会固定资产管理；</w:t>
      </w:r>
    </w:p>
    <w:p>
      <w:pPr>
        <w:ind w:firstLine="560"/>
      </w:pPr>
      <w:r>
        <w:rPr>
          <w:rFonts w:hint="eastAsia"/>
        </w:rPr>
        <w:t>（4）负责集体合同工作，组织劳动保护监督检查，参与重大事故的调查处理和劳动仲裁,承办员工福利，组织开展员工文体活动，管理文体设施和场地；</w:t>
      </w:r>
    </w:p>
    <w:p>
      <w:pPr>
        <w:ind w:firstLine="560"/>
      </w:pPr>
      <w:r>
        <w:rPr>
          <w:rFonts w:hint="eastAsia"/>
        </w:rPr>
        <w:t>（5）负责女员工特殊权益维护、全所计划生育工作和相关政策的宣传贯彻落实；</w:t>
      </w:r>
    </w:p>
    <w:p>
      <w:pPr>
        <w:ind w:firstLine="560"/>
      </w:pPr>
      <w:r>
        <w:rPr>
          <w:rFonts w:hint="eastAsia"/>
        </w:rPr>
        <w:t>（6）负责全所团员青年的管理，办理超龄团员离团手续，向党组织推荐优秀团员作为党的积极分子;</w:t>
      </w:r>
    </w:p>
    <w:p>
      <w:pPr>
        <w:ind w:firstLine="560"/>
      </w:pPr>
      <w:r>
        <w:rPr>
          <w:rFonts w:hint="eastAsia"/>
        </w:rPr>
        <w:t>（7）指导团委进行团员青年的培养教育，负责团员青年的思想教育工作，开展团组织内部的评选表彰、奖励和纪律处分工作，组织团日活动和青年文体活动；</w:t>
      </w:r>
    </w:p>
    <w:p>
      <w:pPr>
        <w:ind w:firstLine="560"/>
      </w:pPr>
      <w:r>
        <w:rPr>
          <w:rFonts w:hint="eastAsia"/>
        </w:rPr>
        <w:t>（8）负责全所离退休人员的管理和服务，完成离退休人员的信息收集、汇总和数据系统管理；</w:t>
      </w:r>
    </w:p>
    <w:p>
      <w:pPr>
        <w:ind w:firstLine="560"/>
      </w:pPr>
      <w:r>
        <w:rPr>
          <w:rFonts w:hint="eastAsia"/>
        </w:rPr>
        <w:t>（9）组织开展离退休人员文体活动，负责离退休人员的慰问探视、活动场所的日常管理和维护，及时向所党委反馈离退休人员的意见和建议；</w:t>
      </w:r>
    </w:p>
    <w:p>
      <w:pPr>
        <w:ind w:firstLine="560"/>
      </w:pPr>
      <w:r>
        <w:rPr>
          <w:rFonts w:hint="eastAsia"/>
        </w:rPr>
        <w:t>（10）完成所领导交办的其他工作任务。</w:t>
      </w:r>
    </w:p>
    <w:p>
      <w:pPr>
        <w:pStyle w:val="5"/>
        <w:ind w:firstLine="0"/>
      </w:pPr>
      <w:r>
        <w:rPr>
          <w:rFonts w:hint="eastAsia"/>
        </w:rPr>
        <w:t>群众工作业务痛点</w:t>
      </w:r>
    </w:p>
    <w:p>
      <w:pPr>
        <w:numPr>
          <w:ilvl w:val="-1"/>
          <w:numId w:val="0"/>
        </w:numPr>
        <w:ind w:left="560" w:leftChars="200" w:firstLine="0" w:firstLineChars="0"/>
        <w:rPr>
          <w:rFonts w:hint="eastAsia" w:ascii="Arial" w:hAnsi="Arial"/>
          <w:b w:val="0"/>
          <w:bCs w:val="0"/>
        </w:rPr>
      </w:pPr>
      <w:r>
        <w:rPr>
          <w:rFonts w:hint="eastAsia"/>
          <w:b w:val="0"/>
          <w:bCs w:val="0"/>
        </w:rPr>
        <w:t>缺乏统</w:t>
      </w:r>
      <w:r>
        <w:rPr>
          <w:rFonts w:hint="eastAsia" w:ascii="Arial" w:hAnsi="Arial"/>
          <w:b w:val="0"/>
          <w:bCs w:val="0"/>
        </w:rPr>
        <w:t>一</w:t>
      </w:r>
      <w:r>
        <w:rPr>
          <w:rFonts w:hint="eastAsia" w:ascii="Arial" w:hAnsi="Arial" w:eastAsia="宋体"/>
          <w:b w:val="0"/>
          <w:bCs w:val="0"/>
          <w:lang w:val="en-US" w:eastAsia="zh-CN"/>
        </w:rPr>
        <w:t>平台管理团委、工会以及离退休工作。</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lang w:val="en-US" w:eastAsia="zh-CN"/>
        </w:rPr>
        <w:t>旧</w:t>
      </w:r>
      <w:r>
        <w:rPr>
          <w:rFonts w:cs="Times New Roman"/>
        </w:rPr>
        <w:t>OA</w:t>
      </w:r>
      <w:r>
        <w:rPr>
          <w:rFonts w:hint="eastAsia" w:ascii="Arial" w:hAnsi="Arial"/>
        </w:rPr>
        <w:t>系统、腾讯通、智慧团建系统（团中央）。</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无。</w:t>
      </w:r>
    </w:p>
    <w:p>
      <w:pPr>
        <w:pStyle w:val="5"/>
        <w:ind w:firstLine="0"/>
      </w:pPr>
      <w:r>
        <w:rPr>
          <w:rFonts w:hint="eastAsia"/>
        </w:rPr>
        <w:t>数字化建设重点需求建议</w:t>
      </w:r>
    </w:p>
    <w:p>
      <w:pPr>
        <w:numPr>
          <w:ilvl w:val="-1"/>
          <w:numId w:val="0"/>
        </w:numPr>
        <w:ind w:left="0" w:leftChars="0" w:firstLine="560"/>
        <w:rPr>
          <w:rFonts w:hint="eastAsia" w:ascii="Arial" w:hAnsi="Arial"/>
        </w:rPr>
      </w:pPr>
      <w:r>
        <w:rPr>
          <w:rFonts w:hint="eastAsia" w:ascii="Arial" w:hAnsi="Arial" w:eastAsia="宋体"/>
          <w:b w:val="0"/>
          <w:bCs w:val="0"/>
          <w:lang w:val="en-US" w:eastAsia="zh-CN"/>
        </w:rPr>
        <w:t>团委、工会以及离退休等基础数据数字化</w:t>
      </w:r>
      <w:r>
        <w:rPr>
          <w:rFonts w:hint="eastAsia" w:ascii="Arial" w:hAnsi="Arial"/>
          <w:b/>
          <w:bCs/>
          <w:lang w:eastAsia="zh-CN"/>
        </w:rPr>
        <w:t>。</w:t>
      </w:r>
    </w:p>
    <w:p>
      <w:pPr>
        <w:pStyle w:val="4"/>
        <w:spacing w:before="0" w:after="0"/>
        <w:ind w:left="0" w:firstLine="0"/>
      </w:pPr>
      <w:r>
        <w:t xml:space="preserve"> </w:t>
      </w:r>
      <w:bookmarkStart w:id="1217" w:name="_Toc433041224"/>
      <w:bookmarkStart w:id="1218" w:name="_Toc1010328044"/>
      <w:bookmarkStart w:id="1219" w:name="_Toc17945"/>
      <w:bookmarkStart w:id="1220" w:name="_Toc24389"/>
      <w:bookmarkStart w:id="1221" w:name="_Toc223711672"/>
      <w:bookmarkStart w:id="1222" w:name="_Toc7116"/>
      <w:bookmarkStart w:id="1223" w:name="_Toc126393493"/>
      <w:bookmarkStart w:id="1224" w:name="_Toc1824740700"/>
      <w:bookmarkStart w:id="1225" w:name="_Toc1157600685"/>
      <w:bookmarkStart w:id="1226" w:name="_Toc1844563443"/>
      <w:bookmarkStart w:id="1227" w:name="_Toc10149"/>
      <w:bookmarkStart w:id="1228" w:name="_Toc1073149834"/>
      <w:bookmarkStart w:id="1229" w:name="_Toc1333553946"/>
      <w:bookmarkStart w:id="1230" w:name="_Toc655773040"/>
      <w:bookmarkStart w:id="1231" w:name="_Toc723406122"/>
      <w:bookmarkStart w:id="1232" w:name="_Toc7748"/>
      <w:bookmarkStart w:id="1233" w:name="_Toc1546031793"/>
      <w:bookmarkStart w:id="1234" w:name="_Toc1650141001"/>
      <w:bookmarkStart w:id="1235" w:name="_Toc1953166775"/>
      <w:bookmarkStart w:id="1236" w:name="_Toc7620"/>
      <w:bookmarkStart w:id="1237" w:name="_Toc5681"/>
      <w:bookmarkStart w:id="1238" w:name="_Toc1585874753"/>
      <w:bookmarkStart w:id="1239" w:name="_Toc1497868679"/>
      <w:bookmarkStart w:id="1240" w:name="_Toc367720601"/>
      <w:bookmarkStart w:id="1241" w:name="_Toc1876409166"/>
      <w:bookmarkStart w:id="1242" w:name="_Toc1137221508"/>
      <w:bookmarkStart w:id="1243" w:name="_Toc2129982319"/>
      <w:bookmarkStart w:id="1244" w:name="_Toc1470818320"/>
      <w:bookmarkStart w:id="1245" w:name="_Toc163330263"/>
      <w:bookmarkStart w:id="1246" w:name="_Toc1920882459"/>
      <w:bookmarkStart w:id="1247" w:name="_Toc6770"/>
      <w:bookmarkStart w:id="1248" w:name="_Toc301817662"/>
      <w:r>
        <w:t>人事处（干部监督处）</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pPr>
        <w:pStyle w:val="5"/>
        <w:ind w:firstLine="0"/>
      </w:pPr>
      <w:r>
        <w:rPr>
          <w:rFonts w:hint="eastAsia"/>
        </w:rPr>
        <w:t>人事处</w:t>
      </w:r>
      <w:r>
        <w:rPr>
          <w:rFonts w:hint="eastAsia"/>
          <w:lang w:eastAsia="zh-CN"/>
        </w:rPr>
        <w:t>（</w:t>
      </w:r>
      <w:r>
        <w:rPr>
          <w:rFonts w:hint="eastAsia"/>
          <w:lang w:val="en-US" w:eastAsia="zh-CN"/>
        </w:rPr>
        <w:t>干部监督处）</w:t>
      </w:r>
      <w:r>
        <w:rPr>
          <w:rFonts w:hint="eastAsia"/>
        </w:rPr>
        <w:t>主要职能</w:t>
      </w:r>
    </w:p>
    <w:p>
      <w:pPr>
        <w:ind w:firstLine="562"/>
        <w:rPr>
          <w:rFonts w:hint="default" w:eastAsia="宋体"/>
          <w:b/>
          <w:bCs/>
          <w:lang w:val="en-US" w:eastAsia="zh-CN"/>
        </w:rPr>
      </w:pPr>
      <w:r>
        <w:rPr>
          <w:rFonts w:hint="eastAsia"/>
          <w:b/>
          <w:bCs/>
          <w:lang w:val="en-US" w:eastAsia="zh-CN"/>
        </w:rPr>
        <w:t>人事处主要职能：</w:t>
      </w:r>
    </w:p>
    <w:p>
      <w:pPr>
        <w:ind w:firstLine="560"/>
      </w:pPr>
      <w:r>
        <w:t>（</w:t>
      </w:r>
      <w:r>
        <w:rPr>
          <w:rFonts w:hint="eastAsia"/>
        </w:rPr>
        <w:t>1</w:t>
      </w:r>
      <w:r>
        <w:t>）负责全所机构设置及人员编制工作，拟订组织人事规章制度；</w:t>
      </w:r>
    </w:p>
    <w:p>
      <w:pPr>
        <w:ind w:firstLine="560"/>
      </w:pPr>
      <w:r>
        <w:t>（</w:t>
      </w:r>
      <w:r>
        <w:rPr>
          <w:rFonts w:hint="eastAsia"/>
        </w:rPr>
        <w:t>2</w:t>
      </w:r>
      <w:r>
        <w:t>）负责</w:t>
      </w:r>
      <w:r>
        <w:rPr>
          <w:rFonts w:hint="eastAsia"/>
        </w:rPr>
        <w:t>全</w:t>
      </w:r>
      <w:r>
        <w:t>所的干部队伍建设，组织协调所管干部的选拔、任免、培养、考核、收入管理等工作；</w:t>
      </w:r>
    </w:p>
    <w:p>
      <w:pPr>
        <w:ind w:firstLine="560"/>
      </w:pPr>
      <w:r>
        <w:t>（</w:t>
      </w:r>
      <w:r>
        <w:rPr>
          <w:rFonts w:hint="eastAsia"/>
        </w:rPr>
        <w:t>3</w:t>
      </w:r>
      <w:r>
        <w:t>）负责</w:t>
      </w:r>
      <w:r>
        <w:rPr>
          <w:rFonts w:hint="eastAsia"/>
        </w:rPr>
        <w:t>全</w:t>
      </w:r>
      <w:r>
        <w:t>所的人才体系建设，组织各类高级人才、专家的推荐和评选工作；</w:t>
      </w:r>
    </w:p>
    <w:p>
      <w:pPr>
        <w:ind w:firstLine="560"/>
      </w:pPr>
      <w:r>
        <w:t>（</w:t>
      </w:r>
      <w:r>
        <w:rPr>
          <w:rFonts w:hint="eastAsia"/>
        </w:rPr>
        <w:t>4</w:t>
      </w:r>
      <w:r>
        <w:t>）负责员工的招聘、录用、定岗、考核、调配、退休及解聘工作，负责劳动纪律管理和劳动保护工作；</w:t>
      </w:r>
    </w:p>
    <w:p>
      <w:pPr>
        <w:ind w:firstLine="560"/>
      </w:pPr>
      <w:r>
        <w:t>（</w:t>
      </w:r>
      <w:r>
        <w:rPr>
          <w:rFonts w:hint="eastAsia"/>
        </w:rPr>
        <w:t>5</w:t>
      </w:r>
      <w:r>
        <w:t>）负责人才培养工作，组织协调各类教育培训；</w:t>
      </w:r>
    </w:p>
    <w:p>
      <w:pPr>
        <w:ind w:firstLine="560"/>
      </w:pPr>
      <w:r>
        <w:t>（</w:t>
      </w:r>
      <w:r>
        <w:rPr>
          <w:rFonts w:hint="eastAsia"/>
        </w:rPr>
        <w:t>6</w:t>
      </w:r>
      <w:r>
        <w:t>）组织专业技术职务申报，协调所专业技术职务评审委员会进行专业职务任职资格的确认、评审；</w:t>
      </w:r>
    </w:p>
    <w:p>
      <w:pPr>
        <w:ind w:firstLine="560"/>
      </w:pPr>
      <w:r>
        <w:t>（</w:t>
      </w:r>
      <w:r>
        <w:rPr>
          <w:rFonts w:hint="eastAsia"/>
        </w:rPr>
        <w:t>7</w:t>
      </w:r>
      <w:r>
        <w:t>）负责工资、奖励、福利、社会保险和社会统筹的管理工作；</w:t>
      </w:r>
    </w:p>
    <w:p>
      <w:pPr>
        <w:ind w:firstLine="560"/>
      </w:pPr>
      <w:r>
        <w:t>（</w:t>
      </w:r>
      <w:r>
        <w:rPr>
          <w:rFonts w:hint="eastAsia"/>
        </w:rPr>
        <w:t>8</w:t>
      </w:r>
      <w:r>
        <w:t>）负责人事劳动、工资数据统计上报工作；</w:t>
      </w:r>
    </w:p>
    <w:p>
      <w:pPr>
        <w:ind w:firstLine="560"/>
      </w:pPr>
      <w:r>
        <w:t>（</w:t>
      </w:r>
      <w:r>
        <w:rPr>
          <w:rFonts w:hint="eastAsia"/>
        </w:rPr>
        <w:t>9</w:t>
      </w:r>
      <w:r>
        <w:t>）负责人事档案、工资档案的收集、审核、立卷和保管工作；</w:t>
      </w:r>
    </w:p>
    <w:p>
      <w:pPr>
        <w:ind w:firstLine="560"/>
      </w:pPr>
      <w:r>
        <w:t>（</w:t>
      </w:r>
      <w:r>
        <w:rPr>
          <w:rFonts w:hint="eastAsia"/>
        </w:rPr>
        <w:t>10</w:t>
      </w:r>
      <w:r>
        <w:t>）完成所领导交办的其他工作任务。</w:t>
      </w:r>
    </w:p>
    <w:p>
      <w:pPr>
        <w:spacing w:line="560" w:lineRule="exact"/>
        <w:ind w:firstLine="701" w:firstLineChars="250"/>
        <w:rPr>
          <w:rFonts w:hint="default" w:ascii="黑体" w:hAnsi="黑体" w:eastAsia="黑体"/>
          <w:b/>
          <w:color w:val="000000"/>
          <w:szCs w:val="32"/>
          <w:lang w:val="en-US" w:eastAsia="zh-CN"/>
        </w:rPr>
      </w:pPr>
      <w:r>
        <w:rPr>
          <w:rFonts w:hint="eastAsia" w:ascii="黑体" w:hAnsi="黑体" w:eastAsia="黑体"/>
          <w:b/>
          <w:color w:val="000000"/>
          <w:szCs w:val="32"/>
        </w:rPr>
        <w:t>干部监督处</w:t>
      </w:r>
      <w:r>
        <w:rPr>
          <w:rFonts w:hint="eastAsia" w:ascii="黑体" w:hAnsi="黑体" w:eastAsia="黑体"/>
          <w:b/>
          <w:color w:val="000000"/>
          <w:szCs w:val="32"/>
          <w:lang w:val="en-US" w:eastAsia="zh-CN"/>
        </w:rPr>
        <w:t>主要职能：</w:t>
      </w:r>
    </w:p>
    <w:p>
      <w:pPr>
        <w:ind w:firstLine="560"/>
      </w:pPr>
      <w:r>
        <w:rPr>
          <w:rFonts w:hint="eastAsia"/>
        </w:rPr>
        <w:t>（1）</w:t>
      </w:r>
      <w:r>
        <w:t>负责所管干部选拔任用工作的监督检查，承办</w:t>
      </w:r>
      <w:r>
        <w:rPr>
          <w:rFonts w:hint="eastAsia"/>
        </w:rPr>
        <w:t>“</w:t>
      </w:r>
      <w:r>
        <w:t>一报告两评议</w:t>
      </w:r>
      <w:r>
        <w:rPr>
          <w:rFonts w:hint="eastAsia"/>
        </w:rPr>
        <w:t>”</w:t>
      </w:r>
      <w:r>
        <w:t>工作；</w:t>
      </w:r>
    </w:p>
    <w:p>
      <w:pPr>
        <w:ind w:firstLine="560"/>
      </w:pPr>
      <w:r>
        <w:rPr>
          <w:rFonts w:hint="eastAsia"/>
        </w:rPr>
        <w:t>（2）</w:t>
      </w:r>
      <w:r>
        <w:t>承办所管干部任职公示期间反映问题的核实，受理所管干部选拔任用工作方面的来信、来电和来访；</w:t>
      </w:r>
    </w:p>
    <w:p>
      <w:pPr>
        <w:ind w:firstLine="560"/>
      </w:pPr>
      <w:r>
        <w:rPr>
          <w:rFonts w:hint="eastAsia"/>
        </w:rPr>
        <w:t>（3）</w:t>
      </w:r>
      <w:r>
        <w:t>对下属单位超职数、超规格配备干部等问题进行监督；</w:t>
      </w:r>
    </w:p>
    <w:p>
      <w:pPr>
        <w:ind w:firstLine="560"/>
      </w:pPr>
      <w:r>
        <w:rPr>
          <w:rFonts w:hint="eastAsia"/>
        </w:rPr>
        <w:t>（4）</w:t>
      </w:r>
      <w:r>
        <w:t>组织实施干部个人有关事项填报、核查、问题处理工作；</w:t>
      </w:r>
    </w:p>
    <w:p>
      <w:pPr>
        <w:ind w:firstLine="560"/>
      </w:pPr>
      <w:r>
        <w:rPr>
          <w:rFonts w:hint="eastAsia"/>
        </w:rPr>
        <w:t>（5）</w:t>
      </w:r>
      <w:r>
        <w:t>对配偶已移居国（境）外的所管干部任职岗位实施监督；</w:t>
      </w:r>
    </w:p>
    <w:p>
      <w:pPr>
        <w:ind w:firstLine="560"/>
      </w:pPr>
      <w:r>
        <w:rPr>
          <w:rFonts w:hint="eastAsia"/>
        </w:rPr>
        <w:t>（6）</w:t>
      </w:r>
      <w:r>
        <w:t>负责所管干部在企业、社会团体兼职的监督管理、审核报批工作，对所管干部的亲属从事经营活动的情况进行监督；</w:t>
      </w:r>
    </w:p>
    <w:p>
      <w:pPr>
        <w:ind w:firstLine="560"/>
      </w:pPr>
      <w:r>
        <w:t>（</w:t>
      </w:r>
      <w:r>
        <w:rPr>
          <w:rFonts w:hint="eastAsia"/>
        </w:rPr>
        <w:t>7</w:t>
      </w:r>
      <w:r>
        <w:t>）办理</w:t>
      </w:r>
      <w:r>
        <w:rPr>
          <w:rFonts w:hint="eastAsia"/>
        </w:rPr>
        <w:t>全</w:t>
      </w:r>
      <w:r>
        <w:t>所副处级以上干部因私出国（境）报（审）批、持有因私证照情况的登记备案工作，集中管理因私出国（境）证照；</w:t>
      </w:r>
    </w:p>
    <w:p>
      <w:pPr>
        <w:ind w:firstLine="560"/>
      </w:pPr>
      <w:r>
        <w:rPr>
          <w:rFonts w:hint="eastAsia"/>
        </w:rPr>
        <w:t>（8）</w:t>
      </w:r>
      <w:r>
        <w:t>完成所领导交办的其他工作任务。</w:t>
      </w:r>
    </w:p>
    <w:p>
      <w:pPr>
        <w:pStyle w:val="5"/>
        <w:ind w:firstLine="0"/>
      </w:pPr>
      <w:r>
        <w:rPr>
          <w:rFonts w:hint="eastAsia"/>
        </w:rPr>
        <w:t>人事管理业务痛点</w:t>
      </w:r>
    </w:p>
    <w:p>
      <w:pPr>
        <w:numPr>
          <w:ilvl w:val="0"/>
          <w:numId w:val="0"/>
        </w:numPr>
        <w:ind w:left="0" w:firstLine="562"/>
        <w:rPr>
          <w:rFonts w:hint="default" w:ascii="Arial" w:hAnsi="Arial"/>
          <w:lang w:val="en-US"/>
        </w:rPr>
      </w:pPr>
      <w:r>
        <w:rPr>
          <w:rFonts w:hint="default" w:ascii="Times New Roman" w:hAnsi="Times New Roman" w:cs="Times New Roman"/>
          <w:b w:val="0"/>
          <w:bCs w:val="0"/>
          <w:lang w:val="en-US" w:eastAsia="zh-CN"/>
        </w:rPr>
        <w:t>（</w:t>
      </w:r>
      <w:r>
        <w:rPr>
          <w:rFonts w:hint="eastAsia" w:cs="Times New Roman"/>
          <w:b w:val="0"/>
          <w:bCs w:val="0"/>
          <w:lang w:val="en-US" w:eastAsia="zh-CN"/>
        </w:rPr>
        <w:t>1</w:t>
      </w:r>
      <w:r>
        <w:rPr>
          <w:rFonts w:hint="default" w:ascii="Times New Roman" w:hAnsi="Times New Roman" w:cs="Times New Roman"/>
          <w:b w:val="0"/>
          <w:bCs w:val="0"/>
          <w:lang w:val="en-US" w:eastAsia="zh-CN"/>
        </w:rPr>
        <w:t>）</w:t>
      </w:r>
      <w:r>
        <w:rPr>
          <w:rFonts w:hint="eastAsia" w:ascii="Arial" w:hAnsi="Arial" w:cstheme="minorBidi"/>
          <w:b/>
          <w:bCs/>
          <w:lang w:val="en-US" w:eastAsia="zh-CN"/>
        </w:rPr>
        <w:t>旧</w:t>
      </w:r>
      <w:r>
        <w:rPr>
          <w:rFonts w:hint="eastAsia" w:ascii="Arial" w:hAnsi="Arial"/>
          <w:b/>
          <w:bCs/>
          <w:lang w:val="en-US" w:eastAsia="zh-CN"/>
        </w:rPr>
        <w:t>系统功能不够完善：</w:t>
      </w:r>
      <w:r>
        <w:rPr>
          <w:rFonts w:hint="eastAsia" w:ascii="Arial" w:hAnsi="Arial"/>
          <w:b w:val="0"/>
          <w:bCs w:val="0"/>
          <w:lang w:val="en-US" w:eastAsia="zh-CN"/>
        </w:rPr>
        <w:t>如缺失培训、招聘、薪酬核算模块。</w:t>
      </w:r>
    </w:p>
    <w:p>
      <w:pPr>
        <w:numPr>
          <w:ilvl w:val="0"/>
          <w:numId w:val="0"/>
        </w:numPr>
        <w:ind w:left="0" w:firstLine="562"/>
        <w:rPr>
          <w:rFonts w:cs="Times New Roman"/>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ascii="Arial" w:hAnsi="Arial"/>
          <w:b/>
          <w:bCs/>
          <w:lang w:val="en-US" w:eastAsia="zh-CN"/>
        </w:rPr>
        <w:t>全所</w:t>
      </w:r>
      <w:r>
        <w:rPr>
          <w:rFonts w:hint="eastAsia" w:ascii="Arial" w:hAnsi="Arial"/>
          <w:b/>
          <w:bCs/>
        </w:rPr>
        <w:t>缺乏统一人才管理平台：</w:t>
      </w:r>
      <w:r>
        <w:rPr>
          <w:rFonts w:cs="Times New Roman"/>
        </w:rPr>
        <w:t>各业务单位的人力资源数据分布在不同系统</w:t>
      </w:r>
      <w:r>
        <w:rPr>
          <w:rFonts w:hint="default" w:cs="Times New Roman"/>
          <w:lang w:eastAsia="zh-CN"/>
        </w:rPr>
        <w:t>，</w:t>
      </w:r>
      <w:r>
        <w:rPr>
          <w:rFonts w:hint="default" w:ascii="Times New Roman" w:hAnsi="Times New Roman" w:cs="Times New Roman"/>
          <w:b w:val="0"/>
          <w:bCs w:val="0"/>
        </w:rPr>
        <w:t>缺乏统一人才管理平台</w:t>
      </w:r>
      <w:r>
        <w:rPr>
          <w:rFonts w:cs="Times New Roman"/>
        </w:rPr>
        <w:t>。</w:t>
      </w:r>
    </w:p>
    <w:p>
      <w:pPr>
        <w:numPr>
          <w:ilvl w:val="0"/>
          <w:numId w:val="0"/>
        </w:numPr>
        <w:ind w:left="0" w:firstLine="562"/>
        <w:rPr>
          <w:rFonts w:hint="eastAsia" w:eastAsia="宋体" w:cs="Times New Roman"/>
          <w:lang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b/>
          <w:bCs/>
        </w:rPr>
        <w:t>移动办公</w:t>
      </w:r>
      <w:r>
        <w:rPr>
          <w:rFonts w:hint="eastAsia" w:ascii="Arial" w:hAnsi="Arial"/>
          <w:b/>
          <w:bCs/>
          <w:lang w:val="en-US" w:eastAsia="zh-CN"/>
        </w:rPr>
        <w:t>功能有待完善。</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已使用：二所总部的人力资源系统，主要覆盖人事管理基本功能（所属企业独立管理人力资源数据）。</w:t>
      </w:r>
    </w:p>
    <w:p>
      <w:pPr>
        <w:numPr>
          <w:ilvl w:val="0"/>
          <w:numId w:val="0"/>
        </w:numPr>
        <w:ind w:left="0" w:firstLine="560"/>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t>实施中：正在部署一些OA基础办公功能。</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ascii="Arial" w:hAnsi="Arial"/>
          <w:color w:val="auto"/>
        </w:rPr>
        <w:t>：已在提需求。</w:t>
      </w:r>
    </w:p>
    <w:p>
      <w:pPr>
        <w:pStyle w:val="5"/>
        <w:ind w:firstLine="0"/>
      </w:pPr>
      <w:r>
        <w:rPr>
          <w:rFonts w:hint="eastAsia"/>
        </w:rPr>
        <w:t>数字化建设重点需求建议</w:t>
      </w:r>
    </w:p>
    <w:p>
      <w:pPr>
        <w:numPr>
          <w:ilvl w:val="0"/>
          <w:numId w:val="0"/>
        </w:numPr>
        <w:ind w:left="0" w:firstLine="562"/>
        <w:rPr>
          <w:rFonts w:ascii="Arial" w:hAnsi="Arial"/>
        </w:rPr>
      </w:pPr>
      <w:r>
        <w:rPr>
          <w:rFonts w:hint="default" w:ascii="Times New Roman" w:hAnsi="Times New Roman" w:cs="Times New Roman"/>
          <w:b w:val="0"/>
          <w:bCs w:val="0"/>
          <w:lang w:val="en-US" w:eastAsia="zh-CN"/>
        </w:rPr>
        <w:t>（1）</w:t>
      </w:r>
      <w:r>
        <w:rPr>
          <w:rFonts w:hint="eastAsia" w:ascii="Arial" w:hAnsi="Arial"/>
          <w:b/>
          <w:bCs/>
        </w:rPr>
        <w:t>完善人力资源系统功能</w:t>
      </w:r>
      <w:r>
        <w:rPr>
          <w:rFonts w:hint="eastAsia"/>
          <w:b/>
          <w:bCs/>
        </w:rPr>
        <w:t>：</w:t>
      </w:r>
      <w:r>
        <w:rPr>
          <w:rFonts w:hint="eastAsia"/>
        </w:rPr>
        <w:t>利用新型技术和手段，</w:t>
      </w:r>
      <w:r>
        <w:rPr>
          <w:rFonts w:hint="eastAsia" w:ascii="Arial" w:hAnsi="Arial"/>
        </w:rPr>
        <w:t>满足招育用留功能</w:t>
      </w:r>
      <w:r>
        <w:rPr>
          <w:rFonts w:hint="eastAsia" w:ascii="Arial" w:hAnsi="Arial"/>
          <w:lang w:eastAsia="zh-CN"/>
        </w:rPr>
        <w:t>（</w:t>
      </w:r>
      <w:r>
        <w:rPr>
          <w:rFonts w:hint="eastAsia" w:ascii="Arial" w:hAnsi="Arial"/>
          <w:lang w:val="en-US" w:eastAsia="zh-CN"/>
        </w:rPr>
        <w:t>招聘、培训、薪酬、绩效、基础人事管理、干部管理</w:t>
      </w:r>
      <w:r>
        <w:rPr>
          <w:rFonts w:hint="eastAsia" w:ascii="Arial" w:hAnsi="Arial"/>
          <w:lang w:eastAsia="zh-CN"/>
        </w:rPr>
        <w:t>）</w:t>
      </w:r>
      <w:r>
        <w:rPr>
          <w:rFonts w:hint="eastAsia" w:ascii="Arial" w:hAnsi="Arial"/>
        </w:rPr>
        <w:t>，将数据的分析、统计都在系统内完成。</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b/>
          <w:bCs/>
        </w:rPr>
        <w:t>人力资源数据集成：</w:t>
      </w:r>
      <w:r>
        <w:rPr>
          <w:rFonts w:hint="eastAsia" w:ascii="Arial" w:hAnsi="Arial"/>
        </w:rPr>
        <w:t>打通各部门数据后台，通过权限设置，控制信息查阅与调用。</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bCs/>
          <w:lang w:val="en-US" w:eastAsia="zh-CN"/>
        </w:rPr>
        <w:t>）</w:t>
      </w:r>
      <w:r>
        <w:rPr>
          <w:rFonts w:hint="eastAsia" w:cs="Times New Roman"/>
          <w:b/>
          <w:bCs/>
          <w:lang w:val="en-US" w:eastAsia="zh-CN"/>
        </w:rPr>
        <w:t>预留人力资源升级集成接口</w:t>
      </w:r>
      <w:r>
        <w:rPr>
          <w:rFonts w:hint="eastAsia"/>
          <w:b/>
          <w:bCs/>
        </w:rPr>
        <w:t>：</w:t>
      </w:r>
      <w:r>
        <w:rPr>
          <w:rFonts w:hint="eastAsia" w:ascii="Arial" w:hAnsi="Arial"/>
        </w:rPr>
        <w:t>未来可进行功能模块新增与调整，可接入外部相关网站如招聘网站。</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4</w:t>
      </w:r>
      <w:r>
        <w:rPr>
          <w:rFonts w:hint="default" w:ascii="Times New Roman" w:hAnsi="Times New Roman" w:cs="Times New Roman"/>
          <w:b w:val="0"/>
          <w:bCs w:val="0"/>
          <w:lang w:val="en-US" w:eastAsia="zh-CN"/>
        </w:rPr>
        <w:t>）</w:t>
      </w:r>
      <w:r>
        <w:rPr>
          <w:rFonts w:hint="eastAsia" w:ascii="Arial" w:hAnsi="Arial"/>
          <w:b/>
          <w:bCs/>
        </w:rPr>
        <w:t>移动办公</w:t>
      </w:r>
      <w:r>
        <w:rPr>
          <w:rFonts w:hint="eastAsia"/>
          <w:b/>
          <w:bCs/>
        </w:rPr>
        <w:t>和待办提醒：</w:t>
      </w:r>
      <w:r>
        <w:rPr>
          <w:rFonts w:hint="eastAsia" w:ascii="Arial" w:hAnsi="Arial"/>
        </w:rPr>
        <w:t>解决移动办公与异地办公，待办事项需有待办提示。</w:t>
      </w:r>
    </w:p>
    <w:p>
      <w:pPr>
        <w:pStyle w:val="4"/>
        <w:spacing w:before="0" w:after="0"/>
        <w:ind w:left="0" w:firstLine="0"/>
      </w:pPr>
      <w:r>
        <w:rPr>
          <w:rFonts w:hint="eastAsia"/>
        </w:rPr>
        <w:t xml:space="preserve"> </w:t>
      </w:r>
      <w:bookmarkStart w:id="1249" w:name="_Toc7615"/>
      <w:bookmarkStart w:id="1250" w:name="_Toc691406876"/>
      <w:bookmarkStart w:id="1251" w:name="_Toc12865"/>
      <w:bookmarkStart w:id="1252" w:name="_Toc3756"/>
      <w:bookmarkStart w:id="1253" w:name="_Toc202982093"/>
      <w:bookmarkStart w:id="1254" w:name="_Toc293071020"/>
      <w:bookmarkStart w:id="1255" w:name="_Toc1751699898"/>
      <w:bookmarkStart w:id="1256" w:name="_Toc22958"/>
      <w:bookmarkStart w:id="1257" w:name="_Toc1381766787"/>
      <w:bookmarkStart w:id="1258" w:name="_Toc2945"/>
      <w:bookmarkStart w:id="1259" w:name="_Toc430238679"/>
      <w:bookmarkStart w:id="1260" w:name="_Toc503858409"/>
      <w:bookmarkStart w:id="1261" w:name="_Toc1377430754"/>
      <w:bookmarkStart w:id="1262" w:name="_Toc301772085"/>
      <w:bookmarkStart w:id="1263" w:name="_Toc1861592532"/>
      <w:bookmarkStart w:id="1264" w:name="_Toc1875577819"/>
      <w:bookmarkStart w:id="1265" w:name="_Toc677426656"/>
      <w:bookmarkStart w:id="1266" w:name="_Toc1825689054"/>
      <w:bookmarkStart w:id="1267" w:name="_Toc15539"/>
      <w:bookmarkStart w:id="1268" w:name="_Toc13219"/>
      <w:bookmarkStart w:id="1269" w:name="_Toc1740354622"/>
      <w:bookmarkStart w:id="1270" w:name="_Toc1969688588"/>
      <w:bookmarkStart w:id="1271" w:name="_Toc359243623"/>
      <w:bookmarkStart w:id="1272" w:name="_Toc1149823062"/>
      <w:bookmarkStart w:id="1273" w:name="_Toc607629375"/>
      <w:bookmarkStart w:id="1274" w:name="_Toc438959383"/>
      <w:bookmarkStart w:id="1275" w:name="_Toc1315986449"/>
      <w:bookmarkStart w:id="1276" w:name="_Toc32148"/>
      <w:bookmarkStart w:id="1277" w:name="_Toc1011496767"/>
      <w:bookmarkStart w:id="1278" w:name="_Toc434109968"/>
      <w:bookmarkStart w:id="1279" w:name="_Toc1901830330"/>
      <w:bookmarkStart w:id="1280" w:name="_Toc60439943"/>
      <w:r>
        <w:rPr>
          <w:rFonts w:hint="eastAsia"/>
        </w:rPr>
        <w:t>科技处</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pPr>
        <w:pStyle w:val="5"/>
        <w:ind w:firstLine="0"/>
      </w:pPr>
      <w:r>
        <w:rPr>
          <w:rFonts w:hint="eastAsia"/>
        </w:rPr>
        <w:t>科技处主要职能</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1</w:t>
      </w:r>
      <w:r>
        <w:rPr>
          <w:rFonts w:hint="eastAsia" w:ascii="仿宋_GB2312" w:hAnsi="仿宋"/>
          <w:color w:val="000000"/>
          <w:szCs w:val="32"/>
          <w:lang w:eastAsia="zh-CN"/>
        </w:rPr>
        <w:t>）</w:t>
      </w:r>
      <w:r>
        <w:rPr>
          <w:rFonts w:hint="eastAsia" w:ascii="仿宋_GB2312" w:hAnsi="仿宋"/>
          <w:color w:val="000000"/>
          <w:szCs w:val="32"/>
        </w:rPr>
        <w:t>负责科技创新体系建设，</w:t>
      </w:r>
      <w:r>
        <w:rPr>
          <w:rFonts w:ascii="仿宋_GB2312" w:hAnsi="仿宋"/>
          <w:color w:val="000000"/>
          <w:szCs w:val="32"/>
        </w:rPr>
        <w:t>拟订我所科技工作的规章制度、标准规范与发展规划；</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2</w:t>
      </w:r>
      <w:r>
        <w:rPr>
          <w:rFonts w:hint="eastAsia" w:ascii="仿宋_GB2312" w:hAnsi="仿宋"/>
          <w:color w:val="000000"/>
          <w:szCs w:val="32"/>
          <w:lang w:eastAsia="zh-CN"/>
        </w:rPr>
        <w:t>）</w:t>
      </w:r>
      <w:r>
        <w:rPr>
          <w:rFonts w:ascii="仿宋_GB2312" w:hAnsi="仿宋"/>
          <w:color w:val="000000"/>
          <w:szCs w:val="32"/>
        </w:rPr>
        <w:t>归口管理全所科技项目，制定年度科技项目计划，负责科技项目的选题、申报、立项、审批、实施、验收、技术资料存档等全过程的组织、管理工作，配合财务处完成科技项目经费使用管理工作；</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3</w:t>
      </w:r>
      <w:r>
        <w:rPr>
          <w:rFonts w:hint="eastAsia" w:ascii="仿宋_GB2312" w:hAnsi="仿宋"/>
          <w:color w:val="000000"/>
          <w:szCs w:val="32"/>
          <w:lang w:eastAsia="zh-CN"/>
        </w:rPr>
        <w:t>）</w:t>
      </w:r>
      <w:r>
        <w:rPr>
          <w:rFonts w:ascii="仿宋_GB2312" w:hAnsi="仿宋"/>
          <w:color w:val="000000"/>
          <w:szCs w:val="32"/>
        </w:rPr>
        <w:t>负责全所科技成果管理、科技奖励、科技保密和科技统计工作，组织实施科技成果评价、科技奖项申报工作；</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4</w:t>
      </w:r>
      <w:r>
        <w:rPr>
          <w:rFonts w:hint="eastAsia" w:ascii="仿宋_GB2312" w:hAnsi="仿宋"/>
          <w:color w:val="000000"/>
          <w:szCs w:val="32"/>
          <w:lang w:eastAsia="zh-CN"/>
        </w:rPr>
        <w:t>）</w:t>
      </w:r>
      <w:r>
        <w:rPr>
          <w:rFonts w:ascii="仿宋_GB2312" w:hAnsi="仿宋"/>
          <w:color w:val="000000"/>
          <w:szCs w:val="32"/>
        </w:rPr>
        <w:t>负责我所学术合作交流及学术委员会的组织管理工作</w:t>
      </w:r>
      <w:r>
        <w:rPr>
          <w:rFonts w:hint="eastAsia" w:ascii="仿宋_GB2312" w:hAnsi="仿宋"/>
          <w:color w:val="000000"/>
          <w:szCs w:val="32"/>
        </w:rPr>
        <w:t>；</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5</w:t>
      </w:r>
      <w:r>
        <w:rPr>
          <w:rFonts w:hint="eastAsia" w:ascii="仿宋_GB2312" w:hAnsi="仿宋"/>
          <w:color w:val="000000"/>
          <w:szCs w:val="32"/>
          <w:lang w:eastAsia="zh-CN"/>
        </w:rPr>
        <w:t>）</w:t>
      </w:r>
      <w:r>
        <w:rPr>
          <w:rFonts w:ascii="仿宋_GB2312" w:hAnsi="仿宋"/>
          <w:color w:val="000000"/>
          <w:szCs w:val="32"/>
        </w:rPr>
        <w:t>负责</w:t>
      </w:r>
      <w:r>
        <w:rPr>
          <w:rFonts w:hint="eastAsia" w:ascii="仿宋_GB2312" w:hAnsi="仿宋"/>
          <w:color w:val="000000"/>
          <w:szCs w:val="32"/>
        </w:rPr>
        <w:t>重点实验室、工程技术研究中心等</w:t>
      </w:r>
      <w:r>
        <w:rPr>
          <w:rFonts w:ascii="仿宋_GB2312" w:hAnsi="仿宋"/>
          <w:color w:val="000000"/>
          <w:szCs w:val="32"/>
        </w:rPr>
        <w:t>科</w:t>
      </w:r>
      <w:r>
        <w:rPr>
          <w:rFonts w:hint="eastAsia" w:ascii="仿宋_GB2312" w:hAnsi="仿宋"/>
          <w:color w:val="000000"/>
          <w:szCs w:val="32"/>
        </w:rPr>
        <w:t>研</w:t>
      </w:r>
      <w:r>
        <w:rPr>
          <w:rFonts w:ascii="仿宋_GB2312" w:hAnsi="仿宋"/>
          <w:color w:val="000000"/>
          <w:szCs w:val="32"/>
        </w:rPr>
        <w:t>平台的</w:t>
      </w:r>
      <w:r>
        <w:rPr>
          <w:rFonts w:hint="eastAsia" w:ascii="仿宋_GB2312" w:hAnsi="仿宋"/>
          <w:color w:val="000000"/>
          <w:szCs w:val="32"/>
        </w:rPr>
        <w:t>申报、</w:t>
      </w:r>
      <w:r>
        <w:rPr>
          <w:rFonts w:ascii="仿宋_GB2312" w:hAnsi="仿宋"/>
          <w:color w:val="000000"/>
          <w:szCs w:val="32"/>
        </w:rPr>
        <w:t>建设和管理工作</w:t>
      </w:r>
      <w:r>
        <w:rPr>
          <w:rFonts w:hint="eastAsia" w:ascii="仿宋_GB2312" w:hAnsi="仿宋"/>
          <w:color w:val="000000"/>
          <w:szCs w:val="32"/>
        </w:rPr>
        <w:t>，</w:t>
      </w:r>
      <w:r>
        <w:rPr>
          <w:rFonts w:ascii="仿宋_GB2312" w:hAnsi="仿宋"/>
          <w:color w:val="000000"/>
          <w:szCs w:val="32"/>
        </w:rPr>
        <w:t>负责全所计量、标准的管理工作；</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6</w:t>
      </w:r>
      <w:r>
        <w:rPr>
          <w:rFonts w:hint="eastAsia" w:ascii="仿宋_GB2312" w:hAnsi="仿宋"/>
          <w:color w:val="000000"/>
          <w:szCs w:val="32"/>
          <w:lang w:eastAsia="zh-CN"/>
        </w:rPr>
        <w:t>）</w:t>
      </w:r>
      <w:r>
        <w:rPr>
          <w:rFonts w:ascii="仿宋_GB2312" w:hAnsi="仿宋"/>
          <w:color w:val="000000"/>
          <w:szCs w:val="32"/>
        </w:rPr>
        <w:t>组织实施我所重大科技攻关项目，负责科技项目成果转化的管理工作；</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7</w:t>
      </w:r>
      <w:r>
        <w:rPr>
          <w:rFonts w:hint="eastAsia" w:ascii="仿宋_GB2312" w:hAnsi="仿宋"/>
          <w:color w:val="000000"/>
          <w:szCs w:val="32"/>
          <w:lang w:eastAsia="zh-CN"/>
        </w:rPr>
        <w:t>）</w:t>
      </w:r>
      <w:r>
        <w:rPr>
          <w:rFonts w:ascii="仿宋_GB2312" w:hAnsi="仿宋"/>
          <w:color w:val="000000"/>
          <w:szCs w:val="32"/>
        </w:rPr>
        <w:t>负责与科技项目管理部门、协作单位的对外联系和协调工作，组织实施科普工作</w:t>
      </w:r>
      <w:r>
        <w:rPr>
          <w:rFonts w:hint="eastAsia" w:ascii="仿宋_GB2312" w:hAnsi="仿宋"/>
          <w:color w:val="000000"/>
          <w:szCs w:val="32"/>
        </w:rPr>
        <w:t>和科技创新活动；</w:t>
      </w:r>
    </w:p>
    <w:p>
      <w:pPr>
        <w:numPr>
          <w:ilvl w:val="-1"/>
          <w:numId w:val="0"/>
        </w:numPr>
        <w:spacing w:line="560" w:lineRule="exact"/>
        <w:ind w:left="0" w:firstLine="560" w:firstLineChars="200"/>
        <w:rPr>
          <w:rFonts w:ascii="仿宋_GB2312" w:hAnsi="仿宋"/>
          <w:color w:val="000000"/>
          <w:szCs w:val="32"/>
        </w:rPr>
      </w:pPr>
      <w:r>
        <w:rPr>
          <w:rFonts w:hint="eastAsia" w:ascii="仿宋_GB2312" w:hAnsi="仿宋"/>
          <w:color w:val="000000"/>
          <w:szCs w:val="32"/>
          <w:lang w:eastAsia="zh-CN"/>
        </w:rPr>
        <w:t>（</w:t>
      </w:r>
      <w:r>
        <w:rPr>
          <w:rFonts w:hint="eastAsia" w:ascii="仿宋_GB2312" w:hAnsi="仿宋"/>
          <w:color w:val="000000"/>
          <w:szCs w:val="32"/>
          <w:lang w:val="en-US" w:eastAsia="zh-CN"/>
        </w:rPr>
        <w:t>8</w:t>
      </w:r>
      <w:r>
        <w:rPr>
          <w:rFonts w:hint="eastAsia" w:ascii="仿宋_GB2312" w:hAnsi="仿宋"/>
          <w:color w:val="000000"/>
          <w:szCs w:val="32"/>
          <w:lang w:eastAsia="zh-CN"/>
        </w:rPr>
        <w:t>）</w:t>
      </w:r>
      <w:r>
        <w:rPr>
          <w:rFonts w:ascii="仿宋_GB2312" w:hAnsi="仿宋"/>
          <w:color w:val="000000"/>
          <w:szCs w:val="32"/>
        </w:rPr>
        <w:t>完成所领导交办的其他工作任务。</w:t>
      </w:r>
    </w:p>
    <w:p>
      <w:pPr>
        <w:pStyle w:val="5"/>
        <w:ind w:firstLine="0"/>
      </w:pPr>
      <w:r>
        <w:rPr>
          <w:rFonts w:hint="eastAsia"/>
        </w:rPr>
        <w:t>科研管理业务痛点</w:t>
      </w:r>
    </w:p>
    <w:p>
      <w:r>
        <w:rPr>
          <w:rFonts w:hint="eastAsia"/>
          <w:b w:val="0"/>
          <w:bCs w:val="0"/>
          <w:lang w:eastAsia="zh-CN"/>
        </w:rPr>
        <w:t>（</w:t>
      </w:r>
      <w:r>
        <w:rPr>
          <w:rFonts w:hint="eastAsia"/>
          <w:b w:val="0"/>
          <w:bCs w:val="0"/>
          <w:lang w:val="en-US" w:eastAsia="zh-CN"/>
        </w:rPr>
        <w:t>1）</w:t>
      </w:r>
      <w:r>
        <w:rPr>
          <w:rFonts w:hint="eastAsia"/>
          <w:b/>
          <w:bCs/>
        </w:rPr>
        <w:t>科研管理统计效率较低</w:t>
      </w:r>
      <w:r>
        <w:rPr>
          <w:rFonts w:hint="eastAsia"/>
        </w:rPr>
        <w:t>：科研管理过程需要大量数据统计和分析，目前科技处需要耗费大量精用Excel统计；统计的数据完整性、准确性和及时性会存在不足，需要人工进行数据处理；另外，知识产权管理也需要系统化。</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ascii="Arial" w:hAnsi="Arial"/>
          <w:b/>
          <w:bCs/>
        </w:rPr>
        <w:t>知识管理</w:t>
      </w:r>
      <w:r>
        <w:rPr>
          <w:rFonts w:hint="eastAsia" w:ascii="Arial" w:hAnsi="Arial"/>
          <w:b/>
          <w:bCs/>
          <w:lang w:val="en-US" w:eastAsia="zh-CN"/>
        </w:rPr>
        <w:t>共享有待提升</w:t>
      </w:r>
      <w:r>
        <w:rPr>
          <w:rFonts w:hint="eastAsia" w:ascii="Arial" w:hAnsi="Arial"/>
          <w:b/>
          <w:bCs/>
        </w:rPr>
        <w:t>：</w:t>
      </w:r>
      <w:r>
        <w:rPr>
          <w:rFonts w:hint="eastAsia" w:ascii="Arial" w:hAnsi="Arial"/>
        </w:rPr>
        <w:t>一是对二所外部国际前沿技术、人工智能等新技术的跟踪、研究</w:t>
      </w:r>
      <w:r>
        <w:rPr>
          <w:rFonts w:hint="eastAsia"/>
        </w:rPr>
        <w:t>尚显不足，导致</w:t>
      </w:r>
      <w:r>
        <w:rPr>
          <w:rFonts w:hint="eastAsia" w:ascii="Arial" w:hAnsi="Arial"/>
        </w:rPr>
        <w:t>对国外技术发展态势及行业技术发展方向研判不够全面和准确，影响科研选题的前瞻性和预见性；二是对二所内部在产品研发和应用推广过程中遇到的问题和取得的技术经验缺少有效总结和传承，目前仍</w:t>
      </w:r>
      <w:r>
        <w:rPr>
          <w:rFonts w:ascii="Arial" w:hAnsi="Arial"/>
        </w:rPr>
        <w:t>分散在个人</w:t>
      </w:r>
      <w:r>
        <w:rPr>
          <w:rFonts w:hint="eastAsia" w:ascii="Arial" w:hAnsi="Arial"/>
        </w:rPr>
        <w:t>电脑</w:t>
      </w:r>
      <w:r>
        <w:rPr>
          <w:rFonts w:ascii="Arial" w:hAnsi="Arial"/>
        </w:rPr>
        <w:t>和不同系统中</w:t>
      </w:r>
      <w:r>
        <w:rPr>
          <w:rFonts w:hint="eastAsia"/>
        </w:rPr>
        <w:t>，导致二所多年积累的技术经验没有实现知识最大化使用</w:t>
      </w:r>
      <w:r>
        <w:rPr>
          <w:rFonts w:hint="eastAsia" w:ascii="Arial" w:hAnsi="Arial"/>
        </w:rPr>
        <w:t>；三是</w:t>
      </w:r>
      <w:r>
        <w:rPr>
          <w:rFonts w:hint="eastAsia"/>
        </w:rPr>
        <w:t>缺少</w:t>
      </w:r>
      <w:r>
        <w:rPr>
          <w:rFonts w:ascii="Arial" w:hAnsi="Arial"/>
        </w:rPr>
        <w:t>跨部门</w:t>
      </w:r>
      <w:r>
        <w:rPr>
          <w:rFonts w:hint="eastAsia" w:ascii="Arial" w:hAnsi="Arial"/>
        </w:rPr>
        <w:t>与</w:t>
      </w:r>
      <w:r>
        <w:rPr>
          <w:rFonts w:ascii="Arial" w:hAnsi="Arial"/>
        </w:rPr>
        <w:t>跨项目</w:t>
      </w:r>
      <w:r>
        <w:rPr>
          <w:rFonts w:hint="eastAsia"/>
        </w:rPr>
        <w:t>的科研</w:t>
      </w:r>
      <w:r>
        <w:rPr>
          <w:rFonts w:ascii="Arial" w:hAnsi="Arial"/>
        </w:rPr>
        <w:t>知识共享和协作，存在</w:t>
      </w:r>
      <w:r>
        <w:rPr>
          <w:rFonts w:hint="eastAsia" w:ascii="Arial" w:hAnsi="Arial"/>
        </w:rPr>
        <w:t>部门墙。导致相互间重复分析，管理效率还有提升空间。</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b/>
          <w:bCs/>
        </w:rPr>
        <w:t>科研</w:t>
      </w:r>
      <w:r>
        <w:rPr>
          <w:rFonts w:ascii="Arial" w:hAnsi="Arial"/>
          <w:b/>
          <w:bCs/>
        </w:rPr>
        <w:t>经费分配和执行</w:t>
      </w:r>
      <w:r>
        <w:rPr>
          <w:rFonts w:hint="eastAsia" w:ascii="Arial" w:hAnsi="Arial"/>
          <w:b/>
          <w:bCs/>
          <w:lang w:val="en-US" w:eastAsia="zh-CN"/>
        </w:rPr>
        <w:t>效率</w:t>
      </w:r>
      <w:r>
        <w:rPr>
          <w:rFonts w:hint="eastAsia" w:ascii="Arial" w:hAnsi="Arial"/>
          <w:b/>
          <w:bCs/>
        </w:rPr>
        <w:t>有待</w:t>
      </w:r>
      <w:r>
        <w:rPr>
          <w:rFonts w:hint="eastAsia" w:ascii="Arial" w:hAnsi="Arial"/>
          <w:b/>
          <w:bCs/>
          <w:lang w:val="en-US" w:eastAsia="zh-CN"/>
        </w:rPr>
        <w:t>提升</w:t>
      </w:r>
      <w:r>
        <w:rPr>
          <w:rFonts w:ascii="Arial" w:hAnsi="Arial"/>
          <w:b/>
          <w:bCs/>
        </w:rPr>
        <w:t>：</w:t>
      </w:r>
      <w:r>
        <w:rPr>
          <w:rFonts w:ascii="Arial" w:hAnsi="Arial"/>
        </w:rPr>
        <w:t>科研经费管理</w:t>
      </w:r>
      <w:r>
        <w:rPr>
          <w:rFonts w:hint="eastAsia"/>
        </w:rPr>
        <w:t>涉及</w:t>
      </w:r>
      <w:r>
        <w:rPr>
          <w:rFonts w:ascii="Arial" w:hAnsi="Arial"/>
        </w:rPr>
        <w:t>多个部门和单位，经费分配和执行过程中容易出现问题，</w:t>
      </w:r>
      <w:r>
        <w:rPr>
          <w:rFonts w:hint="eastAsia" w:ascii="Arial" w:hAnsi="Arial"/>
        </w:rPr>
        <w:t>现在需要</w:t>
      </w:r>
      <w:r>
        <w:rPr>
          <w:rFonts w:ascii="Arial" w:hAnsi="Arial"/>
        </w:rPr>
        <w:t>科研人员花费大量时间和精力进行经费管理。</w:t>
      </w:r>
    </w:p>
    <w:p>
      <w:pPr>
        <w:pStyle w:val="5"/>
        <w:ind w:firstLine="0"/>
      </w:pPr>
      <w:r>
        <w:rPr>
          <w:rFonts w:hint="eastAsia"/>
        </w:rPr>
        <w:t>IT应用和规划现状</w:t>
      </w:r>
    </w:p>
    <w:p>
      <w:pPr>
        <w:numPr>
          <w:ilvl w:val="0"/>
          <w:numId w:val="0"/>
        </w:numPr>
        <w:ind w:left="0" w:firstLine="560"/>
      </w:pPr>
      <w:r>
        <w:rPr>
          <w:rFonts w:hint="default" w:ascii="Times New Roman" w:hAnsi="Times New Roman" w:cs="Times New Roman"/>
          <w:b w:val="0"/>
          <w:bCs w:val="0"/>
          <w:lang w:val="en-US" w:eastAsia="zh-CN"/>
        </w:rPr>
        <w:t>（1）</w:t>
      </w:r>
      <w:r>
        <w:rPr>
          <w:rFonts w:hint="eastAsia"/>
        </w:rPr>
        <w:t>已使用：科研管理系统，覆盖功能科研信息统计（增、删、查、改），成果管理部分较为完善，知识产权管理尚未系统化。</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ascii="Arial" w:hAnsi="Arial"/>
        </w:rPr>
        <w:t>实施中：科研综合管理平台，实现科研项目的数字化管理。</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rPr>
        <w:t>规划中：无</w:t>
      </w:r>
      <w:r>
        <w:rPr>
          <w:rFonts w:ascii="Arial" w:hAnsi="Arial"/>
        </w:rPr>
        <w:t>。</w:t>
      </w:r>
    </w:p>
    <w:p>
      <w:pPr>
        <w:pStyle w:val="5"/>
        <w:ind w:firstLine="0"/>
      </w:pPr>
      <w:r>
        <w:rPr>
          <w:rFonts w:hint="eastAsia"/>
        </w:rPr>
        <w:t>数字化建设重点需求建议</w:t>
      </w:r>
    </w:p>
    <w:p>
      <w:pPr>
        <w:numPr>
          <w:ilvl w:val="0"/>
          <w:numId w:val="0"/>
        </w:numPr>
        <w:ind w:left="0" w:firstLine="562"/>
        <w:rPr>
          <w:rFonts w:ascii="Arial" w:hAnsi="Arial"/>
        </w:rPr>
      </w:pPr>
      <w:r>
        <w:rPr>
          <w:rFonts w:hint="default" w:ascii="Times New Roman" w:hAnsi="Times New Roman" w:cs="Times New Roman"/>
          <w:b w:val="0"/>
          <w:bCs w:val="0"/>
          <w:lang w:val="en-US" w:eastAsia="zh-CN"/>
        </w:rPr>
        <w:t>（1）</w:t>
      </w:r>
      <w:r>
        <w:rPr>
          <w:rFonts w:hint="eastAsia"/>
          <w:b/>
          <w:bCs/>
        </w:rPr>
        <w:t>科研项目</w:t>
      </w:r>
      <w:r>
        <w:rPr>
          <w:rFonts w:hint="eastAsia" w:ascii="Arial" w:hAnsi="Arial"/>
          <w:b/>
          <w:bCs/>
        </w:rPr>
        <w:t>管理</w:t>
      </w:r>
      <w:r>
        <w:rPr>
          <w:rFonts w:hint="eastAsia" w:ascii="Arial" w:hAnsi="Arial"/>
          <w:b/>
          <w:bCs/>
          <w:lang w:val="en-US" w:eastAsia="zh-CN"/>
        </w:rPr>
        <w:t>数字化</w:t>
      </w:r>
      <w:r>
        <w:rPr>
          <w:rFonts w:hint="eastAsia" w:ascii="Arial" w:hAnsi="Arial"/>
          <w:b/>
          <w:bCs/>
        </w:rPr>
        <w:t>：</w:t>
      </w:r>
      <w:r>
        <w:rPr>
          <w:rFonts w:hint="eastAsia" w:ascii="Arial" w:hAnsi="Arial"/>
        </w:rPr>
        <w:t>实现科研项目的线上管理和监控，提高科研项目的执行效率和质量，降低科研人员的项目管理负担。</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b/>
          <w:bCs/>
        </w:rPr>
        <w:t>科研</w:t>
      </w:r>
      <w:r>
        <w:rPr>
          <w:rFonts w:hint="eastAsia" w:ascii="Arial" w:hAnsi="Arial"/>
          <w:b/>
          <w:bCs/>
        </w:rPr>
        <w:t>经费管理</w:t>
      </w:r>
      <w:r>
        <w:rPr>
          <w:rFonts w:hint="eastAsia" w:ascii="Arial" w:hAnsi="Arial"/>
          <w:b/>
          <w:bCs/>
          <w:lang w:val="en-US" w:eastAsia="zh-CN"/>
        </w:rPr>
        <w:t>数字化</w:t>
      </w:r>
      <w:r>
        <w:rPr>
          <w:rFonts w:hint="eastAsia" w:ascii="Arial" w:hAnsi="Arial"/>
          <w:b/>
          <w:bCs/>
        </w:rPr>
        <w:t>：</w:t>
      </w:r>
      <w:r>
        <w:rPr>
          <w:rFonts w:hint="eastAsia" w:ascii="Arial" w:hAnsi="Arial"/>
        </w:rPr>
        <w:t>实现科研经费的线上申请、审批和执行，提高经费管理的透明度和效率，</w:t>
      </w:r>
      <w:r>
        <w:rPr>
          <w:rFonts w:hint="eastAsia"/>
        </w:rPr>
        <w:t>减少</w:t>
      </w:r>
      <w:r>
        <w:rPr>
          <w:rFonts w:hint="eastAsia" w:ascii="Arial" w:hAnsi="Arial"/>
        </w:rPr>
        <w:t>科研人员经费管理负担。</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b/>
          <w:bCs/>
        </w:rPr>
        <w:t>科研知识管理</w:t>
      </w:r>
      <w:r>
        <w:rPr>
          <w:rFonts w:hint="eastAsia" w:ascii="Arial" w:hAnsi="Arial"/>
          <w:b/>
          <w:bCs/>
          <w:lang w:val="en-US" w:eastAsia="zh-CN"/>
        </w:rPr>
        <w:t>数字化</w:t>
      </w:r>
      <w:r>
        <w:rPr>
          <w:rFonts w:hint="eastAsia" w:ascii="Arial" w:hAnsi="Arial"/>
          <w:b/>
          <w:bCs/>
        </w:rPr>
        <w:t>：</w:t>
      </w:r>
      <w:r>
        <w:rPr>
          <w:rFonts w:hint="eastAsia" w:ascii="Arial" w:hAnsi="Arial"/>
        </w:rPr>
        <w:t>运用管理和信息技术手段，将人和知识充分结合，通过知识沉淀、分享、学习</w:t>
      </w:r>
      <w:r>
        <w:rPr>
          <w:rFonts w:hint="eastAsia"/>
        </w:rPr>
        <w:t>和</w:t>
      </w:r>
      <w:r>
        <w:rPr>
          <w:rFonts w:hint="eastAsia" w:ascii="Arial" w:hAnsi="Arial"/>
        </w:rPr>
        <w:t>应用，</w:t>
      </w:r>
      <w:r>
        <w:rPr>
          <w:rFonts w:hint="eastAsia"/>
        </w:rPr>
        <w:t>来</w:t>
      </w:r>
      <w:r>
        <w:rPr>
          <w:rFonts w:hint="eastAsia" w:ascii="Arial" w:hAnsi="Arial"/>
        </w:rPr>
        <w:t>提升员工能力、优化知识协作、改进工作绩效，并为组织或企业的可持续核心能力</w:t>
      </w:r>
      <w:r>
        <w:rPr>
          <w:rFonts w:hint="eastAsia"/>
        </w:rPr>
        <w:t>的</w:t>
      </w:r>
      <w:r>
        <w:rPr>
          <w:rFonts w:hint="eastAsia" w:ascii="Arial" w:hAnsi="Arial"/>
        </w:rPr>
        <w:t>构建奠定基础</w:t>
      </w:r>
      <w:r>
        <w:rPr>
          <w:rFonts w:hint="eastAsia"/>
        </w:rPr>
        <w:t>。</w:t>
      </w:r>
    </w:p>
    <w:p>
      <w:pPr>
        <w:pStyle w:val="4"/>
        <w:spacing w:before="0" w:after="0"/>
        <w:ind w:left="0" w:firstLine="0"/>
      </w:pPr>
      <w:r>
        <w:rPr>
          <w:rFonts w:hint="eastAsia"/>
        </w:rPr>
        <w:t xml:space="preserve"> </w:t>
      </w:r>
      <w:bookmarkStart w:id="1281" w:name="_Toc1412859814"/>
      <w:bookmarkStart w:id="1282" w:name="_Toc441351015"/>
      <w:bookmarkStart w:id="1283" w:name="_Toc11064"/>
      <w:bookmarkStart w:id="1284" w:name="_Toc1674542028"/>
      <w:bookmarkStart w:id="1285" w:name="_Toc27461"/>
      <w:bookmarkStart w:id="1286" w:name="_Toc984022636"/>
      <w:bookmarkStart w:id="1287" w:name="_Toc1095680011"/>
      <w:bookmarkStart w:id="1288" w:name="_Toc1698994645"/>
      <w:bookmarkStart w:id="1289" w:name="_Toc21729"/>
      <w:bookmarkStart w:id="1290" w:name="_Toc1109582242"/>
      <w:bookmarkStart w:id="1291" w:name="_Toc2018347328"/>
      <w:bookmarkStart w:id="1292" w:name="_Toc1316005615"/>
      <w:bookmarkStart w:id="1293" w:name="_Toc23905"/>
      <w:bookmarkStart w:id="1294" w:name="_Toc23474"/>
      <w:bookmarkStart w:id="1295" w:name="_Toc966868963"/>
      <w:bookmarkStart w:id="1296" w:name="_Toc2071433267"/>
      <w:bookmarkStart w:id="1297" w:name="_Toc820259942"/>
      <w:bookmarkStart w:id="1298" w:name="_Toc9444"/>
      <w:bookmarkStart w:id="1299" w:name="_Toc1464630569"/>
      <w:bookmarkStart w:id="1300" w:name="_Toc745613317"/>
      <w:bookmarkStart w:id="1301" w:name="_Toc1231040044"/>
      <w:bookmarkStart w:id="1302" w:name="_Toc915754362"/>
      <w:bookmarkStart w:id="1303" w:name="_Toc6912"/>
      <w:bookmarkStart w:id="1304" w:name="_Toc466230451"/>
      <w:bookmarkStart w:id="1305" w:name="_Toc444038504"/>
      <w:bookmarkStart w:id="1306" w:name="_Toc24895"/>
      <w:bookmarkStart w:id="1307" w:name="_Toc54356970"/>
      <w:bookmarkStart w:id="1308" w:name="_Toc1096432181"/>
      <w:bookmarkStart w:id="1309" w:name="_Toc1084283317"/>
      <w:bookmarkStart w:id="1310" w:name="_Toc604967818"/>
      <w:bookmarkStart w:id="1311" w:name="_Toc850167890"/>
      <w:bookmarkStart w:id="1312" w:name="_Toc1142164140"/>
      <w:r>
        <w:rPr>
          <w:rFonts w:hint="eastAsia"/>
        </w:rPr>
        <w:t>财务处</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pPr>
        <w:pStyle w:val="5"/>
        <w:ind w:firstLine="0"/>
      </w:pPr>
      <w:r>
        <w:rPr>
          <w:rFonts w:hint="eastAsia"/>
        </w:rPr>
        <w:t>财务处主要职能</w:t>
      </w:r>
    </w:p>
    <w:p>
      <w:pPr>
        <w:ind w:firstLine="560"/>
      </w:pPr>
      <w:r>
        <w:rPr>
          <w:rFonts w:hint="eastAsia"/>
        </w:rPr>
        <w:t>（1）</w:t>
      </w:r>
      <w:r>
        <w:t>负责全所财务管理工作，沟通协调上下级单位之间财务相关事项，理顺所属企业财务管理，监督、检查财经制度执行情况；</w:t>
      </w:r>
    </w:p>
    <w:p>
      <w:pPr>
        <w:ind w:firstLine="560"/>
      </w:pPr>
      <w:r>
        <w:t>（</w:t>
      </w:r>
      <w:r>
        <w:rPr>
          <w:rFonts w:hint="eastAsia"/>
        </w:rPr>
        <w:t>2</w:t>
      </w:r>
      <w:r>
        <w:t>）负责所本部会计核算、财务分析、成本费用控制和财务报告工作；</w:t>
      </w:r>
    </w:p>
    <w:p>
      <w:pPr>
        <w:ind w:firstLine="560"/>
      </w:pPr>
      <w:r>
        <w:t>（</w:t>
      </w:r>
      <w:r>
        <w:rPr>
          <w:rFonts w:hint="eastAsia"/>
        </w:rPr>
        <w:t>3</w:t>
      </w:r>
      <w:r>
        <w:t>）负责所本部财政拨款、上级专项拨款的预算编制和申报、日常核算以及部门决算工作；</w:t>
      </w:r>
    </w:p>
    <w:p>
      <w:pPr>
        <w:ind w:firstLine="560"/>
      </w:pPr>
      <w:r>
        <w:t>（</w:t>
      </w:r>
      <w:r>
        <w:rPr>
          <w:rFonts w:hint="eastAsia"/>
        </w:rPr>
        <w:t>4</w:t>
      </w:r>
      <w:r>
        <w:t>）负责所本部税务筹划、纳税申报及缴纳工作，负责所本部经济合同涉税和财务条款的审核工作；</w:t>
      </w:r>
    </w:p>
    <w:p>
      <w:pPr>
        <w:ind w:firstLine="560"/>
      </w:pPr>
      <w:r>
        <w:t>（</w:t>
      </w:r>
      <w:r>
        <w:rPr>
          <w:rFonts w:hint="eastAsia"/>
        </w:rPr>
        <w:t>5</w:t>
      </w:r>
      <w:r>
        <w:t>）负责所本部科研项目经费和基建项目专项资金的管理、日常会计核算及财务决算工作；</w:t>
      </w:r>
    </w:p>
    <w:p>
      <w:pPr>
        <w:ind w:firstLine="560"/>
      </w:pPr>
      <w:r>
        <w:t>（</w:t>
      </w:r>
      <w:r>
        <w:rPr>
          <w:rFonts w:hint="eastAsia"/>
        </w:rPr>
        <w:t>6</w:t>
      </w:r>
      <w:r>
        <w:t>）负责全所资金调剂、筹融资计划，并为投资决策、经营决策、融资决策提供财务支持；</w:t>
      </w:r>
    </w:p>
    <w:p>
      <w:pPr>
        <w:ind w:firstLine="560"/>
      </w:pPr>
      <w:r>
        <w:t>（</w:t>
      </w:r>
      <w:r>
        <w:rPr>
          <w:rFonts w:hint="eastAsia"/>
        </w:rPr>
        <w:t>7</w:t>
      </w:r>
      <w:r>
        <w:t>）负责内部审计、所本部科研项目专项审计、其他专项审计以及外部审计协调工作，负责组织下属子公司年报审计工作；</w:t>
      </w:r>
    </w:p>
    <w:p>
      <w:pPr>
        <w:ind w:firstLine="560"/>
      </w:pPr>
      <w:r>
        <w:t>（</w:t>
      </w:r>
      <w:r>
        <w:rPr>
          <w:rFonts w:hint="eastAsia"/>
        </w:rPr>
        <w:t>8</w:t>
      </w:r>
      <w:r>
        <w:t>）负责全所工会经费预算、决算、日常会计核算和财务报告等工作；</w:t>
      </w:r>
    </w:p>
    <w:p>
      <w:pPr>
        <w:ind w:firstLine="560"/>
      </w:pPr>
      <w:r>
        <w:t>（</w:t>
      </w:r>
      <w:r>
        <w:rPr>
          <w:rFonts w:hint="eastAsia"/>
        </w:rPr>
        <w:t>9</w:t>
      </w:r>
      <w:r>
        <w:t>）完成所领导交办的其他工作。</w:t>
      </w:r>
    </w:p>
    <w:p>
      <w:pPr>
        <w:pStyle w:val="5"/>
        <w:ind w:firstLine="0"/>
      </w:pPr>
      <w:r>
        <w:rPr>
          <w:rFonts w:hint="eastAsia"/>
        </w:rPr>
        <w:t>财务管理业务痛点</w:t>
      </w:r>
    </w:p>
    <w:p>
      <w:pPr>
        <w:numPr>
          <w:ilvl w:val="0"/>
          <w:numId w:val="0"/>
        </w:numPr>
        <w:ind w:left="0" w:firstLine="562"/>
        <w:rPr>
          <w:rFonts w:ascii="Arial" w:hAnsi="Arial"/>
        </w:rPr>
      </w:pPr>
      <w:r>
        <w:rPr>
          <w:rFonts w:hint="default" w:ascii="Times New Roman" w:hAnsi="Times New Roman" w:cs="Times New Roman"/>
          <w:b w:val="0"/>
          <w:bCs w:val="0"/>
          <w:lang w:val="en-US" w:eastAsia="zh-CN"/>
        </w:rPr>
        <w:t>（1）</w:t>
      </w:r>
      <w:r>
        <w:rPr>
          <w:rFonts w:hint="eastAsia" w:ascii="Arial" w:hAnsi="Arial"/>
          <w:b/>
          <w:bCs/>
        </w:rPr>
        <w:t>未能精细化全面预算管理：</w:t>
      </w:r>
      <w:r>
        <w:rPr>
          <w:rFonts w:hint="eastAsia" w:ascii="Arial" w:hAnsi="Arial"/>
        </w:rPr>
        <w:t>现在只有年初金额较大的预算和年中需要提交的预算汇总，因为没有工具所以未能对年度预算申报、预算分解、预算</w:t>
      </w:r>
      <w:r>
        <w:rPr>
          <w:rFonts w:ascii="Arial" w:hAnsi="Arial"/>
        </w:rPr>
        <w:t>执行</w:t>
      </w:r>
      <w:r>
        <w:rPr>
          <w:rFonts w:hint="eastAsia" w:ascii="Arial" w:hAnsi="Arial"/>
        </w:rPr>
        <w:t>到预算评估进行过程监督和管控</w:t>
      </w:r>
      <w:r>
        <w:rPr>
          <w:rFonts w:ascii="Arial" w:hAnsi="Arial"/>
        </w:rPr>
        <w:t>。</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b/>
          <w:bCs/>
        </w:rPr>
        <w:t>财务报表</w:t>
      </w:r>
      <w:r>
        <w:rPr>
          <w:rFonts w:hint="eastAsia" w:ascii="Arial" w:hAnsi="Arial"/>
          <w:b/>
          <w:bCs/>
        </w:rPr>
        <w:t>标准未能</w:t>
      </w:r>
      <w:r>
        <w:rPr>
          <w:rFonts w:hint="eastAsia" w:ascii="Arial" w:hAnsi="Arial"/>
          <w:b/>
          <w:bCs/>
          <w:lang w:val="en-US" w:eastAsia="zh-CN"/>
        </w:rPr>
        <w:t>完全</w:t>
      </w:r>
      <w:r>
        <w:rPr>
          <w:rFonts w:hint="eastAsia" w:ascii="Arial" w:hAnsi="Arial"/>
          <w:b/>
          <w:bCs/>
        </w:rPr>
        <w:t>统一、抵消需人工操作：</w:t>
      </w:r>
      <w:r>
        <w:rPr>
          <w:rFonts w:hint="eastAsia" w:ascii="Arial" w:hAnsi="Arial"/>
        </w:rPr>
        <w:t>各单位及公司财务报表科目因为业务性质不同未能统一，只能人工进行合表，且如抵消等都需要人工调整，使得</w:t>
      </w:r>
      <w:r>
        <w:rPr>
          <w:rFonts w:ascii="Arial" w:hAnsi="Arial"/>
        </w:rPr>
        <w:t>效率</w:t>
      </w:r>
      <w:r>
        <w:rPr>
          <w:rFonts w:hint="eastAsia" w:ascii="Arial" w:hAnsi="Arial"/>
        </w:rPr>
        <w:t>降</w:t>
      </w:r>
      <w:r>
        <w:rPr>
          <w:rFonts w:ascii="Arial" w:hAnsi="Arial"/>
        </w:rPr>
        <w:t>低</w:t>
      </w:r>
      <w:r>
        <w:rPr>
          <w:rFonts w:hint="eastAsia" w:ascii="Arial" w:hAnsi="Arial"/>
        </w:rPr>
        <w:t>。</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b/>
          <w:bCs/>
        </w:rPr>
        <w:t>业财数据未融合：</w:t>
      </w:r>
      <w:r>
        <w:rPr>
          <w:rFonts w:hint="eastAsia" w:ascii="Arial" w:hAnsi="Arial"/>
        </w:rPr>
        <w:t>财务分析中</w:t>
      </w:r>
      <w:r>
        <w:rPr>
          <w:rFonts w:ascii="Arial" w:hAnsi="Arial"/>
        </w:rPr>
        <w:t>缺乏业务数据，难以</w:t>
      </w:r>
      <w:r>
        <w:rPr>
          <w:rFonts w:hint="eastAsia" w:ascii="Arial" w:hAnsi="Arial"/>
        </w:rPr>
        <w:t>进行</w:t>
      </w:r>
      <w:r>
        <w:rPr>
          <w:rFonts w:ascii="Arial" w:hAnsi="Arial"/>
        </w:rPr>
        <w:t>精细化分析和预测</w:t>
      </w:r>
      <w:r>
        <w:rPr>
          <w:rFonts w:hint="eastAsia" w:ascii="Arial" w:hAnsi="Arial"/>
        </w:rPr>
        <w:t>，支撑业务发展</w:t>
      </w:r>
      <w:r>
        <w:rPr>
          <w:rFonts w:hint="eastAsia"/>
        </w:rPr>
        <w:t>。</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4</w:t>
      </w:r>
      <w:r>
        <w:rPr>
          <w:rFonts w:hint="default" w:ascii="Times New Roman" w:hAnsi="Times New Roman" w:cs="Times New Roman"/>
          <w:b w:val="0"/>
          <w:bCs w:val="0"/>
          <w:lang w:val="en-US" w:eastAsia="zh-CN"/>
        </w:rPr>
        <w:t>）</w:t>
      </w:r>
      <w:r>
        <w:rPr>
          <w:rFonts w:hint="eastAsia" w:ascii="Arial" w:hAnsi="Arial"/>
          <w:b/>
          <w:bCs/>
        </w:rPr>
        <w:t>资产管理数据未打通：</w:t>
      </w:r>
      <w:r>
        <w:rPr>
          <w:rFonts w:hint="eastAsia" w:ascii="Arial" w:hAnsi="Arial"/>
        </w:rPr>
        <w:t>固定资产管理</w:t>
      </w:r>
      <w:r>
        <w:rPr>
          <w:rFonts w:ascii="Arial" w:hAnsi="Arial"/>
        </w:rPr>
        <w:t>由不同主体</w:t>
      </w:r>
      <w:r>
        <w:rPr>
          <w:rFonts w:hint="eastAsia" w:ascii="Arial" w:hAnsi="Arial"/>
        </w:rPr>
        <w:t>分开</w:t>
      </w:r>
      <w:r>
        <w:rPr>
          <w:rFonts w:ascii="Arial" w:hAnsi="Arial"/>
        </w:rPr>
        <w:t>管理，实物管理是后勤负责，财务部分是财务</w:t>
      </w:r>
      <w:r>
        <w:rPr>
          <w:rFonts w:hint="eastAsia" w:ascii="Arial" w:hAnsi="Arial"/>
        </w:rPr>
        <w:t>处</w:t>
      </w:r>
      <w:r>
        <w:rPr>
          <w:rFonts w:ascii="Arial" w:hAnsi="Arial"/>
        </w:rPr>
        <w:t>负责，使用部门与后勤和财务处的资产数据</w:t>
      </w:r>
      <w:r>
        <w:rPr>
          <w:rFonts w:hint="eastAsia" w:ascii="Arial" w:hAnsi="Arial"/>
        </w:rPr>
        <w:t>之间</w:t>
      </w:r>
      <w:r>
        <w:rPr>
          <w:rFonts w:ascii="Arial" w:hAnsi="Arial"/>
        </w:rPr>
        <w:t>没有打通，</w:t>
      </w:r>
      <w:r>
        <w:rPr>
          <w:rFonts w:hint="eastAsia" w:ascii="Arial" w:hAnsi="Arial"/>
        </w:rPr>
        <w:t>靠线下沟通，效率较低，且</w:t>
      </w:r>
      <w:r>
        <w:rPr>
          <w:rFonts w:ascii="Arial" w:hAnsi="Arial"/>
        </w:rPr>
        <w:t>在采购、报销、使用人</w:t>
      </w:r>
      <w:r>
        <w:rPr>
          <w:rFonts w:hint="eastAsia" w:ascii="Arial" w:hAnsi="Arial"/>
        </w:rPr>
        <w:t>等</w:t>
      </w:r>
      <w:r>
        <w:rPr>
          <w:rFonts w:ascii="Arial" w:hAnsi="Arial"/>
        </w:rPr>
        <w:t>变更后，</w:t>
      </w:r>
      <w:r>
        <w:rPr>
          <w:rFonts w:hint="eastAsia" w:ascii="Arial" w:hAnsi="Arial"/>
        </w:rPr>
        <w:t>变更</w:t>
      </w:r>
      <w:r>
        <w:rPr>
          <w:rFonts w:ascii="Arial" w:hAnsi="Arial"/>
        </w:rPr>
        <w:t>记录</w:t>
      </w:r>
      <w:r>
        <w:rPr>
          <w:rFonts w:hint="eastAsia" w:ascii="Arial" w:hAnsi="Arial"/>
        </w:rPr>
        <w:t>容易</w:t>
      </w:r>
      <w:r>
        <w:rPr>
          <w:rFonts w:ascii="Arial" w:hAnsi="Arial"/>
        </w:rPr>
        <w:t>遗漏。</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财务系统</w:t>
      </w:r>
      <w:r>
        <w:rPr>
          <w:rFonts w:hint="eastAsia" w:ascii="Arial" w:hAnsi="Arial"/>
        </w:rPr>
        <w:t>各自独立</w:t>
      </w:r>
      <w:r>
        <w:rPr>
          <w:rFonts w:ascii="Arial" w:hAnsi="Arial"/>
        </w:rPr>
        <w:t>建设：目前有民航二所预算财务信息管理系统</w:t>
      </w:r>
      <w:r>
        <w:rPr>
          <w:rFonts w:hint="eastAsia"/>
        </w:rPr>
        <w:t>（</w:t>
      </w:r>
      <w:r>
        <w:rPr>
          <w:rFonts w:ascii="Arial" w:hAnsi="Arial"/>
        </w:rPr>
        <w:t>事业</w:t>
      </w:r>
      <w:r>
        <w:rPr>
          <w:rFonts w:hint="eastAsia"/>
        </w:rPr>
        <w:t>）</w:t>
      </w:r>
      <w:r>
        <w:rPr>
          <w:rFonts w:ascii="Arial" w:hAnsi="Arial"/>
        </w:rPr>
        <w:t>、民航二所预算财务信息管理系统</w:t>
      </w:r>
      <w:r>
        <w:rPr>
          <w:rFonts w:hint="eastAsia"/>
        </w:rPr>
        <w:t>（</w:t>
      </w:r>
      <w:r>
        <w:rPr>
          <w:rFonts w:ascii="Arial" w:hAnsi="Arial"/>
        </w:rPr>
        <w:t>企业</w:t>
      </w:r>
      <w:r>
        <w:rPr>
          <w:rFonts w:hint="eastAsia"/>
        </w:rPr>
        <w:t>）</w:t>
      </w:r>
      <w:r>
        <w:rPr>
          <w:rFonts w:ascii="Arial" w:hAnsi="Arial"/>
        </w:rPr>
        <w:t>、库存管理系统、中国民用航空局财务管理系统、民航工会云财务系统、中央预算管理一体化系统。</w:t>
      </w:r>
    </w:p>
    <w:p>
      <w:pPr>
        <w:numPr>
          <w:ilvl w:val="0"/>
          <w:numId w:val="0"/>
        </w:numPr>
        <w:ind w:left="0" w:firstLine="560"/>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主要分为两套</w:t>
      </w:r>
      <w:r>
        <w:rPr>
          <w:rFonts w:hint="eastAsia" w:ascii="Arial" w:hAnsi="Arial"/>
        </w:rPr>
        <w:t>系统</w:t>
      </w:r>
      <w:r>
        <w:rPr>
          <w:rFonts w:ascii="Arial" w:hAnsi="Arial"/>
        </w:rPr>
        <w:t>：</w:t>
      </w:r>
      <w:r>
        <w:t>一套是按民航局要求统一核算（无法处理报销），一级科目统一；另一套是各个业务单位的财务报销系统，数据定期（一周左右）同步到民航局财务核算系统</w:t>
      </w:r>
      <w:r>
        <w:rPr>
          <w:rFonts w:hint="eastAsia"/>
        </w:rPr>
        <w:t>。</w:t>
      </w:r>
      <w:r>
        <w:t>记账</w:t>
      </w:r>
      <w:r>
        <w:rPr>
          <w:rFonts w:hint="eastAsia"/>
        </w:rPr>
        <w:t>通过</w:t>
      </w:r>
      <w:r>
        <w:t>二所财务系统，子公司都</w:t>
      </w:r>
      <w:r>
        <w:rPr>
          <w:rFonts w:hint="eastAsia"/>
        </w:rPr>
        <w:t>有</w:t>
      </w:r>
      <w:r>
        <w:t>独立的财务系统。因为独立法人</w:t>
      </w:r>
      <w:r>
        <w:rPr>
          <w:rFonts w:hint="eastAsia"/>
        </w:rPr>
        <w:t>需</w:t>
      </w:r>
      <w:r>
        <w:t>要独立账套。所里和三个独立法人公司用的系统</w:t>
      </w:r>
      <w:r>
        <w:rPr>
          <w:rFonts w:hint="eastAsia"/>
        </w:rPr>
        <w:t>供应商都</w:t>
      </w:r>
      <w:r>
        <w:t>是大峰公司。</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一直在推业财一体化，之前因为技术</w:t>
      </w:r>
      <w:r>
        <w:rPr>
          <w:rFonts w:hint="eastAsia" w:ascii="Arial" w:hAnsi="Arial"/>
        </w:rPr>
        <w:t>原因以及担心重复投入，所以采取稳健</w:t>
      </w:r>
      <w:r>
        <w:rPr>
          <w:rFonts w:ascii="Arial" w:hAnsi="Arial"/>
        </w:rPr>
        <w:t>推</w:t>
      </w:r>
      <w:r>
        <w:rPr>
          <w:rFonts w:hint="eastAsia" w:ascii="Arial" w:hAnsi="Arial"/>
        </w:rPr>
        <w:t>行</w:t>
      </w:r>
      <w:r>
        <w:rPr>
          <w:rFonts w:ascii="Arial" w:hAnsi="Arial"/>
        </w:rPr>
        <w:t>。现在统一建设智慧园区，</w:t>
      </w:r>
      <w:r>
        <w:rPr>
          <w:rFonts w:hint="eastAsia" w:ascii="Arial" w:hAnsi="Arial"/>
        </w:rPr>
        <w:t>希望这次</w:t>
      </w:r>
      <w:r>
        <w:rPr>
          <w:rFonts w:ascii="Arial" w:hAnsi="Arial"/>
        </w:rPr>
        <w:t>在建系统能够解决业财一体化。</w:t>
      </w:r>
    </w:p>
    <w:p>
      <w:pPr>
        <w:numPr>
          <w:ilvl w:val="0"/>
          <w:numId w:val="0"/>
        </w:numPr>
        <w:ind w:left="0" w:firstLine="560"/>
        <w:rPr>
          <w:rFonts w:hint="eastAsia" w:ascii="Arial" w:hAnsi="Arial"/>
          <w:lang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4</w:t>
      </w:r>
      <w:r>
        <w:rPr>
          <w:rFonts w:hint="default" w:ascii="Times New Roman" w:hAnsi="Times New Roman" w:cs="Times New Roman"/>
          <w:b w:val="0"/>
          <w:bCs w:val="0"/>
          <w:lang w:val="en-US" w:eastAsia="zh-CN"/>
        </w:rPr>
        <w:t>）</w:t>
      </w:r>
      <w:r>
        <w:rPr>
          <w:rFonts w:ascii="Arial" w:hAnsi="Arial"/>
        </w:rPr>
        <w:t>网报系统目前</w:t>
      </w:r>
      <w:r>
        <w:rPr>
          <w:rFonts w:hint="eastAsia" w:ascii="Arial" w:hAnsi="Arial"/>
        </w:rPr>
        <w:t>电子公司</w:t>
      </w:r>
      <w:r>
        <w:rPr>
          <w:rFonts w:ascii="Arial" w:hAnsi="Arial"/>
        </w:rPr>
        <w:t>反馈用起来不错，希望</w:t>
      </w:r>
      <w:r>
        <w:rPr>
          <w:rFonts w:hint="eastAsia" w:ascii="Arial" w:hAnsi="Arial"/>
        </w:rPr>
        <w:t>能增加</w:t>
      </w:r>
      <w:r>
        <w:rPr>
          <w:rFonts w:ascii="Arial" w:hAnsi="Arial"/>
        </w:rPr>
        <w:t>供应商管理、预算</w:t>
      </w:r>
      <w:r>
        <w:rPr>
          <w:rFonts w:hint="eastAsia" w:ascii="Arial" w:hAnsi="Arial"/>
        </w:rPr>
        <w:t>管理</w:t>
      </w:r>
      <w:r>
        <w:rPr>
          <w:rFonts w:ascii="Arial" w:hAnsi="Arial"/>
        </w:rPr>
        <w:t>、固定资产管理、合同管理的功能</w:t>
      </w:r>
      <w:r>
        <w:rPr>
          <w:rFonts w:hint="eastAsia" w:ascii="Arial" w:hAnsi="Arial"/>
          <w:lang w:eastAsia="zh-CN"/>
        </w:rPr>
        <w:t>。</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5</w:t>
      </w:r>
      <w:r>
        <w:rPr>
          <w:rFonts w:hint="default" w:ascii="Times New Roman" w:hAnsi="Times New Roman" w:cs="Times New Roman"/>
          <w:b w:val="0"/>
          <w:bCs w:val="0"/>
          <w:lang w:val="en-US" w:eastAsia="zh-CN"/>
        </w:rPr>
        <w:t>）</w:t>
      </w:r>
      <w:r>
        <w:rPr>
          <w:rFonts w:ascii="Arial" w:hAnsi="Arial"/>
        </w:rPr>
        <w:t>财务系统报表合并</w:t>
      </w:r>
      <w:r>
        <w:rPr>
          <w:rFonts w:hint="eastAsia" w:ascii="Arial" w:hAnsi="Arial"/>
        </w:rPr>
        <w:t>中</w:t>
      </w:r>
      <w:r>
        <w:rPr>
          <w:rFonts w:ascii="Arial" w:hAnsi="Arial"/>
        </w:rPr>
        <w:t>，</w:t>
      </w:r>
      <w:r>
        <w:rPr>
          <w:rFonts w:hint="eastAsia" w:ascii="Arial" w:hAnsi="Arial"/>
        </w:rPr>
        <w:t>规划</w:t>
      </w:r>
      <w:r>
        <w:rPr>
          <w:rFonts w:ascii="Arial" w:hAnsi="Arial"/>
        </w:rPr>
        <w:t>每一笔关联交易都走财务账，股权投资要对冲，</w:t>
      </w:r>
      <w:r>
        <w:rPr>
          <w:rFonts w:hint="eastAsia" w:ascii="Arial" w:hAnsi="Arial"/>
        </w:rPr>
        <w:t>可以进行标记，达成更精细化管理</w:t>
      </w:r>
      <w:r>
        <w:rPr>
          <w:rFonts w:ascii="Arial" w:hAnsi="Arial"/>
        </w:rPr>
        <w:t>。</w:t>
      </w:r>
    </w:p>
    <w:p>
      <w:pPr>
        <w:pStyle w:val="5"/>
        <w:ind w:firstLine="0"/>
      </w:pPr>
      <w:r>
        <w:rPr>
          <w:rFonts w:hint="eastAsia"/>
        </w:rPr>
        <w:t>数字化建设重点需求建议</w:t>
      </w:r>
    </w:p>
    <w:p>
      <w:pPr>
        <w:numPr>
          <w:ilvl w:val="0"/>
          <w:numId w:val="0"/>
        </w:numPr>
        <w:ind w:left="0" w:firstLine="562"/>
        <w:rPr>
          <w:rFonts w:ascii="Arial" w:hAnsi="Arial"/>
        </w:rPr>
      </w:pPr>
      <w:r>
        <w:rPr>
          <w:rFonts w:hint="default" w:ascii="Times New Roman" w:hAnsi="Times New Roman" w:cs="Times New Roman"/>
          <w:b w:val="0"/>
          <w:bCs w:val="0"/>
          <w:lang w:val="en-US" w:eastAsia="zh-CN"/>
        </w:rPr>
        <w:t>（1）</w:t>
      </w:r>
      <w:r>
        <w:rPr>
          <w:rFonts w:hint="eastAsia" w:ascii="Arial" w:hAnsi="Arial"/>
          <w:b/>
          <w:bCs/>
        </w:rPr>
        <w:t>建立统一数据源平台、搭建多维度报表体系：</w:t>
      </w:r>
      <w:r>
        <w:rPr>
          <w:rFonts w:hint="eastAsia" w:ascii="Arial" w:hAnsi="Arial"/>
        </w:rPr>
        <w:t>满足对外法定披露的需求，搭建灵活多维度的管理会计分析体系基础</w:t>
      </w:r>
      <w:r>
        <w:rPr>
          <w:rFonts w:hint="eastAsia"/>
        </w:rPr>
        <w:t>（</w:t>
      </w:r>
      <w:r>
        <w:rPr>
          <w:rFonts w:hint="eastAsia" w:ascii="Arial" w:hAnsi="Arial"/>
        </w:rPr>
        <w:t>按区域、按利润中心等</w:t>
      </w:r>
      <w:r>
        <w:rPr>
          <w:rFonts w:hint="eastAsia"/>
        </w:rPr>
        <w:t>）</w:t>
      </w:r>
      <w:r>
        <w:rPr>
          <w:rFonts w:hint="eastAsia" w:ascii="Arial" w:hAnsi="Arial"/>
        </w:rPr>
        <w:t>，提高各层次财务报表制作、财务分析和财务监管效率。</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ascii="Arial" w:hAnsi="Arial"/>
          <w:b/>
          <w:bCs/>
        </w:rPr>
        <w:t>实现精细化全面预算管理：</w:t>
      </w:r>
      <w:r>
        <w:rPr>
          <w:rFonts w:hint="eastAsia" w:ascii="Arial" w:hAnsi="Arial"/>
        </w:rPr>
        <w:t>加强预算的过程监督、管控，对年度预算申报、预算分解、预算</w:t>
      </w:r>
      <w:r>
        <w:rPr>
          <w:rFonts w:ascii="Arial" w:hAnsi="Arial"/>
        </w:rPr>
        <w:t>执行</w:t>
      </w:r>
      <w:r>
        <w:rPr>
          <w:rFonts w:hint="eastAsia" w:ascii="Arial" w:hAnsi="Arial"/>
        </w:rPr>
        <w:t>到预算评估进行</w:t>
      </w:r>
      <w:r>
        <w:rPr>
          <w:rFonts w:ascii="Arial" w:hAnsi="Arial"/>
        </w:rPr>
        <w:t>精细化管理。</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b/>
          <w:bCs/>
        </w:rPr>
        <w:t>推行业财一体化</w:t>
      </w:r>
      <w:r>
        <w:rPr>
          <w:rFonts w:hint="eastAsia" w:ascii="Arial" w:hAnsi="Arial"/>
        </w:rPr>
        <w:t>：</w:t>
      </w:r>
      <w:r>
        <w:rPr>
          <w:rFonts w:ascii="Arial" w:hAnsi="Arial"/>
        </w:rPr>
        <w:t>建立业财一体化的数据来源</w:t>
      </w:r>
      <w:r>
        <w:rPr>
          <w:rFonts w:hint="eastAsia" w:ascii="Arial" w:hAnsi="Arial"/>
        </w:rPr>
        <w:t>，基于业务进行财务分析</w:t>
      </w:r>
      <w:r>
        <w:rPr>
          <w:rFonts w:hint="eastAsia"/>
        </w:rPr>
        <w:t>。</w:t>
      </w:r>
      <w:r>
        <w:rPr>
          <w:rFonts w:hint="eastAsia" w:ascii="Arial" w:hAnsi="Arial"/>
        </w:rPr>
        <w:t>新增或强化供应商管理、固定资产管理、项目管理、合同管理等系统或功能，使企业的资源在购、存、产、销、人、财、物等各个方面能够得到合理地配置与利用，从而实现企业经营效率的提高。</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4</w:t>
      </w:r>
      <w:r>
        <w:rPr>
          <w:rFonts w:hint="default" w:ascii="Times New Roman" w:hAnsi="Times New Roman" w:cs="Times New Roman"/>
          <w:b w:val="0"/>
          <w:bCs w:val="0"/>
          <w:lang w:val="en-US" w:eastAsia="zh-CN"/>
        </w:rPr>
        <w:t>）</w:t>
      </w:r>
      <w:r>
        <w:rPr>
          <w:rFonts w:hint="eastAsia" w:ascii="Arial" w:hAnsi="Arial"/>
          <w:b/>
          <w:bCs/>
        </w:rPr>
        <w:t>统一的资金管理系统</w:t>
      </w:r>
      <w:r>
        <w:rPr>
          <w:rFonts w:hint="eastAsia" w:ascii="Arial" w:hAnsi="Arial"/>
        </w:rPr>
        <w:t>：统一基础数据、统一安全管理、统一工作流管理，部分工作可实现智能化（如报销等）</w:t>
      </w:r>
      <w:r>
        <w:rPr>
          <w:rFonts w:hint="eastAsia" w:ascii="Arial" w:hAnsi="Arial"/>
          <w:lang w:eastAsia="zh-CN"/>
        </w:rPr>
        <w:t>。</w:t>
      </w:r>
    </w:p>
    <w:p>
      <w:pPr>
        <w:pStyle w:val="4"/>
        <w:spacing w:before="0" w:after="0"/>
        <w:ind w:left="0" w:firstLine="0"/>
      </w:pPr>
      <w:r>
        <w:rPr>
          <w:rFonts w:hint="eastAsia"/>
        </w:rPr>
        <w:t xml:space="preserve"> </w:t>
      </w:r>
      <w:bookmarkStart w:id="1313" w:name="_Toc2637"/>
      <w:bookmarkStart w:id="1314" w:name="_Toc711853684"/>
      <w:bookmarkStart w:id="1315" w:name="_Toc377992367"/>
      <w:bookmarkStart w:id="1316" w:name="_Toc1208209019"/>
      <w:bookmarkStart w:id="1317" w:name="_Toc1506532228"/>
      <w:bookmarkStart w:id="1318" w:name="_Toc449463403"/>
      <w:bookmarkStart w:id="1319" w:name="_Toc1914845701"/>
      <w:bookmarkStart w:id="1320" w:name="_Toc750746"/>
      <w:bookmarkStart w:id="1321" w:name="_Toc1563023739"/>
      <w:bookmarkStart w:id="1322" w:name="_Toc18746"/>
      <w:bookmarkStart w:id="1323" w:name="_Toc19219"/>
      <w:bookmarkStart w:id="1324" w:name="_Toc68264085"/>
      <w:bookmarkStart w:id="1325" w:name="_Toc1232564310"/>
      <w:bookmarkStart w:id="1326" w:name="_Toc1172290852"/>
      <w:bookmarkStart w:id="1327" w:name="_Toc157904292"/>
      <w:bookmarkStart w:id="1328" w:name="_Toc3133"/>
      <w:bookmarkStart w:id="1329" w:name="_Toc4077"/>
      <w:bookmarkStart w:id="1330" w:name="_Toc178491160"/>
      <w:bookmarkStart w:id="1331" w:name="_Toc31090"/>
      <w:bookmarkStart w:id="1332" w:name="_Toc1254670661"/>
      <w:bookmarkStart w:id="1333" w:name="_Toc696877705"/>
      <w:bookmarkStart w:id="1334" w:name="_Toc897044815"/>
      <w:bookmarkStart w:id="1335" w:name="_Toc16412"/>
      <w:bookmarkStart w:id="1336" w:name="_Toc2143864094"/>
      <w:bookmarkStart w:id="1337" w:name="_Toc955938574"/>
      <w:bookmarkStart w:id="1338" w:name="_Toc3480377"/>
      <w:bookmarkStart w:id="1339" w:name="_Toc2060428003"/>
      <w:bookmarkStart w:id="1340" w:name="_Toc1721516952"/>
      <w:bookmarkStart w:id="1341" w:name="_Toc1411315101"/>
      <w:bookmarkStart w:id="1342" w:name="_Toc421671852"/>
      <w:bookmarkStart w:id="1343" w:name="_Toc1588411269"/>
      <w:bookmarkStart w:id="1344" w:name="_Toc2112"/>
      <w:r>
        <w:rPr>
          <w:rFonts w:hint="eastAsia"/>
        </w:rPr>
        <w:t>规划发展处</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pPr>
        <w:pStyle w:val="5"/>
        <w:ind w:firstLine="0"/>
      </w:pPr>
      <w:r>
        <w:rPr>
          <w:rFonts w:hint="eastAsia"/>
        </w:rPr>
        <w:t>规划发展处主要职能</w:t>
      </w:r>
    </w:p>
    <w:p>
      <w:pPr>
        <w:widowControl/>
        <w:adjustRightInd w:val="0"/>
        <w:ind w:firstLine="560"/>
      </w:pPr>
      <w:r>
        <w:rPr>
          <w:rFonts w:hint="eastAsia"/>
        </w:rPr>
        <w:t>（1）负责制定和完善全所的发展战略及中长期发展规划，开展发展战略研究，为全所的发展提供报告及规划（计划）方案；</w:t>
      </w:r>
    </w:p>
    <w:p>
      <w:pPr>
        <w:widowControl/>
        <w:adjustRightInd w:val="0"/>
        <w:ind w:firstLine="560"/>
      </w:pPr>
      <w:r>
        <w:rPr>
          <w:rFonts w:hint="eastAsia"/>
        </w:rPr>
        <w:t>（2）实施管理与监控，组织开展发展规划和各专项规划实施的检查、评估、调整、验收等过程管理与监控；</w:t>
      </w:r>
    </w:p>
    <w:p>
      <w:pPr>
        <w:widowControl/>
        <w:adjustRightInd w:val="0"/>
        <w:ind w:firstLine="560"/>
      </w:pPr>
      <w:r>
        <w:rPr>
          <w:rFonts w:hint="eastAsia"/>
        </w:rPr>
        <w:t>（3）负责专项调研涉及全所改革与发展的重大政策、问题，提供政策建议和决策咨询；</w:t>
      </w:r>
    </w:p>
    <w:p>
      <w:pPr>
        <w:widowControl/>
        <w:adjustRightInd w:val="0"/>
        <w:ind w:firstLine="560"/>
      </w:pPr>
      <w:r>
        <w:rPr>
          <w:rFonts w:hint="eastAsia"/>
        </w:rPr>
        <w:t>（4）负责牵头组织所外固定资产投资计划（含技改、基建）相关项目的研究、审核、立项、申报工作；</w:t>
      </w:r>
    </w:p>
    <w:p>
      <w:pPr>
        <w:widowControl/>
        <w:adjustRightInd w:val="0"/>
        <w:ind w:firstLine="560"/>
      </w:pPr>
      <w:r>
        <w:rPr>
          <w:rFonts w:hint="eastAsia"/>
        </w:rPr>
        <w:t>（5）负责所内固定资产投资计划（含技改、基建）制定及投资项目的研究、审核、立项等工作的归口管理；</w:t>
      </w:r>
    </w:p>
    <w:p>
      <w:pPr>
        <w:adjustRightInd w:val="0"/>
        <w:ind w:left="560" w:leftChars="200" w:firstLine="0" w:firstLineChars="0"/>
      </w:pPr>
      <w:r>
        <w:rPr>
          <w:rFonts w:hint="eastAsia"/>
        </w:rPr>
        <w:t>（6）完成所领导交办的其他工作任务。</w:t>
      </w:r>
    </w:p>
    <w:p>
      <w:pPr>
        <w:pStyle w:val="5"/>
        <w:ind w:firstLine="0"/>
      </w:pPr>
      <w:r>
        <w:rPr>
          <w:rFonts w:hint="eastAsia"/>
        </w:rPr>
        <w:t>规划发展业务痛点</w:t>
      </w:r>
    </w:p>
    <w:p>
      <w:pPr>
        <w:numPr>
          <w:ilvl w:val="0"/>
          <w:numId w:val="0"/>
        </w:numPr>
        <w:ind w:left="0" w:firstLine="562"/>
      </w:pPr>
      <w:r>
        <w:rPr>
          <w:rFonts w:hint="eastAsia"/>
          <w:b/>
          <w:bCs/>
        </w:rPr>
        <w:t>战略规划数据支撑未成体系且缺乏业务数据源：</w:t>
      </w:r>
      <w:r>
        <w:rPr>
          <w:rFonts w:hint="eastAsia"/>
        </w:rPr>
        <w:t>目前通过手工采集、内参读物等方式获取战略规划所需信息数据，信息时效性较弱、口径不一致、获取的信息数据较少且未成体系，无法支撑整个战略规划；此外规划发展处缺乏数字化业务数据源，没有全面、及时、准确的数据，直接影响管理决策效率和决策质量。</w:t>
      </w:r>
    </w:p>
    <w:p>
      <w:pPr>
        <w:pStyle w:val="5"/>
        <w:ind w:firstLine="0"/>
      </w:pPr>
      <w:r>
        <w:rPr>
          <w:rFonts w:hint="eastAsia"/>
        </w:rPr>
        <w:t>IT应用和规划现状</w:t>
      </w:r>
    </w:p>
    <w:p>
      <w:pPr>
        <w:numPr>
          <w:ilvl w:val="-1"/>
          <w:numId w:val="0"/>
        </w:numPr>
        <w:ind w:left="0" w:firstLine="560" w:firstLineChars="200"/>
      </w:pPr>
      <w:r>
        <w:rPr>
          <w:rFonts w:hint="default"/>
          <w:lang w:val="en-US" w:eastAsia="zh-CN"/>
        </w:rPr>
        <w:t>（1）</w:t>
      </w:r>
      <w:r>
        <w:rPr>
          <w:rFonts w:hint="eastAsia"/>
        </w:rPr>
        <w:t>已使用：无。</w:t>
      </w:r>
    </w:p>
    <w:p>
      <w:pPr>
        <w:numPr>
          <w:ilvl w:val="-1"/>
          <w:numId w:val="0"/>
        </w:numPr>
        <w:ind w:left="0" w:firstLine="560" w:firstLineChars="200"/>
      </w:pPr>
      <w:r>
        <w:rPr>
          <w:rFonts w:hint="default"/>
          <w:lang w:val="en-US" w:eastAsia="zh-CN"/>
        </w:rPr>
        <w:t>（</w:t>
      </w:r>
      <w:r>
        <w:rPr>
          <w:rFonts w:hint="eastAsia"/>
          <w:lang w:val="en-US" w:eastAsia="zh-CN"/>
        </w:rPr>
        <w:t>2</w:t>
      </w:r>
      <w:r>
        <w:rPr>
          <w:rFonts w:hint="default"/>
          <w:lang w:val="en-US" w:eastAsia="zh-CN"/>
        </w:rPr>
        <w:t>）</w:t>
      </w:r>
      <w:r>
        <w:rPr>
          <w:rFonts w:hint="eastAsia"/>
        </w:rPr>
        <w:t>实施中：无。</w:t>
      </w:r>
    </w:p>
    <w:p>
      <w:pPr>
        <w:numPr>
          <w:ilvl w:val="-1"/>
          <w:numId w:val="0"/>
        </w:numPr>
        <w:ind w:left="0" w:firstLine="560" w:firstLineChars="200"/>
      </w:pPr>
      <w:r>
        <w:rPr>
          <w:rFonts w:hint="default"/>
          <w:lang w:val="en-US" w:eastAsia="zh-CN"/>
        </w:rPr>
        <w:t>（</w:t>
      </w:r>
      <w:r>
        <w:rPr>
          <w:rFonts w:hint="eastAsia"/>
          <w:lang w:val="en-US" w:eastAsia="zh-CN"/>
        </w:rPr>
        <w:t>3</w:t>
      </w:r>
      <w:r>
        <w:rPr>
          <w:rFonts w:hint="default"/>
          <w:lang w:val="en-US" w:eastAsia="zh-CN"/>
        </w:rPr>
        <w:t>）</w:t>
      </w:r>
      <w:r>
        <w:rPr>
          <w:rFonts w:hint="eastAsia"/>
        </w:rPr>
        <w:t>规划中：无。</w:t>
      </w:r>
    </w:p>
    <w:p>
      <w:pPr>
        <w:pStyle w:val="5"/>
        <w:ind w:firstLine="0"/>
      </w:pPr>
      <w:r>
        <w:rPr>
          <w:rFonts w:hint="eastAsia"/>
        </w:rPr>
        <w:t>数字化建设重点需求建议</w:t>
      </w:r>
    </w:p>
    <w:p>
      <w:pPr>
        <w:numPr>
          <w:ilvl w:val="0"/>
          <w:numId w:val="0"/>
        </w:numPr>
        <w:ind w:left="0" w:firstLine="562"/>
        <w:rPr>
          <w:rFonts w:ascii="Arial" w:hAnsi="Arial"/>
        </w:rPr>
      </w:pPr>
      <w:r>
        <w:rPr>
          <w:rFonts w:hint="eastAsia"/>
          <w:b/>
          <w:bCs/>
        </w:rPr>
        <w:t>建立战略规划</w:t>
      </w:r>
      <w:r>
        <w:rPr>
          <w:rFonts w:hint="eastAsia" w:ascii="Arial" w:hAnsi="Arial"/>
          <w:b/>
          <w:bCs/>
        </w:rPr>
        <w:t>数据支撑</w:t>
      </w:r>
      <w:r>
        <w:rPr>
          <w:rFonts w:hint="eastAsia"/>
          <w:b/>
          <w:bCs/>
        </w:rPr>
        <w:t>体系：</w:t>
      </w:r>
      <w:r>
        <w:rPr>
          <w:rFonts w:hint="eastAsia"/>
        </w:rPr>
        <w:t>集成各方业务和职能系统，驱动数据互联、互通，增加产业情报和市场情报，实现自动分析支持，为战略规划提供充足的数据支撑，为领导战略决策提供全面、准确、及时的数据支持。</w:t>
      </w:r>
    </w:p>
    <w:p>
      <w:pPr>
        <w:pStyle w:val="4"/>
        <w:spacing w:before="0" w:after="0"/>
        <w:ind w:left="0" w:firstLine="0"/>
      </w:pPr>
      <w:r>
        <w:rPr>
          <w:rFonts w:hint="eastAsia"/>
        </w:rPr>
        <w:t xml:space="preserve"> </w:t>
      </w:r>
      <w:bookmarkStart w:id="1345" w:name="_Toc512637770"/>
      <w:bookmarkStart w:id="1346" w:name="_Toc1134450011"/>
      <w:bookmarkStart w:id="1347" w:name="_Toc661084343"/>
      <w:bookmarkStart w:id="1348" w:name="_Toc1016021392"/>
      <w:bookmarkStart w:id="1349" w:name="_Toc493469551"/>
      <w:bookmarkStart w:id="1350" w:name="_Toc1720011269"/>
      <w:bookmarkStart w:id="1351" w:name="_Toc558209097"/>
      <w:bookmarkStart w:id="1352" w:name="_Toc342781464"/>
      <w:bookmarkStart w:id="1353" w:name="_Toc1107869534"/>
      <w:bookmarkStart w:id="1354" w:name="_Toc19135"/>
      <w:bookmarkStart w:id="1355" w:name="_Toc1911099948"/>
      <w:bookmarkStart w:id="1356" w:name="_Toc79"/>
      <w:bookmarkStart w:id="1357" w:name="_Toc1081099208"/>
      <w:bookmarkStart w:id="1358" w:name="_Toc31680"/>
      <w:bookmarkStart w:id="1359" w:name="_Toc15312"/>
      <w:bookmarkStart w:id="1360" w:name="_Toc47777197"/>
      <w:bookmarkStart w:id="1361" w:name="_Toc1677371986"/>
      <w:bookmarkStart w:id="1362" w:name="_Toc621762765"/>
      <w:bookmarkStart w:id="1363" w:name="_Toc1439638546"/>
      <w:bookmarkStart w:id="1364" w:name="_Toc1443198492"/>
      <w:bookmarkStart w:id="1365" w:name="_Toc13239"/>
      <w:bookmarkStart w:id="1366" w:name="_Toc3020"/>
      <w:bookmarkStart w:id="1367" w:name="_Toc12819"/>
      <w:bookmarkStart w:id="1368" w:name="_Toc1454957866"/>
      <w:bookmarkStart w:id="1369" w:name="_Toc1297003765"/>
      <w:bookmarkStart w:id="1370" w:name="_Toc1880369787"/>
      <w:bookmarkStart w:id="1371" w:name="_Toc18080"/>
      <w:bookmarkStart w:id="1372" w:name="_Toc1755131599"/>
      <w:bookmarkStart w:id="1373" w:name="_Toc2013754908"/>
      <w:bookmarkStart w:id="1374" w:name="_Toc1058982226"/>
      <w:bookmarkStart w:id="1375" w:name="_Toc1431427722"/>
      <w:bookmarkStart w:id="1376" w:name="_Toc488236233"/>
      <w:r>
        <w:rPr>
          <w:rFonts w:hint="eastAsia"/>
        </w:rPr>
        <w:t>基建处</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pPr>
        <w:pStyle w:val="5"/>
        <w:ind w:firstLine="0"/>
      </w:pPr>
      <w:r>
        <w:rPr>
          <w:rFonts w:hint="eastAsia"/>
        </w:rPr>
        <w:t>基建处主要职能</w:t>
      </w:r>
    </w:p>
    <w:p>
      <w:pPr>
        <w:ind w:firstLine="560"/>
      </w:pPr>
      <w:r>
        <w:t>（</w:t>
      </w:r>
      <w:r>
        <w:rPr>
          <w:rFonts w:hint="eastAsia"/>
        </w:rPr>
        <w:t>1</w:t>
      </w:r>
      <w:r>
        <w:t>）协助所规划部门参与</w:t>
      </w:r>
      <w:r>
        <w:rPr>
          <w:rFonts w:hint="eastAsia"/>
        </w:rPr>
        <w:t>全</w:t>
      </w:r>
      <w:r>
        <w:t>所新建项目的选址、征地、取得规划条件批准文件及立项报批工作；</w:t>
      </w:r>
    </w:p>
    <w:p>
      <w:pPr>
        <w:ind w:firstLine="560"/>
      </w:pPr>
      <w:r>
        <w:t>（</w:t>
      </w:r>
      <w:r>
        <w:rPr>
          <w:rFonts w:hint="eastAsia"/>
        </w:rPr>
        <w:t>2</w:t>
      </w:r>
      <w:r>
        <w:t>）负责项目环评、安评单位的选择及所出报告的报批；</w:t>
      </w:r>
    </w:p>
    <w:p>
      <w:pPr>
        <w:ind w:firstLine="560"/>
      </w:pPr>
      <w:r>
        <w:t>（</w:t>
      </w:r>
      <w:r>
        <w:rPr>
          <w:rFonts w:hint="eastAsia"/>
        </w:rPr>
        <w:t>3</w:t>
      </w:r>
      <w:r>
        <w:t>）负责</w:t>
      </w:r>
      <w:r>
        <w:rPr>
          <w:rFonts w:hint="eastAsia"/>
        </w:rPr>
        <w:t>全</w:t>
      </w:r>
      <w:r>
        <w:t>所民航基金投资和自立的新建、改扩建工程项目的初设图纸及概算报批、地质勘察、图纸设计、工程造价、招标和合同审核签订工作；</w:t>
      </w:r>
    </w:p>
    <w:p>
      <w:pPr>
        <w:ind w:firstLine="560"/>
      </w:pPr>
      <w:r>
        <w:t>（</w:t>
      </w:r>
      <w:r>
        <w:rPr>
          <w:rFonts w:hint="eastAsia"/>
        </w:rPr>
        <w:t>4</w:t>
      </w:r>
      <w:r>
        <w:t>）负责建设项目施工现场的协调管理工作，按工程进度、合同要求并依照工程进度款支付报告向所财务部门提出付款申请；</w:t>
      </w:r>
    </w:p>
    <w:p>
      <w:pPr>
        <w:ind w:firstLine="560"/>
      </w:pPr>
      <w:r>
        <w:t>（</w:t>
      </w:r>
      <w:r>
        <w:rPr>
          <w:rFonts w:hint="eastAsia"/>
        </w:rPr>
        <w:t>5</w:t>
      </w:r>
      <w:r>
        <w:t>）负责对建设项目的安全、质量、进度、成本进行检查和监督，组织对建设项目分部、分项工程进行检查验收，组织施工各方配合政府部门对工程的分项验收和总体验收；</w:t>
      </w:r>
    </w:p>
    <w:p>
      <w:pPr>
        <w:ind w:firstLine="560"/>
      </w:pPr>
      <w:r>
        <w:t>（</w:t>
      </w:r>
      <w:r>
        <w:rPr>
          <w:rFonts w:hint="eastAsia"/>
        </w:rPr>
        <w:t>6</w:t>
      </w:r>
      <w:r>
        <w:t>）负责收集和整理施工图文资料，并向城建档案馆归档；</w:t>
      </w:r>
    </w:p>
    <w:p>
      <w:pPr>
        <w:ind w:firstLine="560"/>
      </w:pPr>
      <w:r>
        <w:t>（</w:t>
      </w:r>
      <w:r>
        <w:rPr>
          <w:rFonts w:hint="eastAsia"/>
        </w:rPr>
        <w:t>7</w:t>
      </w:r>
      <w:r>
        <w:t>）负责向建设行政主管部门申请办理工程竣工备案,向不动产中心申请办理不动产权证；</w:t>
      </w:r>
    </w:p>
    <w:p>
      <w:pPr>
        <w:ind w:firstLine="560"/>
      </w:pPr>
      <w:r>
        <w:t>（</w:t>
      </w:r>
      <w:r>
        <w:rPr>
          <w:rFonts w:hint="eastAsia"/>
        </w:rPr>
        <w:t>8</w:t>
      </w:r>
      <w:r>
        <w:t>）负责工程建设项目有关的货物与服务采购工作；</w:t>
      </w:r>
    </w:p>
    <w:p>
      <w:pPr>
        <w:ind w:firstLine="560"/>
      </w:pPr>
      <w:r>
        <w:t>（</w:t>
      </w:r>
      <w:r>
        <w:rPr>
          <w:rFonts w:hint="eastAsia"/>
        </w:rPr>
        <w:t>9</w:t>
      </w:r>
      <w:r>
        <w:t>）配合审计单位对工程决算进行审计，并向所档案室移交全部归档资料；</w:t>
      </w:r>
    </w:p>
    <w:p>
      <w:pPr>
        <w:ind w:firstLine="560"/>
      </w:pPr>
      <w:r>
        <w:t>（</w:t>
      </w:r>
      <w:r>
        <w:rPr>
          <w:rFonts w:hint="eastAsia"/>
        </w:rPr>
        <w:t>10</w:t>
      </w:r>
      <w:r>
        <w:t>）完成所领导交办的其他工作任务。</w:t>
      </w:r>
    </w:p>
    <w:p>
      <w:pPr>
        <w:pStyle w:val="5"/>
        <w:ind w:firstLine="0"/>
      </w:pPr>
      <w:r>
        <w:rPr>
          <w:rFonts w:hint="eastAsia"/>
        </w:rPr>
        <w:t>基建处业务痛点</w:t>
      </w:r>
    </w:p>
    <w:p>
      <w:pPr>
        <w:numPr>
          <w:ilvl w:val="0"/>
          <w:numId w:val="0"/>
        </w:numPr>
        <w:ind w:left="0" w:firstLine="0" w:firstLineChars="0"/>
        <w:rPr>
          <w:rFonts w:hint="eastAsia" w:ascii="Arial" w:hAnsi="Arial" w:cstheme="minorBidi"/>
          <w:b w:val="0"/>
          <w:bCs w:val="0"/>
          <w:u w:val="none"/>
          <w:lang w:val="en-US" w:eastAsia="zh-CN"/>
        </w:rPr>
      </w:pPr>
      <w:r>
        <w:rPr>
          <w:rFonts w:hint="eastAsia" w:ascii="Arial" w:hAnsi="Arial"/>
          <w:b w:val="0"/>
          <w:bCs w:val="0"/>
          <w:u w:val="none"/>
          <w:lang w:eastAsia="zh-CN"/>
        </w:rPr>
        <w:t>（</w:t>
      </w:r>
      <w:r>
        <w:rPr>
          <w:rFonts w:hint="eastAsia" w:ascii="Arial" w:hAnsi="Arial"/>
          <w:b w:val="0"/>
          <w:bCs w:val="0"/>
          <w:u w:val="none"/>
          <w:lang w:val="en-US" w:eastAsia="zh-CN"/>
        </w:rPr>
        <w:t>1</w:t>
      </w:r>
      <w:r>
        <w:rPr>
          <w:rFonts w:hint="eastAsia" w:ascii="Arial" w:hAnsi="Arial"/>
          <w:b w:val="0"/>
          <w:bCs w:val="0"/>
          <w:u w:val="none"/>
          <w:lang w:eastAsia="zh-CN"/>
        </w:rPr>
        <w:t>）</w:t>
      </w:r>
      <w:r>
        <w:rPr>
          <w:rFonts w:hint="eastAsia" w:ascii="Arial" w:hAnsi="Arial"/>
          <w:b w:val="0"/>
          <w:bCs w:val="0"/>
          <w:u w:val="none"/>
        </w:rPr>
        <w:t>移动办公</w:t>
      </w:r>
      <w:r>
        <w:rPr>
          <w:rFonts w:hint="eastAsia" w:ascii="Arial" w:hAnsi="Arial"/>
          <w:b w:val="0"/>
          <w:bCs w:val="0"/>
          <w:u w:val="none"/>
          <w:lang w:val="en-US" w:eastAsia="zh-CN"/>
        </w:rPr>
        <w:t>功能有待完善；</w:t>
      </w:r>
    </w:p>
    <w:p>
      <w:pPr>
        <w:numPr>
          <w:ilvl w:val="0"/>
          <w:numId w:val="0"/>
        </w:numPr>
        <w:ind w:left="0" w:firstLine="0" w:firstLineChars="0"/>
        <w:rPr>
          <w:rFonts w:hint="eastAsia" w:ascii="Arial" w:hAnsi="Arial"/>
          <w:b w:val="0"/>
          <w:bCs w:val="0"/>
          <w:u w:val="none"/>
        </w:rPr>
      </w:pPr>
      <w:r>
        <w:rPr>
          <w:rFonts w:hint="eastAsia" w:ascii="Arial" w:hAnsi="Arial" w:cstheme="minorBidi"/>
          <w:b w:val="0"/>
          <w:bCs w:val="0"/>
          <w:u w:val="none"/>
          <w:lang w:val="en-US" w:eastAsia="zh-CN"/>
        </w:rPr>
        <w:t>（2）缺乏专业的</w:t>
      </w:r>
      <w:r>
        <w:rPr>
          <w:rFonts w:hint="eastAsia" w:ascii="Arial" w:hAnsi="Arial"/>
          <w:b w:val="0"/>
          <w:bCs w:val="0"/>
          <w:u w:val="none"/>
        </w:rPr>
        <w:t>档案管理</w:t>
      </w:r>
      <w:r>
        <w:rPr>
          <w:rFonts w:hint="eastAsia" w:ascii="Arial" w:hAnsi="Arial"/>
          <w:b w:val="0"/>
          <w:bCs w:val="0"/>
          <w:u w:val="none"/>
          <w:lang w:val="en-US" w:eastAsia="zh-CN"/>
        </w:rPr>
        <w:t>系统；</w:t>
      </w:r>
    </w:p>
    <w:p>
      <w:pPr>
        <w:numPr>
          <w:ilvl w:val="0"/>
          <w:numId w:val="0"/>
        </w:numPr>
        <w:ind w:left="0" w:firstLine="0" w:firstLineChars="0"/>
        <w:rPr>
          <w:rFonts w:hint="eastAsia" w:ascii="Arial" w:hAnsi="Arial"/>
          <w:b w:val="0"/>
          <w:bCs w:val="0"/>
          <w:u w:val="none"/>
        </w:rPr>
      </w:pPr>
      <w:r>
        <w:rPr>
          <w:rFonts w:hint="eastAsia" w:ascii="Arial" w:hAnsi="Arial"/>
          <w:b w:val="0"/>
          <w:bCs w:val="0"/>
          <w:u w:val="none"/>
          <w:lang w:eastAsia="zh-CN"/>
        </w:rPr>
        <w:t>（</w:t>
      </w:r>
      <w:r>
        <w:rPr>
          <w:rFonts w:hint="eastAsia" w:ascii="Arial" w:hAnsi="Arial"/>
          <w:b w:val="0"/>
          <w:bCs w:val="0"/>
          <w:u w:val="none"/>
          <w:lang w:val="en-US" w:eastAsia="zh-CN"/>
        </w:rPr>
        <w:t>3</w:t>
      </w:r>
      <w:r>
        <w:rPr>
          <w:rFonts w:hint="eastAsia" w:ascii="Arial" w:hAnsi="Arial"/>
          <w:b w:val="0"/>
          <w:bCs w:val="0"/>
          <w:u w:val="none"/>
          <w:lang w:eastAsia="zh-CN"/>
        </w:rPr>
        <w:t>）</w:t>
      </w:r>
      <w:r>
        <w:rPr>
          <w:rFonts w:hint="eastAsia" w:ascii="Arial" w:hAnsi="Arial"/>
          <w:b w:val="0"/>
          <w:bCs w:val="0"/>
          <w:u w:val="none"/>
        </w:rPr>
        <w:t>缺少设备的全生命周期管理系统。</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资产管理平台。</w:t>
      </w:r>
    </w:p>
    <w:p>
      <w:pPr>
        <w:pStyle w:val="5"/>
        <w:ind w:firstLine="0"/>
      </w:pPr>
      <w:r>
        <w:rPr>
          <w:rFonts w:hint="eastAsia"/>
        </w:rPr>
        <w:t>数字化建设重点需求建议</w:t>
      </w:r>
    </w:p>
    <w:p>
      <w:pPr>
        <w:numPr>
          <w:ilvl w:val="0"/>
          <w:numId w:val="0"/>
        </w:numPr>
        <w:ind w:left="0" w:firstLine="562"/>
        <w:rPr>
          <w:rFonts w:ascii="Arial" w:hAnsi="Arial"/>
        </w:rPr>
      </w:pPr>
      <w:r>
        <w:rPr>
          <w:rFonts w:hint="default" w:ascii="Times New Roman" w:hAnsi="Times New Roman" w:cs="Times New Roman"/>
          <w:b w:val="0"/>
          <w:bCs w:val="0"/>
          <w:lang w:val="en-US" w:eastAsia="zh-CN"/>
        </w:rPr>
        <w:t>（1）</w:t>
      </w:r>
      <w:r>
        <w:rPr>
          <w:rFonts w:hint="eastAsia" w:ascii="Arial" w:hAnsi="Arial"/>
          <w:b/>
          <w:bCs/>
        </w:rPr>
        <w:t>网络互通、电子印章、实现移动办公：</w:t>
      </w:r>
      <w:r>
        <w:rPr>
          <w:rFonts w:hint="eastAsia" w:ascii="Arial" w:hAnsi="Arial"/>
        </w:rPr>
        <w:t>在网络安全的前提下，打通多基地网络实现网络互通；建设远程协同办公平台，如网络会议等，提升办公效率；实现电子印章，优化审批流程，提升审批效率。</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ascii="Arial" w:hAnsi="Arial"/>
          <w:b/>
          <w:bCs/>
        </w:rPr>
        <w:t>建设档案管理系统：</w:t>
      </w:r>
      <w:r>
        <w:rPr>
          <w:rFonts w:hint="eastAsia" w:ascii="Arial" w:hAnsi="Arial"/>
        </w:rPr>
        <w:t>将传统的纸质档案转化为电子档案，还可对所有档案进行分类、编目、存储和备份等管理，方便用户查阅。</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hint="eastAsia" w:ascii="Arial" w:hAnsi="Arial" w:cstheme="minorBidi"/>
          <w:b/>
          <w:bCs/>
          <w:lang w:val="en-US" w:eastAsia="zh-CN"/>
        </w:rPr>
        <w:t>实现</w:t>
      </w:r>
      <w:r>
        <w:rPr>
          <w:rFonts w:hint="eastAsia" w:ascii="Arial" w:hAnsi="Arial"/>
          <w:b/>
          <w:bCs/>
        </w:rPr>
        <w:t>设备管理</w:t>
      </w:r>
      <w:r>
        <w:rPr>
          <w:rFonts w:hint="eastAsia" w:ascii="Arial" w:hAnsi="Arial"/>
          <w:b/>
          <w:bCs/>
          <w:lang w:val="en-US" w:eastAsia="zh-CN"/>
        </w:rPr>
        <w:t>数字化</w:t>
      </w:r>
      <w:r>
        <w:rPr>
          <w:rFonts w:hint="eastAsia" w:ascii="Arial" w:hAnsi="Arial"/>
          <w:b/>
          <w:bCs/>
        </w:rPr>
        <w:t>：</w:t>
      </w:r>
      <w:r>
        <w:rPr>
          <w:rFonts w:hint="eastAsia" w:ascii="Arial" w:hAnsi="Arial"/>
        </w:rPr>
        <w:t>对设备从采购、建设落地到测试阶段进行全生命周期管理。</w:t>
      </w:r>
    </w:p>
    <w:p>
      <w:pPr>
        <w:pStyle w:val="4"/>
        <w:spacing w:before="0" w:after="0"/>
        <w:ind w:left="0" w:firstLine="0"/>
      </w:pPr>
      <w:r>
        <w:rPr>
          <w:rFonts w:hint="eastAsia"/>
        </w:rPr>
        <w:t xml:space="preserve"> </w:t>
      </w:r>
      <w:bookmarkStart w:id="1377" w:name="_Toc1783261305"/>
      <w:bookmarkStart w:id="1378" w:name="_Toc32426"/>
      <w:bookmarkStart w:id="1379" w:name="_Toc30168"/>
      <w:bookmarkStart w:id="1380" w:name="_Toc251352844"/>
      <w:bookmarkStart w:id="1381" w:name="_Toc6548"/>
      <w:bookmarkStart w:id="1382" w:name="_Toc26600"/>
      <w:bookmarkStart w:id="1383" w:name="_Toc13611"/>
      <w:bookmarkStart w:id="1384" w:name="_Toc7847"/>
      <w:bookmarkStart w:id="1385" w:name="_Toc1341516811"/>
      <w:bookmarkStart w:id="1386" w:name="_Toc9262179"/>
      <w:bookmarkStart w:id="1387" w:name="_Toc1280038448"/>
      <w:bookmarkStart w:id="1388" w:name="_Toc2091401504"/>
      <w:bookmarkStart w:id="1389" w:name="_Toc952025816"/>
      <w:bookmarkStart w:id="1390" w:name="_Toc1629058047"/>
      <w:bookmarkStart w:id="1391" w:name="_Toc1005660857"/>
      <w:bookmarkStart w:id="1392" w:name="_Toc10321"/>
      <w:bookmarkStart w:id="1393" w:name="_Toc13510"/>
      <w:r>
        <w:rPr>
          <w:rFonts w:hint="eastAsia"/>
        </w:rPr>
        <w:t>市场处</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pPr>
        <w:pStyle w:val="5"/>
        <w:ind w:firstLine="0"/>
      </w:pPr>
      <w:r>
        <w:rPr>
          <w:rFonts w:hint="eastAsia"/>
        </w:rPr>
        <w:t>市场处主要职能</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1</w:t>
      </w:r>
      <w:r>
        <w:rPr>
          <w:rFonts w:hint="eastAsia" w:ascii="仿宋_GB2312"/>
          <w:szCs w:val="32"/>
          <w:lang w:eastAsia="zh-CN"/>
        </w:rPr>
        <w:t>）</w:t>
      </w:r>
      <w:r>
        <w:rPr>
          <w:rFonts w:hint="eastAsia" w:ascii="仿宋_GB2312"/>
          <w:szCs w:val="32"/>
        </w:rPr>
        <w:t>负责全所市场战略的制定和执行；</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2</w:t>
      </w:r>
      <w:r>
        <w:rPr>
          <w:rFonts w:hint="eastAsia" w:ascii="仿宋_GB2312"/>
          <w:szCs w:val="32"/>
          <w:lang w:eastAsia="zh-CN"/>
        </w:rPr>
        <w:t>）</w:t>
      </w:r>
      <w:r>
        <w:rPr>
          <w:rFonts w:hint="eastAsia" w:ascii="仿宋_GB2312"/>
          <w:szCs w:val="32"/>
        </w:rPr>
        <w:t>负责全所市场策划，信息反馈网络和市场渠道的建立和管理；</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3</w:t>
      </w:r>
      <w:r>
        <w:rPr>
          <w:rFonts w:hint="eastAsia" w:ascii="仿宋_GB2312"/>
          <w:szCs w:val="32"/>
          <w:lang w:eastAsia="zh-CN"/>
        </w:rPr>
        <w:t>）</w:t>
      </w:r>
      <w:r>
        <w:rPr>
          <w:rFonts w:hint="eastAsia" w:ascii="仿宋_GB2312"/>
          <w:szCs w:val="32"/>
        </w:rPr>
        <w:t>负责全所的市场开发体系建设，制定全所市场开发制度，统筹协调全所的市场开发资源；</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4</w:t>
      </w:r>
      <w:r>
        <w:rPr>
          <w:rFonts w:hint="eastAsia" w:ascii="仿宋_GB2312"/>
          <w:szCs w:val="32"/>
          <w:lang w:eastAsia="zh-CN"/>
        </w:rPr>
        <w:t>）</w:t>
      </w:r>
      <w:r>
        <w:rPr>
          <w:rFonts w:hint="eastAsia" w:ascii="仿宋_GB2312"/>
          <w:szCs w:val="32"/>
        </w:rPr>
        <w:t>跟踪行业发展趋势，建立和完善市场信息收集、汇总、处理、分析、交流机制；</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5</w:t>
      </w:r>
      <w:r>
        <w:rPr>
          <w:rFonts w:hint="eastAsia" w:ascii="仿宋_GB2312"/>
          <w:szCs w:val="32"/>
          <w:lang w:eastAsia="zh-CN"/>
        </w:rPr>
        <w:t>）</w:t>
      </w:r>
      <w:r>
        <w:rPr>
          <w:rFonts w:hint="eastAsia" w:ascii="仿宋_GB2312"/>
          <w:szCs w:val="32"/>
        </w:rPr>
        <w:t>负责制定重大项目市场开发策略，协调全所重大项目的投标活动；</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6</w:t>
      </w:r>
      <w:r>
        <w:rPr>
          <w:rFonts w:hint="eastAsia" w:ascii="仿宋_GB2312"/>
          <w:szCs w:val="32"/>
          <w:lang w:eastAsia="zh-CN"/>
        </w:rPr>
        <w:t>）</w:t>
      </w:r>
      <w:r>
        <w:rPr>
          <w:rFonts w:hint="eastAsia" w:ascii="仿宋_GB2312"/>
          <w:szCs w:val="32"/>
        </w:rPr>
        <w:t>负责产品品牌宣传，组织参加展览、展会和论坛，推广我所的技术、产品和科技服务能力；</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7</w:t>
      </w:r>
      <w:r>
        <w:rPr>
          <w:rFonts w:hint="eastAsia" w:ascii="仿宋_GB2312"/>
          <w:szCs w:val="32"/>
          <w:lang w:eastAsia="zh-CN"/>
        </w:rPr>
        <w:t>）</w:t>
      </w:r>
      <w:r>
        <w:rPr>
          <w:rFonts w:hint="eastAsia" w:ascii="仿宋_GB2312"/>
          <w:szCs w:val="32"/>
        </w:rPr>
        <w:t>统筹协调维护公共关系和客户关系；</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8</w:t>
      </w:r>
      <w:r>
        <w:rPr>
          <w:rFonts w:hint="eastAsia" w:ascii="仿宋_GB2312"/>
          <w:szCs w:val="32"/>
          <w:lang w:eastAsia="zh-CN"/>
        </w:rPr>
        <w:t>）</w:t>
      </w:r>
      <w:r>
        <w:rPr>
          <w:rFonts w:hint="eastAsia" w:ascii="仿宋_GB2312"/>
          <w:szCs w:val="32"/>
        </w:rPr>
        <w:t>组织开展全所市场开发人员的能力建设和提升活动；</w:t>
      </w:r>
    </w:p>
    <w:p>
      <w:pPr>
        <w:spacing w:line="560" w:lineRule="exact"/>
        <w:ind w:firstLine="560" w:firstLineChars="200"/>
        <w:rPr>
          <w:rFonts w:ascii="仿宋_GB2312"/>
          <w:szCs w:val="32"/>
        </w:rPr>
      </w:pPr>
      <w:r>
        <w:rPr>
          <w:rFonts w:hint="eastAsia" w:ascii="仿宋_GB2312"/>
          <w:szCs w:val="32"/>
          <w:lang w:eastAsia="zh-CN"/>
        </w:rPr>
        <w:t>（</w:t>
      </w:r>
      <w:r>
        <w:rPr>
          <w:rFonts w:hint="eastAsia" w:ascii="仿宋_GB2312"/>
          <w:szCs w:val="32"/>
          <w:lang w:val="en-US" w:eastAsia="zh-CN"/>
        </w:rPr>
        <w:t>9</w:t>
      </w:r>
      <w:r>
        <w:rPr>
          <w:rFonts w:hint="eastAsia" w:ascii="仿宋_GB2312"/>
          <w:szCs w:val="32"/>
          <w:lang w:eastAsia="zh-CN"/>
        </w:rPr>
        <w:t>）</w:t>
      </w:r>
      <w:r>
        <w:rPr>
          <w:rFonts w:hint="eastAsia" w:ascii="仿宋_GB2312"/>
          <w:szCs w:val="32"/>
        </w:rPr>
        <w:t>完成所领导交办的其它任务。</w:t>
      </w:r>
    </w:p>
    <w:p>
      <w:pPr>
        <w:pStyle w:val="5"/>
        <w:ind w:firstLine="0"/>
      </w:pPr>
      <w:r>
        <w:rPr>
          <w:rFonts w:hint="eastAsia"/>
        </w:rPr>
        <w:t>市场处业务痛点</w:t>
      </w:r>
    </w:p>
    <w:p>
      <w:pPr>
        <w:numPr>
          <w:ilvl w:val="-1"/>
          <w:numId w:val="0"/>
        </w:numPr>
        <w:ind w:left="0" w:leftChars="0" w:firstLine="561" w:firstLineChars="200"/>
        <w:rPr>
          <w:rFonts w:hint="eastAsia"/>
        </w:rPr>
      </w:pPr>
      <w:r>
        <w:rPr>
          <w:rFonts w:hint="eastAsia"/>
          <w:b/>
          <w:bCs/>
        </w:rPr>
        <w:t>市场处信息</w:t>
      </w:r>
      <w:r>
        <w:rPr>
          <w:rFonts w:hint="eastAsia"/>
          <w:b/>
          <w:bCs/>
          <w:lang w:val="en-US" w:eastAsia="zh-CN"/>
        </w:rPr>
        <w:t>收集</w:t>
      </w:r>
      <w:r>
        <w:rPr>
          <w:rFonts w:hint="eastAsia"/>
          <w:b/>
          <w:bCs/>
        </w:rPr>
        <w:t>和共享效率较低：</w:t>
      </w:r>
      <w:r>
        <w:rPr>
          <w:rFonts w:hint="eastAsia"/>
        </w:rPr>
        <w:t>目前通过人工收集、整理客户资源和销售动态信息，信息搜集效率低</w:t>
      </w:r>
      <w:r>
        <w:rPr>
          <w:rFonts w:hint="eastAsia"/>
          <w:lang w:eastAsia="zh-CN"/>
        </w:rPr>
        <w:t>。</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民航二所市场工作信息系统。</w:t>
      </w:r>
    </w:p>
    <w:p>
      <w:pPr>
        <w:pStyle w:val="5"/>
        <w:ind w:firstLine="0"/>
      </w:pPr>
      <w:r>
        <w:rPr>
          <w:rFonts w:hint="eastAsia"/>
        </w:rPr>
        <w:t>数字化建设重点需求建议</w:t>
      </w:r>
    </w:p>
    <w:p>
      <w:pPr>
        <w:rPr>
          <w:rFonts w:hint="eastAsia"/>
        </w:rPr>
      </w:pPr>
      <w:r>
        <w:rPr>
          <w:rFonts w:hint="eastAsia"/>
          <w:b/>
          <w:bCs/>
        </w:rPr>
        <w:t>建立市场营销</w:t>
      </w:r>
      <w:r>
        <w:rPr>
          <w:rFonts w:hint="eastAsia"/>
          <w:b/>
          <w:bCs/>
          <w:lang w:val="en-US" w:eastAsia="zh-CN"/>
        </w:rPr>
        <w:t>管理</w:t>
      </w:r>
      <w:r>
        <w:rPr>
          <w:rFonts w:hint="eastAsia"/>
          <w:b/>
          <w:bCs/>
        </w:rPr>
        <w:t>平台：</w:t>
      </w:r>
      <w:r>
        <w:rPr>
          <w:rFonts w:hint="eastAsia"/>
        </w:rPr>
        <w:t>通过数字化营销平台，对市场信息</w:t>
      </w:r>
      <w:r>
        <w:rPr>
          <w:rFonts w:hint="eastAsia"/>
          <w:lang w:val="en-US" w:eastAsia="zh-CN"/>
        </w:rPr>
        <w:t>和客户信息</w:t>
      </w:r>
      <w:r>
        <w:rPr>
          <w:rFonts w:hint="eastAsia"/>
        </w:rPr>
        <w:t>进行收集、分析和处理，提高市场</w:t>
      </w:r>
      <w:r>
        <w:rPr>
          <w:rFonts w:hint="eastAsia"/>
          <w:lang w:val="en-US" w:eastAsia="zh-CN"/>
        </w:rPr>
        <w:t>开发</w:t>
      </w:r>
      <w:r>
        <w:rPr>
          <w:rFonts w:hint="eastAsia"/>
        </w:rPr>
        <w:t>的准确性和时效性，更好地利用</w:t>
      </w:r>
      <w:r>
        <w:rPr>
          <w:rFonts w:hint="eastAsia"/>
          <w:lang w:val="en-US" w:eastAsia="zh-CN"/>
        </w:rPr>
        <w:t>二所整体</w:t>
      </w:r>
      <w:r>
        <w:rPr>
          <w:rFonts w:hint="eastAsia"/>
        </w:rPr>
        <w:t>资源</w:t>
      </w:r>
      <w:r>
        <w:rPr>
          <w:rFonts w:hint="eastAsia"/>
          <w:lang w:eastAsia="zh-CN"/>
        </w:rPr>
        <w:t>。</w:t>
      </w:r>
    </w:p>
    <w:p>
      <w:pPr>
        <w:pStyle w:val="4"/>
        <w:spacing w:before="0" w:after="0"/>
        <w:ind w:left="0" w:firstLine="0"/>
      </w:pPr>
      <w:r>
        <w:rPr>
          <w:rFonts w:hint="eastAsia"/>
        </w:rPr>
        <w:t xml:space="preserve"> </w:t>
      </w:r>
      <w:bookmarkStart w:id="1394" w:name="_Toc990975603"/>
      <w:bookmarkStart w:id="1395" w:name="_Toc10245"/>
      <w:bookmarkStart w:id="1396" w:name="_Toc1309580326"/>
      <w:bookmarkStart w:id="1397" w:name="_Toc172743632"/>
      <w:bookmarkStart w:id="1398" w:name="_Toc28012"/>
      <w:bookmarkStart w:id="1399" w:name="_Toc1842281679"/>
      <w:bookmarkStart w:id="1400" w:name="_Toc1944719362"/>
      <w:bookmarkStart w:id="1401" w:name="_Toc6984"/>
      <w:bookmarkStart w:id="1402" w:name="_Toc2000917914"/>
      <w:bookmarkStart w:id="1403" w:name="_Toc546101323"/>
      <w:bookmarkStart w:id="1404" w:name="_Toc546623428"/>
      <w:bookmarkStart w:id="1405" w:name="_Toc929084335"/>
      <w:bookmarkStart w:id="1406" w:name="_Toc1253376286"/>
      <w:bookmarkStart w:id="1407" w:name="_Toc142773064"/>
      <w:bookmarkStart w:id="1408" w:name="_Toc1483839461"/>
      <w:bookmarkStart w:id="1409" w:name="_Toc6800"/>
      <w:bookmarkStart w:id="1410" w:name="_Toc2020297070"/>
      <w:bookmarkStart w:id="1411" w:name="_Toc1149207101"/>
      <w:bookmarkStart w:id="1412" w:name="_Toc28980"/>
      <w:bookmarkStart w:id="1413" w:name="_Toc8405"/>
      <w:bookmarkStart w:id="1414" w:name="_Toc825589744"/>
      <w:bookmarkStart w:id="1415" w:name="_Toc1050619869"/>
      <w:bookmarkStart w:id="1416" w:name="_Toc115019890"/>
      <w:bookmarkStart w:id="1417" w:name="_Toc1754623671"/>
      <w:bookmarkStart w:id="1418" w:name="_Toc32077"/>
      <w:bookmarkStart w:id="1419" w:name="_Toc989485790"/>
      <w:bookmarkStart w:id="1420" w:name="_Toc1445721709"/>
      <w:bookmarkStart w:id="1421" w:name="_Toc1269240931"/>
      <w:bookmarkStart w:id="1422" w:name="_Toc386915459"/>
      <w:bookmarkStart w:id="1423" w:name="_Toc8726"/>
      <w:bookmarkStart w:id="1424" w:name="_Toc442232624"/>
      <w:bookmarkStart w:id="1425" w:name="_Toc942081886"/>
      <w:r>
        <w:rPr>
          <w:rFonts w:hint="eastAsia"/>
        </w:rPr>
        <w:t>保卫处（后勤服务中心/安全生产管理办公室）</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p>
    <w:p>
      <w:pPr>
        <w:pStyle w:val="5"/>
        <w:ind w:firstLine="0"/>
      </w:pPr>
      <w:r>
        <w:rPr>
          <w:rFonts w:hint="eastAsia"/>
        </w:rPr>
        <w:t>保卫处（后勤服务中心/安全生产管理办公室）主要职能</w:t>
      </w:r>
    </w:p>
    <w:p>
      <w:pPr>
        <w:ind w:firstLine="560"/>
        <w:rPr>
          <w:rFonts w:hint="eastAsia"/>
          <w:lang w:eastAsia="zh-CN"/>
        </w:rPr>
      </w:pPr>
      <w:r>
        <w:rPr>
          <w:rFonts w:hint="eastAsia"/>
        </w:rPr>
        <w:t>保卫处兼后勤服务中心和安全生产管理办公室</w:t>
      </w:r>
      <w:r>
        <w:rPr>
          <w:rFonts w:hint="eastAsia"/>
          <w:lang w:eastAsia="zh-CN"/>
        </w:rPr>
        <w:t>。</w:t>
      </w:r>
    </w:p>
    <w:p>
      <w:pPr>
        <w:ind w:firstLine="560"/>
        <w:rPr>
          <w:rFonts w:hint="eastAsia"/>
          <w:b/>
          <w:bCs/>
          <w:lang w:val="en-US" w:eastAsia="zh-CN"/>
        </w:rPr>
      </w:pPr>
      <w:r>
        <w:rPr>
          <w:rFonts w:hint="eastAsia"/>
          <w:b/>
          <w:bCs/>
          <w:lang w:val="en-US" w:eastAsia="zh-CN"/>
        </w:rPr>
        <w:t>保卫处主要职能：</w:t>
      </w:r>
    </w:p>
    <w:p>
      <w:pPr>
        <w:ind w:firstLine="560"/>
      </w:pPr>
      <w:r>
        <w:rPr>
          <w:rFonts w:hint="eastAsia"/>
        </w:rPr>
        <w:t>（1）负责制定实施全所安全保卫工作规章制度和年度工作计划，组织实施安全管理目标责任制；</w:t>
      </w:r>
    </w:p>
    <w:p>
      <w:pPr>
        <w:ind w:firstLine="560"/>
      </w:pPr>
      <w:r>
        <w:rPr>
          <w:rFonts w:hint="eastAsia"/>
        </w:rPr>
        <w:t>（2）负责全所安全领导小组的日常工作，维护全所治安消防安全工作；</w:t>
      </w:r>
    </w:p>
    <w:p>
      <w:pPr>
        <w:ind w:firstLine="560"/>
      </w:pPr>
      <w:r>
        <w:rPr>
          <w:rFonts w:hint="eastAsia"/>
        </w:rPr>
        <w:t>（3）负责全所治安综合治理工作，落实全所各项安全责任制和责任追究制的监督、实施工作；</w:t>
      </w:r>
    </w:p>
    <w:p>
      <w:pPr>
        <w:ind w:firstLine="560"/>
      </w:pPr>
      <w:r>
        <w:rPr>
          <w:rFonts w:hint="eastAsia"/>
        </w:rPr>
        <w:t>（4）负责全所安全形势研判，做好全所治安防控工作和法制安全宣传教育，协助公安机关查处刑事、治安案件，调节处理内部治安纠纷及各类民事矛盾纠纷；</w:t>
      </w:r>
    </w:p>
    <w:p>
      <w:pPr>
        <w:ind w:firstLine="560"/>
      </w:pPr>
      <w:r>
        <w:rPr>
          <w:rFonts w:hint="eastAsia"/>
        </w:rPr>
        <w:t>（5）负责组织开展全所安全检查，排查安全隐患，督促隐患整改；</w:t>
      </w:r>
    </w:p>
    <w:p>
      <w:pPr>
        <w:ind w:firstLine="560"/>
      </w:pPr>
      <w:r>
        <w:rPr>
          <w:rFonts w:hint="eastAsia"/>
        </w:rPr>
        <w:t>（6）负责对全所下属各单位的消防安全工作进行指导、监督、检查和管理，组织扑救初始火灾，协助公安消防部门对各类消防违法、违规、事故的调查处理工作；</w:t>
      </w:r>
    </w:p>
    <w:p>
      <w:pPr>
        <w:ind w:firstLine="560"/>
      </w:pPr>
      <w:r>
        <w:rPr>
          <w:rFonts w:hint="eastAsia"/>
        </w:rPr>
        <w:t>（7）负责全所治安、消防、交通等安全防范设施专项的申报、建设工作，完善全所立体化安全防控体系；</w:t>
      </w:r>
    </w:p>
    <w:p>
      <w:pPr>
        <w:ind w:firstLine="560"/>
      </w:pPr>
      <w:r>
        <w:rPr>
          <w:rFonts w:hint="eastAsia"/>
        </w:rPr>
        <w:t>（8）负责技防设施的保养和维修及视频监控工作，指导全所下属各单位加强技术防范工作建设，负责全所24小时值班、值守及巡逻、巡查工作；</w:t>
      </w:r>
    </w:p>
    <w:p>
      <w:pPr>
        <w:ind w:firstLine="560"/>
      </w:pPr>
      <w:r>
        <w:rPr>
          <w:rFonts w:hint="eastAsia"/>
        </w:rPr>
        <w:t>（9）负责全所活动的安全监管，协助相关部门做好大型活动和重要外事活动的安全保卫工作；</w:t>
      </w:r>
    </w:p>
    <w:p>
      <w:pPr>
        <w:ind w:firstLine="560"/>
        <w:rPr>
          <w:rFonts w:hint="default"/>
          <w:lang w:val="en-US" w:eastAsia="zh-CN"/>
        </w:rPr>
      </w:pPr>
      <w:r>
        <w:rPr>
          <w:rFonts w:hint="eastAsia"/>
        </w:rPr>
        <w:t>（10）完成所领导交办的其他工作任务。</w:t>
      </w:r>
    </w:p>
    <w:p>
      <w:pPr>
        <w:ind w:firstLine="560"/>
        <w:rPr>
          <w:b/>
          <w:bCs/>
        </w:rPr>
      </w:pPr>
      <w:r>
        <w:rPr>
          <w:rFonts w:hint="eastAsia"/>
          <w:b/>
          <w:bCs/>
        </w:rPr>
        <w:t>后勤服务中心主要职能：</w:t>
      </w:r>
    </w:p>
    <w:p>
      <w:pPr>
        <w:ind w:firstLine="560"/>
      </w:pPr>
      <w:r>
        <w:rPr>
          <w:rFonts w:hint="eastAsia"/>
        </w:rPr>
        <w:t>（1）负责制定全所后勤服务与管理制度及办法；</w:t>
      </w:r>
    </w:p>
    <w:p>
      <w:pPr>
        <w:ind w:firstLine="560"/>
      </w:pPr>
      <w:r>
        <w:rPr>
          <w:rFonts w:hint="eastAsia"/>
        </w:rPr>
        <w:t>（2）负责全所房屋修缮工作，负责全所土地、道路、围墙、临时设施和各种管道的维修工作，负责全所水、电、气的供应保障及维护管理工作；</w:t>
      </w:r>
    </w:p>
    <w:p>
      <w:pPr>
        <w:ind w:firstLine="560"/>
      </w:pPr>
      <w:r>
        <w:rPr>
          <w:rFonts w:hint="eastAsia"/>
        </w:rPr>
        <w:t>（3）负责全所的实物资产管理工作，负责全所房屋固定资产调配和相关出租工作；</w:t>
      </w:r>
    </w:p>
    <w:p>
      <w:pPr>
        <w:ind w:firstLine="560"/>
      </w:pPr>
      <w:r>
        <w:rPr>
          <w:rFonts w:hint="eastAsia"/>
        </w:rPr>
        <w:t>（4）负责基地的管理工作，负责全所绿化和卫生清洁工作及集体户口管理工作；</w:t>
      </w:r>
    </w:p>
    <w:p>
      <w:pPr>
        <w:ind w:firstLine="560"/>
      </w:pPr>
      <w:r>
        <w:rPr>
          <w:rFonts w:hint="eastAsia"/>
        </w:rPr>
        <w:t>（5）负责全所员工的医疗卫生保健工作，做好疾病防控、保健及体检工作；</w:t>
      </w:r>
    </w:p>
    <w:p>
      <w:pPr>
        <w:ind w:firstLine="560"/>
      </w:pPr>
      <w:r>
        <w:rPr>
          <w:rFonts w:hint="eastAsia"/>
        </w:rPr>
        <w:t>（6）负责车辆调配、运输工作；</w:t>
      </w:r>
    </w:p>
    <w:p>
      <w:pPr>
        <w:ind w:firstLine="560"/>
      </w:pPr>
      <w:r>
        <w:rPr>
          <w:rFonts w:hint="eastAsia"/>
        </w:rPr>
        <w:t>（7）负责职工食堂管理、食品卫生、营养搭配以及商务用餐接待和自助餐接待工作。</w:t>
      </w:r>
    </w:p>
    <w:p>
      <w:pPr>
        <w:ind w:firstLine="562"/>
        <w:rPr>
          <w:b/>
          <w:bCs/>
        </w:rPr>
      </w:pPr>
      <w:r>
        <w:rPr>
          <w:rFonts w:hint="eastAsia"/>
          <w:b/>
          <w:bCs/>
        </w:rPr>
        <w:t>安全生产管理办公室主要职能：</w:t>
      </w:r>
    </w:p>
    <w:p>
      <w:pPr>
        <w:ind w:firstLine="560"/>
      </w:pPr>
      <w:r>
        <w:rPr>
          <w:rFonts w:hint="eastAsia"/>
        </w:rPr>
        <w:t>（1）建立健全全所安全生产责任制，组织或者参与拟订全所安全生产管理制度、操作规程；</w:t>
      </w:r>
    </w:p>
    <w:p>
      <w:pPr>
        <w:ind w:firstLine="560"/>
      </w:pPr>
      <w:r>
        <w:rPr>
          <w:rFonts w:hint="eastAsia"/>
        </w:rPr>
        <w:t>（2）组织或者参与全所安全生产教育和培训，如实记录安全生产教育和培训情况；</w:t>
      </w:r>
    </w:p>
    <w:p>
      <w:pPr>
        <w:ind w:firstLine="560"/>
      </w:pPr>
      <w:r>
        <w:rPr>
          <w:rFonts w:hint="eastAsia"/>
        </w:rPr>
        <w:t>（3）督促落实全所重大危险源的安全管理措施；</w:t>
      </w:r>
    </w:p>
    <w:p>
      <w:pPr>
        <w:ind w:firstLine="560"/>
      </w:pPr>
      <w:r>
        <w:rPr>
          <w:rFonts w:hint="eastAsia"/>
        </w:rPr>
        <w:t>（4）组织制定并实施全所生产安全事故应急救援预案；</w:t>
      </w:r>
    </w:p>
    <w:p>
      <w:pPr>
        <w:ind w:firstLine="560"/>
      </w:pPr>
      <w:r>
        <w:rPr>
          <w:rFonts w:hint="eastAsia"/>
        </w:rPr>
        <w:t>（5）督促、检查全所安全生产工作，及时排查生产安全事故隐患，提出改进安全生产管理的建议； </w:t>
      </w:r>
    </w:p>
    <w:p>
      <w:pPr>
        <w:ind w:firstLine="560"/>
      </w:pPr>
      <w:r>
        <w:rPr>
          <w:rFonts w:hint="eastAsia"/>
        </w:rPr>
        <w:t>（6）及时、如实报告生产安全事故，建立、健全事故台账，按规定组织或参与全所生产安全事故的调查、处理工作； </w:t>
      </w:r>
    </w:p>
    <w:p>
      <w:pPr>
        <w:ind w:firstLine="560"/>
      </w:pPr>
      <w:r>
        <w:rPr>
          <w:rFonts w:hint="eastAsia"/>
        </w:rPr>
        <w:t>（7）制止和纠正违章指挥、强令冒险作业、违反操作规程的行为；</w:t>
      </w:r>
    </w:p>
    <w:p>
      <w:pPr>
        <w:ind w:firstLine="560"/>
      </w:pPr>
      <w:r>
        <w:rPr>
          <w:rFonts w:hint="eastAsia"/>
        </w:rPr>
        <w:t>（8）督促落实全所安全生产整改措施；</w:t>
      </w:r>
    </w:p>
    <w:p>
      <w:pPr>
        <w:ind w:firstLine="560"/>
      </w:pPr>
      <w:r>
        <w:rPr>
          <w:rFonts w:hint="eastAsia"/>
        </w:rPr>
        <w:t>（9）监督和指导全所下属独立法人单位的安全生产管理工作；</w:t>
      </w:r>
    </w:p>
    <w:p>
      <w:pPr>
        <w:ind w:firstLine="560"/>
      </w:pPr>
      <w:r>
        <w:rPr>
          <w:rFonts w:hint="eastAsia"/>
        </w:rPr>
        <w:t>（10）完成所领导交办的其他工作任务。</w:t>
      </w:r>
    </w:p>
    <w:p>
      <w:pPr>
        <w:pStyle w:val="5"/>
        <w:ind w:firstLine="0"/>
      </w:pPr>
      <w:r>
        <w:rPr>
          <w:rFonts w:hint="eastAsia"/>
        </w:rPr>
        <w:t>保卫处业务痛点</w:t>
      </w:r>
    </w:p>
    <w:p>
      <w:pPr>
        <w:numPr>
          <w:ilvl w:val="0"/>
          <w:numId w:val="0"/>
        </w:numPr>
        <w:ind w:firstLine="560" w:firstLineChars="200"/>
        <w:rPr>
          <w:rFonts w:hint="eastAsia"/>
        </w:rPr>
      </w:pPr>
      <w:r>
        <w:rPr>
          <w:rFonts w:hint="default"/>
          <w:lang w:val="en-US" w:eastAsia="zh-CN"/>
        </w:rPr>
        <w:t>（1）</w:t>
      </w:r>
      <w:r>
        <w:rPr>
          <w:rFonts w:hint="eastAsia"/>
          <w:b/>
          <w:bCs/>
        </w:rPr>
        <w:t>工作人员专业素质参差不齐：</w:t>
      </w:r>
      <w:r>
        <w:rPr>
          <w:rFonts w:hint="eastAsia"/>
        </w:rPr>
        <w:t>随着二所智慧园区信息化、智能化技术应用，保卫处需要不断更新技术手段和工作方式，以适应不断变化的安全需求。保卫处员工专业素质参差不齐，大部分人员的工作技能水平和知识储备相对新的工作方式存在错位不匹配，影响保卫工作的数字化建设。</w:t>
      </w:r>
    </w:p>
    <w:p>
      <w:pPr>
        <w:numPr>
          <w:ilvl w:val="0"/>
          <w:numId w:val="0"/>
        </w:numPr>
        <w:ind w:firstLine="0" w:firstLineChars="0"/>
        <w:rPr>
          <w:rFonts w:hint="eastAsia"/>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b/>
          <w:bCs/>
        </w:rPr>
        <w:t>缺乏资产管理</w:t>
      </w:r>
      <w:r>
        <w:rPr>
          <w:rFonts w:hint="eastAsia"/>
          <w:b/>
          <w:bCs/>
          <w:lang w:val="en-US" w:eastAsia="zh-CN"/>
        </w:rPr>
        <w:t>数字化</w:t>
      </w:r>
      <w:r>
        <w:rPr>
          <w:rFonts w:hint="eastAsia"/>
          <w:b/>
          <w:bCs/>
        </w:rPr>
        <w:t>系统</w:t>
      </w:r>
      <w:r>
        <w:rPr>
          <w:rFonts w:hint="eastAsia"/>
          <w:lang w:eastAsia="zh-CN"/>
        </w:rPr>
        <w:t>。</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无。</w:t>
      </w:r>
    </w:p>
    <w:p>
      <w:pPr>
        <w:pStyle w:val="5"/>
        <w:ind w:firstLine="0"/>
      </w:pPr>
      <w:r>
        <w:rPr>
          <w:rFonts w:hint="eastAsia"/>
        </w:rPr>
        <w:t>数字化建设重点需求建议</w:t>
      </w:r>
    </w:p>
    <w:p>
      <w:pPr>
        <w:numPr>
          <w:ilvl w:val="0"/>
          <w:numId w:val="0"/>
        </w:numPr>
        <w:ind w:left="0" w:firstLine="562"/>
      </w:pPr>
      <w:r>
        <w:rPr>
          <w:rFonts w:hint="default" w:ascii="Times New Roman" w:hAnsi="Times New Roman" w:cs="Times New Roman"/>
          <w:b w:val="0"/>
          <w:bCs w:val="0"/>
          <w:lang w:val="en-US" w:eastAsia="zh-CN"/>
        </w:rPr>
        <w:t>（1）</w:t>
      </w:r>
      <w:r>
        <w:rPr>
          <w:rFonts w:hint="eastAsia"/>
          <w:b/>
          <w:bCs/>
        </w:rPr>
        <w:t>数字化智能手段管理园区</w:t>
      </w:r>
      <w:r>
        <w:rPr>
          <w:rFonts w:hint="eastAsia"/>
        </w:rPr>
        <w:t>：通过智慧园区的建设，实现基础设施的统筹管理，采用人工智能与大数据等方式实现园区数字化管理，建立针对临时工作人员和外来人员的管理机制和系统，提高园区管理的效率和安全性。</w:t>
      </w:r>
    </w:p>
    <w:p>
      <w:pPr>
        <w:numPr>
          <w:ilvl w:val="0"/>
          <w:numId w:val="0"/>
        </w:numPr>
        <w:ind w:left="0" w:firstLine="562"/>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rPr>
          <w:rFonts w:hint="eastAsia"/>
          <w:b/>
          <w:bCs/>
        </w:rPr>
        <w:t>资产管理</w:t>
      </w:r>
      <w:r>
        <w:rPr>
          <w:rFonts w:hint="eastAsia"/>
          <w:b/>
          <w:bCs/>
          <w:lang w:val="en-US" w:eastAsia="zh-CN"/>
        </w:rPr>
        <w:t>数字化</w:t>
      </w:r>
      <w:r>
        <w:rPr>
          <w:rFonts w:hint="eastAsia"/>
          <w:b/>
          <w:bCs/>
        </w:rPr>
        <w:t>：</w:t>
      </w:r>
      <w:r>
        <w:rPr>
          <w:rFonts w:hint="eastAsia"/>
        </w:rPr>
        <w:t>对资产进行全生命周期管理，建设资产台账，使资产对应的管理部门、使用部门、采购部门、财务部门等信息畅通，提高资产管理效率。</w:t>
      </w:r>
    </w:p>
    <w:p>
      <w:pPr>
        <w:pStyle w:val="4"/>
        <w:spacing w:before="0" w:after="0"/>
        <w:ind w:left="0" w:firstLine="0"/>
      </w:pPr>
      <w:r>
        <w:rPr>
          <w:rFonts w:hint="eastAsia"/>
        </w:rPr>
        <w:t xml:space="preserve"> </w:t>
      </w:r>
      <w:bookmarkStart w:id="1426" w:name="_Toc1157592649"/>
      <w:bookmarkStart w:id="1427" w:name="_Toc24574"/>
      <w:bookmarkStart w:id="1428" w:name="_Toc1614781005"/>
      <w:bookmarkStart w:id="1429" w:name="_Toc1938"/>
      <w:bookmarkStart w:id="1430" w:name="_Toc404008930"/>
      <w:bookmarkStart w:id="1431" w:name="_Toc22524"/>
      <w:bookmarkStart w:id="1432" w:name="_Toc556640979"/>
      <w:bookmarkStart w:id="1433" w:name="_Toc1591277136"/>
      <w:bookmarkStart w:id="1434" w:name="_Toc9241"/>
      <w:bookmarkStart w:id="1435" w:name="_Toc291"/>
      <w:bookmarkStart w:id="1436" w:name="_Toc307636297"/>
      <w:bookmarkStart w:id="1437" w:name="_Toc197209794"/>
      <w:bookmarkStart w:id="1438" w:name="_Toc162809301"/>
      <w:bookmarkStart w:id="1439" w:name="_Toc22104"/>
      <w:bookmarkStart w:id="1440" w:name="_Toc22195"/>
      <w:bookmarkStart w:id="1441" w:name="_Toc28626"/>
      <w:bookmarkStart w:id="1442" w:name="_Toc2051815927"/>
      <w:r>
        <w:t>采购中心</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pPr>
        <w:pStyle w:val="5"/>
        <w:ind w:firstLine="0"/>
      </w:pPr>
      <w:r>
        <w:rPr>
          <w:rFonts w:hint="eastAsia"/>
        </w:rPr>
        <w:t>采购中心主要职能</w:t>
      </w:r>
    </w:p>
    <w:p>
      <w:pPr>
        <w:ind w:firstLine="560"/>
      </w:pPr>
      <w:r>
        <w:rPr>
          <w:rFonts w:hint="eastAsia"/>
        </w:rPr>
        <w:t>（1）负责牵头制定、修订、解释全所采购制度和全所经济合同（协议）管理制度；</w:t>
      </w:r>
    </w:p>
    <w:p>
      <w:pPr>
        <w:ind w:firstLine="560"/>
      </w:pPr>
      <w:r>
        <w:rPr>
          <w:rFonts w:hint="eastAsia"/>
        </w:rPr>
        <w:t>（2）负责按全所采购制度规定，经办中央财政资金政府集中采购工作和其它应由采购中心受理的采购工作；</w:t>
      </w:r>
    </w:p>
    <w:p>
      <w:pPr>
        <w:ind w:firstLine="560"/>
      </w:pPr>
      <w:r>
        <w:rPr>
          <w:rFonts w:hint="eastAsia"/>
        </w:rPr>
        <w:t>（3）负责按全所采购制度规定，组织相关采购工作材料；</w:t>
      </w:r>
    </w:p>
    <w:p>
      <w:pPr>
        <w:ind w:firstLine="560"/>
      </w:pPr>
      <w:r>
        <w:rPr>
          <w:rFonts w:hint="eastAsia"/>
        </w:rPr>
        <w:t>（4）负责按全所采购制度规定，开展供方单位邀请和真实性审查工作；</w:t>
      </w:r>
    </w:p>
    <w:p>
      <w:pPr>
        <w:ind w:firstLine="560"/>
      </w:pPr>
      <w:r>
        <w:rPr>
          <w:rFonts w:hint="eastAsia"/>
        </w:rPr>
        <w:t>（5）负责按全所采购制度规定，组织相关采购比选、谈判、招投标工作；</w:t>
      </w:r>
    </w:p>
    <w:p>
      <w:pPr>
        <w:ind w:firstLine="560"/>
      </w:pPr>
      <w:r>
        <w:rPr>
          <w:rFonts w:hint="eastAsia"/>
        </w:rPr>
        <w:t>（6）负责按全所经济合同（协议）管理制度规定，审核需要所领导批准的经济合同（协议）和由采购中心经办的采购事项合同的商务条款；</w:t>
      </w:r>
    </w:p>
    <w:p>
      <w:pPr>
        <w:ind w:firstLine="560"/>
      </w:pPr>
      <w:r>
        <w:rPr>
          <w:rFonts w:hint="eastAsia"/>
        </w:rPr>
        <w:t>（7）负责保管采购中心领用的全所合同专用章，按全所经济合同（协议）管理制度规定，执行经济合同（协议）盖章审查、用印、编号和登记任务；</w:t>
      </w:r>
    </w:p>
    <w:p>
      <w:pPr>
        <w:ind w:firstLine="560"/>
      </w:pPr>
      <w:r>
        <w:rPr>
          <w:rFonts w:hint="eastAsia"/>
        </w:rPr>
        <w:t>（8）负责按全所经济合同（协议）管理制度规定，对所领导签订的经济合同（协议）和由采购中心签订的采购合同及其相关材料进行收集、短期保管，并按要求移交所档案室；</w:t>
      </w:r>
    </w:p>
    <w:p>
      <w:pPr>
        <w:ind w:firstLine="560"/>
      </w:pPr>
      <w:r>
        <w:rPr>
          <w:rFonts w:hint="eastAsia"/>
        </w:rPr>
        <w:t>（9）完成所领导交办的其它工作任务。</w:t>
      </w:r>
    </w:p>
    <w:p>
      <w:pPr>
        <w:pStyle w:val="5"/>
        <w:ind w:firstLine="0"/>
      </w:pPr>
      <w:r>
        <w:rPr>
          <w:rFonts w:hint="eastAsia"/>
        </w:rPr>
        <w:t>采购管理业务痛点</w:t>
      </w:r>
    </w:p>
    <w:p>
      <w:pPr>
        <w:numPr>
          <w:ilvl w:val="0"/>
          <w:numId w:val="0"/>
        </w:numPr>
        <w:spacing w:after="0"/>
        <w:ind w:left="0" w:firstLine="562"/>
        <w:rPr>
          <w:rFonts w:ascii="Arial" w:hAnsi="Arial"/>
        </w:rPr>
      </w:pPr>
      <w:r>
        <w:rPr>
          <w:rFonts w:hint="eastAsia" w:cstheme="minorBidi"/>
          <w:b/>
          <w:bCs/>
          <w:lang w:val="en-US" w:eastAsia="zh-CN"/>
        </w:rPr>
        <w:t>缺乏</w:t>
      </w:r>
      <w:r>
        <w:rPr>
          <w:rFonts w:hint="eastAsia"/>
          <w:b/>
          <w:bCs/>
        </w:rPr>
        <w:t>采购</w:t>
      </w:r>
      <w:r>
        <w:rPr>
          <w:rFonts w:hint="eastAsia"/>
          <w:b/>
          <w:bCs/>
          <w:lang w:val="en-US" w:eastAsia="zh-CN"/>
        </w:rPr>
        <w:t>管理系统</w:t>
      </w:r>
      <w:r>
        <w:rPr>
          <w:rFonts w:hint="eastAsia" w:ascii="Times New Roman" w:hAnsi="Times New Roman"/>
          <w:b/>
          <w:bCs/>
          <w:lang w:eastAsia="zh-CN"/>
        </w:rPr>
        <w:t>。</w:t>
      </w:r>
    </w:p>
    <w:p>
      <w:pPr>
        <w:pStyle w:val="5"/>
        <w:ind w:firstLine="0"/>
      </w:pPr>
      <w:r>
        <w:rPr>
          <w:rFonts w:hint="eastAsia"/>
        </w:rPr>
        <w:t>IT应用和规划现状</w:t>
      </w:r>
    </w:p>
    <w:p>
      <w:pPr>
        <w:numPr>
          <w:ilvl w:val="0"/>
          <w:numId w:val="0"/>
        </w:numPr>
        <w:ind w:left="0" w:firstLine="560"/>
        <w:rPr>
          <w:rFonts w:ascii="Arial" w:hAnsi="Arial"/>
        </w:rPr>
      </w:pPr>
      <w:r>
        <w:rPr>
          <w:rFonts w:hint="eastAsia" w:ascii="Arial" w:hAnsi="Arial"/>
          <w:lang w:eastAsia="zh-CN"/>
        </w:rPr>
        <w:t>（</w:t>
      </w:r>
      <w:r>
        <w:rPr>
          <w:rFonts w:hint="default" w:ascii="Times New Roman" w:hAnsi="Times New Roman" w:cs="Times New Roman"/>
          <w:lang w:val="en-US" w:eastAsia="zh-CN"/>
        </w:rPr>
        <w:t>1</w:t>
      </w:r>
      <w:r>
        <w:rPr>
          <w:rFonts w:hint="eastAsia" w:ascii="Arial" w:hAnsi="Arial"/>
          <w:lang w:val="en-US" w:eastAsia="zh-CN"/>
        </w:rPr>
        <w:t>）</w:t>
      </w:r>
      <w:r>
        <w:rPr>
          <w:rFonts w:ascii="Arial" w:hAnsi="Arial"/>
        </w:rPr>
        <w:t>已使用</w:t>
      </w:r>
      <w:r>
        <w:rPr>
          <w:rFonts w:hint="eastAsia" w:ascii="Arial" w:hAnsi="Arial"/>
        </w:rPr>
        <w:t>：目前采购合同采用经济合同（协议）审核管理信息系统，合同流程线上审核，合同信息存档。</w:t>
      </w:r>
    </w:p>
    <w:p>
      <w:pPr>
        <w:numPr>
          <w:ilvl w:val="0"/>
          <w:numId w:val="0"/>
        </w:numPr>
        <w:ind w:left="0" w:firstLine="560"/>
      </w:pPr>
      <w:r>
        <w:rPr>
          <w:rFonts w:hint="default" w:ascii="Times New Roman" w:hAnsi="Times New Roman" w:cs="Times New Roman"/>
          <w:b w:val="0"/>
          <w:bCs w:val="0"/>
          <w:lang w:val="en-US" w:eastAsia="zh-CN"/>
        </w:rPr>
        <w:t>（</w:t>
      </w:r>
      <w:r>
        <w:rPr>
          <w:rFonts w:hint="eastAsia" w:cs="Times New Roman"/>
          <w:b w:val="0"/>
          <w:bCs w:val="0"/>
          <w:lang w:val="en-US" w:eastAsia="zh-CN"/>
        </w:rPr>
        <w:t>2</w:t>
      </w:r>
      <w:r>
        <w:rPr>
          <w:rFonts w:hint="default" w:ascii="Times New Roman" w:hAnsi="Times New Roman" w:cs="Times New Roman"/>
          <w:b w:val="0"/>
          <w:bCs w:val="0"/>
          <w:lang w:val="en-US" w:eastAsia="zh-CN"/>
        </w:rPr>
        <w:t>）</w:t>
      </w:r>
      <w:r>
        <w:t>实施中</w:t>
      </w:r>
      <w:r>
        <w:rPr>
          <w:rFonts w:hint="eastAsia"/>
        </w:rPr>
        <w:t>：无</w:t>
      </w:r>
      <w:r>
        <w:t>。</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：目前智慧园区正在规划采购模块，已完成模块调研和需求分析，提供了相应的制度文本。</w:t>
      </w:r>
    </w:p>
    <w:p>
      <w:pPr>
        <w:pStyle w:val="5"/>
        <w:ind w:firstLine="0"/>
      </w:pPr>
      <w:r>
        <w:rPr>
          <w:rFonts w:hint="eastAsia"/>
        </w:rPr>
        <w:t>数字化建设重点需求建议</w:t>
      </w:r>
    </w:p>
    <w:p>
      <w:pPr>
        <w:numPr>
          <w:ilvl w:val="255"/>
          <w:numId w:val="0"/>
        </w:numPr>
        <w:ind w:firstLine="561" w:firstLineChars="200"/>
        <w:rPr>
          <w:rFonts w:hint="eastAsia"/>
          <w:lang w:eastAsia="zh-CN"/>
        </w:rPr>
      </w:pPr>
      <w:r>
        <w:rPr>
          <w:rFonts w:hint="eastAsia"/>
          <w:b/>
          <w:bCs/>
        </w:rPr>
        <w:t>建立采购管理系统：</w:t>
      </w:r>
      <w:r>
        <w:rPr>
          <w:rFonts w:hint="eastAsia"/>
        </w:rPr>
        <w:t>通过采购</w:t>
      </w:r>
      <w:r>
        <w:rPr>
          <w:rFonts w:hint="eastAsia"/>
          <w:lang w:val="en-US" w:eastAsia="zh-CN"/>
        </w:rPr>
        <w:t>标准化</w:t>
      </w:r>
      <w:r>
        <w:rPr>
          <w:rFonts w:hint="eastAsia"/>
        </w:rPr>
        <w:t>模块</w:t>
      </w:r>
      <w:r>
        <w:rPr>
          <w:rFonts w:hint="eastAsia"/>
          <w:lang w:eastAsia="zh-CN"/>
        </w:rPr>
        <w:t>，</w:t>
      </w:r>
      <w:r>
        <w:rPr>
          <w:rFonts w:hint="eastAsia"/>
          <w:lang w:val="en-US" w:eastAsia="zh-CN"/>
        </w:rPr>
        <w:t>并结合低代码自定义开发</w:t>
      </w:r>
      <w:r>
        <w:rPr>
          <w:rFonts w:hint="eastAsia"/>
        </w:rPr>
        <w:t>模式，</w:t>
      </w:r>
      <w:r>
        <w:rPr>
          <w:rFonts w:hint="eastAsia"/>
          <w:lang w:val="en-US" w:eastAsia="zh-CN"/>
        </w:rPr>
        <w:t>可</w:t>
      </w:r>
      <w:r>
        <w:rPr>
          <w:rFonts w:hint="eastAsia"/>
        </w:rPr>
        <w:t>自行进行</w:t>
      </w:r>
      <w:r>
        <w:rPr>
          <w:rFonts w:hint="eastAsia"/>
          <w:lang w:val="en-US" w:eastAsia="zh-CN"/>
        </w:rPr>
        <w:t>流程定义、</w:t>
      </w:r>
      <w:r>
        <w:rPr>
          <w:rFonts w:hint="eastAsia"/>
        </w:rPr>
        <w:t>流程优化和</w:t>
      </w:r>
      <w:r>
        <w:rPr>
          <w:rFonts w:hint="eastAsia"/>
          <w:lang w:val="en-US" w:eastAsia="zh-CN"/>
        </w:rPr>
        <w:t>数据处理</w:t>
      </w:r>
      <w:r>
        <w:rPr>
          <w:rFonts w:hint="eastAsia"/>
        </w:rPr>
        <w:t>等操作，以便与业务流程的优化调整保持一致，进而提高工作效率</w:t>
      </w:r>
      <w:r>
        <w:rPr>
          <w:rFonts w:hint="eastAsia"/>
          <w:lang w:eastAsia="zh-CN"/>
        </w:rPr>
        <w:t>。</w:t>
      </w:r>
    </w:p>
    <w:p>
      <w:pPr>
        <w:numPr>
          <w:ilvl w:val="255"/>
          <w:numId w:val="0"/>
        </w:numPr>
        <w:ind w:firstLine="560" w:firstLineChars="200"/>
        <w:rPr>
          <w:rFonts w:hint="default"/>
          <w:lang w:val="en-US" w:eastAsia="zh-CN"/>
        </w:rPr>
      </w:pPr>
      <w:r>
        <w:rPr>
          <w:rFonts w:hint="eastAsia"/>
          <w:lang w:val="en-US" w:eastAsia="zh-CN"/>
        </w:rPr>
        <w:t>建立全所供应链平台：统筹全所供应商资源、采购资源、招投标资源等。</w:t>
      </w:r>
    </w:p>
    <w:p>
      <w:pPr>
        <w:pStyle w:val="4"/>
        <w:spacing w:before="0" w:after="0"/>
        <w:ind w:left="0" w:firstLine="0"/>
      </w:pPr>
      <w:r>
        <w:rPr>
          <w:rFonts w:hint="eastAsia"/>
        </w:rPr>
        <w:t xml:space="preserve"> </w:t>
      </w:r>
      <w:bookmarkStart w:id="1443" w:name="_Toc937740437"/>
      <w:bookmarkStart w:id="1444" w:name="_Toc577881563"/>
      <w:bookmarkStart w:id="1445" w:name="_Toc1026167721"/>
      <w:bookmarkStart w:id="1446" w:name="_Toc1450105350"/>
      <w:bookmarkStart w:id="1447" w:name="_Toc1873503896"/>
      <w:bookmarkStart w:id="1448" w:name="_Toc12470"/>
      <w:bookmarkStart w:id="1449" w:name="_Toc2184"/>
      <w:bookmarkStart w:id="1450" w:name="_Toc29165"/>
      <w:bookmarkStart w:id="1451" w:name="_Toc9589"/>
      <w:bookmarkStart w:id="1452" w:name="_Toc31971"/>
      <w:bookmarkStart w:id="1453" w:name="_Toc441755629"/>
      <w:bookmarkStart w:id="1454" w:name="_Toc21938"/>
      <w:bookmarkStart w:id="1455" w:name="_Toc1982278343"/>
      <w:bookmarkStart w:id="1456" w:name="_Toc1980968661"/>
      <w:bookmarkStart w:id="1457" w:name="_Toc24870"/>
      <w:bookmarkStart w:id="1458" w:name="_Toc1605293570"/>
      <w:bookmarkStart w:id="1459" w:name="_Toc24032"/>
      <w:r>
        <w:rPr>
          <w:rFonts w:hint="eastAsia"/>
        </w:rPr>
        <w:t>客户服务中心（网络安全办公室</w:t>
      </w:r>
      <w:r>
        <w:rPr>
          <w:rFonts w:hint="eastAsia"/>
          <w:lang w:val="en-US" w:eastAsia="zh-CN"/>
        </w:rPr>
        <w:t>/</w:t>
      </w:r>
      <w:r>
        <w:rPr>
          <w:rFonts w:hint="eastAsia"/>
        </w:rPr>
        <w:t>质量控制部）</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pPr>
        <w:pStyle w:val="5"/>
        <w:ind w:firstLine="0"/>
      </w:pPr>
      <w:r>
        <w:t>客户服务中心</w:t>
      </w:r>
      <w:r>
        <w:rPr>
          <w:rFonts w:hint="eastAsia"/>
          <w:lang w:eastAsia="zh-CN"/>
        </w:rPr>
        <w:t>（</w:t>
      </w:r>
      <w:r>
        <w:rPr>
          <w:rFonts w:hint="eastAsia"/>
        </w:rPr>
        <w:t>网络安全办公室/质量控制部</w:t>
      </w:r>
      <w:r>
        <w:rPr>
          <w:rFonts w:hint="eastAsia"/>
          <w:lang w:eastAsia="zh-CN"/>
        </w:rPr>
        <w:t>）</w:t>
      </w:r>
      <w:r>
        <w:rPr>
          <w:rFonts w:hint="eastAsia"/>
        </w:rPr>
        <w:t>主要职能</w:t>
      </w:r>
    </w:p>
    <w:p>
      <w:pPr>
        <w:ind w:firstLine="562"/>
        <w:rPr>
          <w:b/>
          <w:bCs/>
        </w:rPr>
      </w:pPr>
      <w:r>
        <w:rPr>
          <w:rFonts w:hint="eastAsia"/>
          <w:b/>
          <w:bCs/>
        </w:rPr>
        <w:t>客户服务中心主要职能：</w:t>
      </w:r>
    </w:p>
    <w:p>
      <w:pPr>
        <w:ind w:firstLine="560"/>
      </w:pPr>
      <w:r>
        <w:rPr>
          <w:rFonts w:hint="eastAsia"/>
        </w:rPr>
        <w:t>（1）负责制定全所的客户服务制度、售后服务制度；</w:t>
      </w:r>
    </w:p>
    <w:p>
      <w:pPr>
        <w:ind w:firstLine="560"/>
      </w:pPr>
      <w:r>
        <w:rPr>
          <w:rFonts w:hint="eastAsia"/>
        </w:rPr>
        <w:t>（2）负责建立客户档案，对全所客户的意见、满意度进行调查，制定每年的客户回访计划；</w:t>
      </w:r>
    </w:p>
    <w:p>
      <w:pPr>
        <w:ind w:firstLine="560"/>
      </w:pPr>
      <w:r>
        <w:rPr>
          <w:rFonts w:hint="eastAsia"/>
        </w:rPr>
        <w:t>（3）负责全所售后服务工作，定期主动致电、发函或走访用户，征求售后服务需求、服务建议，管理维护售后服务专用电话、传真、邮箱；</w:t>
      </w:r>
    </w:p>
    <w:p>
      <w:pPr>
        <w:ind w:firstLine="560"/>
      </w:pPr>
      <w:r>
        <w:rPr>
          <w:rFonts w:hint="eastAsia"/>
        </w:rPr>
        <w:t>（4）负责组织、协调重大节日、重要会议、重大事件期间全所设备系统运行保障工作；</w:t>
      </w:r>
    </w:p>
    <w:p>
      <w:pPr>
        <w:ind w:firstLine="560"/>
      </w:pPr>
      <w:r>
        <w:rPr>
          <w:rFonts w:hint="eastAsia"/>
        </w:rPr>
        <w:t>（5）负责全所新资质的申办以及资质年审、资质证件更换工作；</w:t>
      </w:r>
    </w:p>
    <w:p>
      <w:pPr>
        <w:ind w:firstLine="560"/>
      </w:pPr>
      <w:r>
        <w:rPr>
          <w:rFonts w:hint="eastAsia"/>
        </w:rPr>
        <w:t>（6）负责全所各类资质存档、保管和借用管理工作；</w:t>
      </w:r>
    </w:p>
    <w:p>
      <w:pPr>
        <w:ind w:firstLine="560"/>
      </w:pPr>
      <w:r>
        <w:rPr>
          <w:rFonts w:hint="eastAsia"/>
        </w:rPr>
        <w:t>（7）负责进行专利、著作权申报工作，负责专利和著作权的证件管理、资助申请和费用交缴工作；</w:t>
      </w:r>
    </w:p>
    <w:p>
      <w:pPr>
        <w:ind w:firstLine="560"/>
      </w:pPr>
      <w:r>
        <w:rPr>
          <w:rFonts w:hint="eastAsia"/>
        </w:rPr>
        <w:t>（8）负责全所的常规性法律顾问服务和知识产权法律顾问服务；</w:t>
      </w:r>
    </w:p>
    <w:p>
      <w:pPr>
        <w:ind w:firstLine="560"/>
      </w:pPr>
      <w:r>
        <w:rPr>
          <w:rFonts w:hint="eastAsia"/>
        </w:rPr>
        <w:t>（9）完成所领导交办的其他工作任务。</w:t>
      </w:r>
    </w:p>
    <w:p>
      <w:pPr>
        <w:ind w:firstLine="562"/>
        <w:rPr>
          <w:b/>
          <w:bCs/>
        </w:rPr>
      </w:pPr>
      <w:r>
        <w:rPr>
          <w:rFonts w:hint="eastAsia"/>
          <w:b/>
          <w:bCs/>
        </w:rPr>
        <w:t>网络安全办公室主要职能：</w:t>
      </w:r>
    </w:p>
    <w:p>
      <w:pPr>
        <w:ind w:firstLine="560"/>
      </w:pPr>
      <w:r>
        <w:rPr>
          <w:rFonts w:hint="eastAsia"/>
        </w:rPr>
        <w:t>（1）负责全所网络信息安全工作；</w:t>
      </w:r>
    </w:p>
    <w:p>
      <w:pPr>
        <w:ind w:firstLine="560"/>
      </w:pPr>
      <w:r>
        <w:rPr>
          <w:rFonts w:hint="eastAsia"/>
        </w:rPr>
        <w:t>（2）负责传达、组织学习民航局关于网络安全的要求；</w:t>
      </w:r>
    </w:p>
    <w:p>
      <w:pPr>
        <w:ind w:firstLine="560"/>
      </w:pPr>
      <w:r>
        <w:rPr>
          <w:rFonts w:hint="eastAsia"/>
        </w:rPr>
        <w:t>（3）负责制定全所网络信息安全管理制度；</w:t>
      </w:r>
    </w:p>
    <w:p>
      <w:pPr>
        <w:ind w:firstLine="560"/>
      </w:pPr>
      <w:r>
        <w:rPr>
          <w:rFonts w:hint="eastAsia"/>
        </w:rPr>
        <w:t>（4）负责督促、协调和规范全所下属各单位网络信息安全工作；</w:t>
      </w:r>
    </w:p>
    <w:p>
      <w:pPr>
        <w:ind w:firstLine="560"/>
      </w:pPr>
      <w:r>
        <w:rPr>
          <w:rFonts w:hint="eastAsia"/>
        </w:rPr>
        <w:t>（5）组织对全所网络运行情况及网络信息进行安全检查；</w:t>
      </w:r>
    </w:p>
    <w:p>
      <w:pPr>
        <w:ind w:firstLine="560"/>
      </w:pPr>
      <w:r>
        <w:rPr>
          <w:rFonts w:hint="eastAsia"/>
        </w:rPr>
        <w:t>（6）负责接受全所的紧急信息安全事件报告，组织进行事件调查；</w:t>
      </w:r>
    </w:p>
    <w:p>
      <w:pPr>
        <w:ind w:firstLine="560"/>
      </w:pPr>
      <w:r>
        <w:rPr>
          <w:rFonts w:hint="eastAsia"/>
        </w:rPr>
        <w:t>（7）负责向所领导报告全所网络安全事件；</w:t>
      </w:r>
    </w:p>
    <w:p>
      <w:pPr>
        <w:ind w:firstLine="560"/>
      </w:pPr>
      <w:r>
        <w:rPr>
          <w:rFonts w:hint="eastAsia"/>
        </w:rPr>
        <w:t>（8）负责跟踪最新的信息安全技术，组织全所网络信息安全知识的培训和宣传工作；</w:t>
      </w:r>
    </w:p>
    <w:p>
      <w:pPr>
        <w:ind w:firstLine="560"/>
      </w:pPr>
      <w:r>
        <w:rPr>
          <w:rFonts w:hint="eastAsia"/>
        </w:rPr>
        <w:t>（9）完成所领导交办的其他工作任务。</w:t>
      </w:r>
    </w:p>
    <w:p>
      <w:pPr>
        <w:ind w:firstLine="562"/>
        <w:rPr>
          <w:b/>
          <w:bCs/>
        </w:rPr>
      </w:pPr>
      <w:r>
        <w:rPr>
          <w:rFonts w:hint="eastAsia"/>
          <w:b/>
          <w:bCs/>
        </w:rPr>
        <w:t>质量控制部主要职能：</w:t>
      </w:r>
    </w:p>
    <w:p>
      <w:pPr>
        <w:ind w:firstLine="560"/>
      </w:pPr>
      <w:r>
        <w:rPr>
          <w:rFonts w:hint="eastAsia"/>
        </w:rPr>
        <w:t>（1）负责全所产品质量、安全的各项管理工作；</w:t>
      </w:r>
    </w:p>
    <w:p>
      <w:pPr>
        <w:ind w:firstLine="560"/>
      </w:pPr>
      <w:r>
        <w:rPr>
          <w:rFonts w:hint="eastAsia"/>
        </w:rPr>
        <w:t>（2）负责全所产品质量、安全管理制度的建立、实施和完善；</w:t>
      </w:r>
    </w:p>
    <w:p>
      <w:pPr>
        <w:ind w:firstLine="560"/>
      </w:pPr>
      <w:r>
        <w:rPr>
          <w:rFonts w:hint="eastAsia"/>
        </w:rPr>
        <w:t>（3）负责对全所产品质量、安全工作情况进行监督、检查；</w:t>
      </w:r>
    </w:p>
    <w:p>
      <w:pPr>
        <w:ind w:firstLine="560"/>
      </w:pPr>
      <w:r>
        <w:rPr>
          <w:rFonts w:hint="eastAsia"/>
        </w:rPr>
        <w:t>（4）负责推进各项产品质量、安全活动的正常开展；</w:t>
      </w:r>
    </w:p>
    <w:p>
      <w:pPr>
        <w:ind w:firstLine="560"/>
      </w:pPr>
      <w:r>
        <w:rPr>
          <w:rFonts w:hint="eastAsia"/>
        </w:rPr>
        <w:t>（5）组织实施全所产品质量、安全事故的调查、协调、处理；</w:t>
      </w:r>
    </w:p>
    <w:p>
      <w:pPr>
        <w:ind w:firstLine="560"/>
      </w:pPr>
      <w:r>
        <w:rPr>
          <w:rFonts w:hint="eastAsia"/>
        </w:rPr>
        <w:t>（6）负责对全所下属各单位的产品质量、安全情况进行统计、考核；</w:t>
      </w:r>
    </w:p>
    <w:p>
      <w:pPr>
        <w:ind w:firstLine="560"/>
      </w:pPr>
      <w:r>
        <w:rPr>
          <w:rFonts w:hint="eastAsia"/>
        </w:rPr>
        <w:t>（7）完成所领导交办的其他工作任务。</w:t>
      </w:r>
    </w:p>
    <w:p>
      <w:pPr>
        <w:pStyle w:val="5"/>
        <w:ind w:firstLine="0"/>
      </w:pPr>
      <w:r>
        <w:rPr>
          <w:rFonts w:hint="eastAsia"/>
        </w:rPr>
        <w:t>客户服务中心业务痛点</w:t>
      </w:r>
    </w:p>
    <w:p>
      <w:pPr>
        <w:numPr>
          <w:ilvl w:val="0"/>
          <w:numId w:val="12"/>
        </w:numPr>
        <w:ind w:left="0" w:firstLine="562"/>
        <w:rPr>
          <w:rFonts w:ascii="Arial" w:hAnsi="Arial"/>
          <w:b/>
          <w:bCs/>
        </w:rPr>
      </w:pPr>
      <w:r>
        <w:rPr>
          <w:rFonts w:ascii="Arial" w:hAnsi="Arial"/>
          <w:b/>
          <w:bCs/>
        </w:rPr>
        <w:t>缺乏</w:t>
      </w:r>
      <w:r>
        <w:rPr>
          <w:rFonts w:hint="eastAsia" w:ascii="Arial" w:hAnsi="Arial"/>
          <w:b/>
          <w:bCs/>
        </w:rPr>
        <w:t>集成的、统一的</w:t>
      </w:r>
      <w:r>
        <w:rPr>
          <w:rFonts w:ascii="Arial" w:hAnsi="Arial"/>
          <w:b/>
          <w:bCs/>
        </w:rPr>
        <w:t>工程项目管理数据来源</w:t>
      </w:r>
      <w:r>
        <w:rPr>
          <w:rFonts w:hint="eastAsia" w:ascii="Arial" w:hAnsi="Arial"/>
          <w:b/>
          <w:bCs/>
          <w:lang w:eastAsia="zh-CN"/>
        </w:rPr>
        <w:t>；</w:t>
      </w:r>
    </w:p>
    <w:p>
      <w:pPr>
        <w:numPr>
          <w:ilvl w:val="0"/>
          <w:numId w:val="0"/>
        </w:numPr>
        <w:ind w:left="0" w:firstLine="562"/>
        <w:rPr>
          <w:rFonts w:ascii="Arial" w:hAnsi="Arial"/>
        </w:rPr>
      </w:pPr>
      <w:r>
        <w:rPr>
          <w:rFonts w:hint="default" w:ascii="Times New Roman" w:hAnsi="Times New Roman" w:cs="Times New Roman"/>
          <w:b/>
          <w:bCs/>
          <w:lang w:val="en-US" w:eastAsia="zh-CN"/>
        </w:rPr>
        <w:t>（</w:t>
      </w:r>
      <w:r>
        <w:rPr>
          <w:rFonts w:hint="eastAsia" w:cs="Times New Roman"/>
          <w:b/>
          <w:bCs/>
          <w:lang w:val="en-US" w:eastAsia="zh-CN"/>
        </w:rPr>
        <w:t>2</w:t>
      </w:r>
      <w:r>
        <w:rPr>
          <w:rFonts w:hint="default" w:ascii="Times New Roman" w:hAnsi="Times New Roman" w:cs="Times New Roman"/>
          <w:b/>
          <w:bCs/>
          <w:lang w:val="en-US" w:eastAsia="zh-CN"/>
        </w:rPr>
        <w:t>）</w:t>
      </w:r>
      <w:r>
        <w:rPr>
          <w:rFonts w:hint="eastAsia" w:cs="Times New Roman"/>
          <w:b/>
          <w:bCs/>
          <w:lang w:val="en-US" w:eastAsia="zh-CN"/>
        </w:rPr>
        <w:t>缺乏客户售后服务管理系统。</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w:t>
      </w:r>
      <w:r>
        <w:rPr>
          <w:rFonts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：无。</w:t>
      </w:r>
    </w:p>
    <w:p>
      <w:pPr>
        <w:pStyle w:val="5"/>
        <w:ind w:firstLine="0"/>
      </w:pPr>
      <w:r>
        <w:rPr>
          <w:rFonts w:hint="eastAsia"/>
        </w:rPr>
        <w:t>数字化建设重点需求建议</w:t>
      </w:r>
    </w:p>
    <w:p>
      <w:pPr>
        <w:numPr>
          <w:ilvl w:val="0"/>
          <w:numId w:val="13"/>
        </w:numPr>
        <w:ind w:left="0" w:firstLine="562"/>
        <w:rPr>
          <w:rFonts w:hint="eastAsia" w:ascii="Arial" w:hAnsi="Arial"/>
          <w:b/>
          <w:bCs/>
        </w:rPr>
      </w:pPr>
      <w:r>
        <w:rPr>
          <w:rFonts w:hint="eastAsia" w:ascii="Arial" w:hAnsi="Arial" w:cstheme="minorBidi"/>
          <w:b/>
          <w:bCs/>
          <w:lang w:val="en-US" w:eastAsia="zh-CN"/>
        </w:rPr>
        <w:t>建立全流程</w:t>
      </w:r>
      <w:r>
        <w:rPr>
          <w:rFonts w:hint="eastAsia" w:ascii="Arial" w:hAnsi="Arial"/>
          <w:b/>
          <w:bCs/>
        </w:rPr>
        <w:t>工程项目管理系统</w:t>
      </w:r>
      <w:r>
        <w:rPr>
          <w:rFonts w:hint="eastAsia" w:ascii="Arial" w:hAnsi="Arial"/>
          <w:b/>
          <w:bCs/>
          <w:lang w:eastAsia="zh-CN"/>
        </w:rPr>
        <w:t>：</w:t>
      </w:r>
      <w:r>
        <w:rPr>
          <w:rFonts w:hint="eastAsia" w:ascii="Times New Roman" w:hAnsi="Times New Roman"/>
          <w:b w:val="0"/>
          <w:bCs w:val="0"/>
          <w:lang w:val="en-US" w:eastAsia="zh-CN"/>
        </w:rPr>
        <w:t>提高重大项目管理效率</w:t>
      </w:r>
      <w:r>
        <w:rPr>
          <w:rFonts w:hint="eastAsia" w:ascii="Arial" w:hAnsi="Arial"/>
          <w:b/>
          <w:bCs/>
          <w:lang w:eastAsia="zh-CN"/>
        </w:rPr>
        <w:t>。</w:t>
      </w:r>
    </w:p>
    <w:p>
      <w:pPr>
        <w:numPr>
          <w:ilvl w:val="0"/>
          <w:numId w:val="0"/>
        </w:numPr>
        <w:ind w:left="0" w:firstLine="562"/>
        <w:rPr>
          <w:rFonts w:ascii="Arial" w:hAnsi="Arial"/>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2</w:t>
      </w:r>
      <w:r>
        <w:rPr>
          <w:rFonts w:hint="default" w:ascii="Times New Roman" w:hAnsi="Times New Roman" w:cs="Times New Roman"/>
          <w:b w:val="0"/>
          <w:bCs w:val="0"/>
          <w:lang w:val="en-US" w:eastAsia="zh-CN"/>
        </w:rPr>
        <w:t>）</w:t>
      </w:r>
      <w:r>
        <w:rPr>
          <w:rFonts w:hint="eastAsia" w:ascii="Arial" w:hAnsi="Arial"/>
          <w:b/>
          <w:bCs/>
        </w:rPr>
        <w:t>通过相关系统集成、实现</w:t>
      </w:r>
      <w:r>
        <w:rPr>
          <w:rFonts w:hint="eastAsia"/>
          <w:b/>
          <w:bCs/>
        </w:rPr>
        <w:t>数据</w:t>
      </w:r>
      <w:r>
        <w:rPr>
          <w:b/>
          <w:bCs/>
        </w:rPr>
        <w:t>信息共享</w:t>
      </w:r>
      <w:r>
        <w:rPr>
          <w:rFonts w:hint="eastAsia" w:ascii="Arial" w:hAnsi="Arial"/>
          <w:b/>
          <w:bCs/>
        </w:rPr>
        <w:t>：</w:t>
      </w:r>
      <w:r>
        <w:rPr>
          <w:rFonts w:hint="eastAsia"/>
        </w:rPr>
        <w:t>对CRM系统、工程项目管理系统、售后管理系统、采购系统及财务系统等进行集成</w:t>
      </w:r>
      <w:r>
        <w:rPr>
          <w:rFonts w:hint="eastAsia" w:cs="Times New Roman"/>
          <w:b w:val="0"/>
          <w:bCs w:val="0"/>
          <w:lang w:val="en-US" w:eastAsia="zh-CN"/>
        </w:rPr>
        <w:t>，实时了解售后服务动态。</w:t>
      </w:r>
    </w:p>
    <w:p>
      <w:pPr>
        <w:pStyle w:val="4"/>
        <w:spacing w:before="0" w:after="0"/>
        <w:ind w:left="0" w:firstLine="0"/>
      </w:pPr>
      <w:r>
        <w:rPr>
          <w:rFonts w:hint="eastAsia"/>
        </w:rPr>
        <w:t xml:space="preserve"> </w:t>
      </w:r>
      <w:bookmarkStart w:id="1460" w:name="_Toc1088842064"/>
      <w:bookmarkStart w:id="1461" w:name="_Toc3943"/>
      <w:bookmarkStart w:id="1462" w:name="_Toc359717790"/>
      <w:bookmarkStart w:id="1463" w:name="_Toc1760775726"/>
      <w:bookmarkStart w:id="1464" w:name="_Toc12938"/>
      <w:bookmarkStart w:id="1465" w:name="_Toc4119"/>
      <w:bookmarkStart w:id="1466" w:name="_Toc90811243"/>
      <w:bookmarkStart w:id="1467" w:name="_Toc1312926269"/>
      <w:bookmarkStart w:id="1468" w:name="_Toc26137"/>
      <w:bookmarkStart w:id="1469" w:name="_Toc11026389"/>
      <w:bookmarkStart w:id="1470" w:name="_Toc1363226440"/>
      <w:bookmarkStart w:id="1471" w:name="_Toc735888924"/>
      <w:bookmarkStart w:id="1472" w:name="_Toc250286877"/>
      <w:bookmarkStart w:id="1473" w:name="_Toc10742"/>
      <w:bookmarkStart w:id="1474" w:name="_Toc344364007"/>
      <w:bookmarkStart w:id="1475" w:name="_Toc1701305986"/>
      <w:bookmarkStart w:id="1476" w:name="_Toc1574747758"/>
      <w:bookmarkStart w:id="1477" w:name="_Toc631431459"/>
      <w:bookmarkStart w:id="1478" w:name="_Toc7562"/>
      <w:bookmarkStart w:id="1479" w:name="_Toc5930"/>
      <w:bookmarkStart w:id="1480" w:name="_Toc128707647"/>
      <w:bookmarkStart w:id="1481" w:name="_Toc930490807"/>
      <w:bookmarkStart w:id="1482" w:name="_Toc31373535"/>
      <w:bookmarkStart w:id="1483" w:name="_Toc52596383"/>
      <w:bookmarkStart w:id="1484" w:name="_Toc1108176724"/>
      <w:bookmarkStart w:id="1485" w:name="_Toc551875335"/>
      <w:bookmarkStart w:id="1486" w:name="_Toc201399147"/>
      <w:bookmarkStart w:id="1487" w:name="_Toc21504"/>
      <w:bookmarkStart w:id="1488" w:name="_Toc1534377607"/>
      <w:bookmarkStart w:id="1489" w:name="_Toc1331973729"/>
      <w:bookmarkStart w:id="1490" w:name="_Toc890441454"/>
      <w:bookmarkStart w:id="1491" w:name="_Toc221039326"/>
      <w:r>
        <w:rPr>
          <w:rFonts w:hint="eastAsia"/>
        </w:rPr>
        <w:t>北京办事处</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pPr>
        <w:pStyle w:val="5"/>
        <w:ind w:firstLine="0"/>
      </w:pPr>
      <w:r>
        <w:rPr>
          <w:rFonts w:hint="eastAsia"/>
        </w:rPr>
        <w:t>北京办事处主要职能</w:t>
      </w:r>
    </w:p>
    <w:p>
      <w:pPr>
        <w:ind w:firstLine="560"/>
      </w:pPr>
      <w:r>
        <w:rPr>
          <w:rFonts w:hint="eastAsia"/>
        </w:rPr>
        <w:t>（1）负责加强与民航局各部门及其他在京单位的联系和沟通；</w:t>
      </w:r>
    </w:p>
    <w:p>
      <w:pPr>
        <w:ind w:firstLine="560"/>
      </w:pPr>
      <w:r>
        <w:rPr>
          <w:rFonts w:hint="eastAsia"/>
        </w:rPr>
        <w:t>（2）协助全所下属各单位向民航局各部门进行请示、报告；</w:t>
      </w:r>
    </w:p>
    <w:p>
      <w:pPr>
        <w:ind w:firstLine="560"/>
      </w:pPr>
      <w:r>
        <w:rPr>
          <w:rFonts w:hint="eastAsia"/>
        </w:rPr>
        <w:t>（3）负责收集各类政策信息、技术信息和市场信息；</w:t>
      </w:r>
    </w:p>
    <w:p>
      <w:pPr>
        <w:ind w:firstLine="560"/>
      </w:pPr>
      <w:r>
        <w:rPr>
          <w:rFonts w:hint="eastAsia"/>
        </w:rPr>
        <w:t>（4）协助全所下属各公司开展市场开发工作；</w:t>
      </w:r>
    </w:p>
    <w:p>
      <w:pPr>
        <w:ind w:firstLine="560"/>
      </w:pPr>
      <w:r>
        <w:rPr>
          <w:rFonts w:hint="eastAsia"/>
        </w:rPr>
        <w:t>（5）负责办理全所下属各单位需要承办的其它事项；</w:t>
      </w:r>
    </w:p>
    <w:p>
      <w:pPr>
        <w:ind w:firstLine="560"/>
      </w:pPr>
      <w:r>
        <w:rPr>
          <w:rFonts w:hint="eastAsia"/>
        </w:rPr>
        <w:t>（6）负责做好日常接待和车辆管理工作；</w:t>
      </w:r>
    </w:p>
    <w:p>
      <w:pPr>
        <w:ind w:firstLine="560"/>
      </w:pPr>
      <w:r>
        <w:rPr>
          <w:rFonts w:hint="eastAsia"/>
        </w:rPr>
        <w:t>（7）在优先满足所领导和职工出差办公需要的前提下，利用办事处条件开展创收；</w:t>
      </w:r>
    </w:p>
    <w:p>
      <w:pPr>
        <w:ind w:firstLine="560"/>
      </w:pPr>
      <w:r>
        <w:rPr>
          <w:rFonts w:hint="eastAsia"/>
        </w:rPr>
        <w:t>（8）完成所领导交办的其它工作任务。</w:t>
      </w:r>
    </w:p>
    <w:p>
      <w:pPr>
        <w:pStyle w:val="5"/>
        <w:ind w:firstLine="0"/>
      </w:pPr>
      <w:r>
        <w:rPr>
          <w:rFonts w:hint="eastAsia"/>
        </w:rPr>
        <w:t>北京办事处业务痛点</w:t>
      </w:r>
    </w:p>
    <w:p>
      <w:pPr>
        <w:rPr>
          <w:rFonts w:hint="default" w:eastAsia="宋体"/>
          <w:lang w:val="en-US" w:eastAsia="zh-CN"/>
        </w:rPr>
      </w:pPr>
      <w:r>
        <w:rPr>
          <w:rFonts w:hint="eastAsia"/>
          <w:lang w:val="en-US" w:eastAsia="zh-CN"/>
        </w:rPr>
        <w:t>暂无。</w:t>
      </w:r>
    </w:p>
    <w:p>
      <w:pPr>
        <w:pStyle w:val="5"/>
        <w:ind w:firstLine="0"/>
      </w:pPr>
      <w:r>
        <w:rPr>
          <w:rFonts w:hint="eastAsia"/>
        </w:rPr>
        <w:t>IT应用和规划现状</w:t>
      </w:r>
    </w:p>
    <w:p>
      <w:pPr>
        <w:numPr>
          <w:ilvl w:val="0"/>
          <w:numId w:val="0"/>
        </w:numPr>
        <w:ind w:left="0" w:firstLine="560"/>
        <w:rPr>
          <w:rFonts w:ascii="Arial" w:hAnsi="Arial"/>
        </w:rPr>
      </w:pPr>
      <w:r>
        <w:rPr>
          <w:rFonts w:hint="default" w:ascii="Times New Roman" w:hAnsi="Times New Roman" w:cs="Times New Roman"/>
          <w:b w:val="0"/>
          <w:bCs w:val="0"/>
          <w:lang w:val="en-US" w:eastAsia="zh-CN"/>
        </w:rPr>
        <w:t>（1）</w:t>
      </w:r>
      <w:r>
        <w:rPr>
          <w:rFonts w:ascii="Arial" w:hAnsi="Arial"/>
        </w:rPr>
        <w:t>已使用：</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2</w:t>
      </w:r>
      <w:r>
        <w:rPr>
          <w:rFonts w:hint="default" w:ascii="Times New Roman" w:hAnsi="Times New Roman" w:cs="Times New Roman"/>
          <w:b w:val="0"/>
          <w:bCs w:val="0"/>
          <w:lang w:val="en-US" w:eastAsia="zh-CN"/>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3</w:t>
      </w:r>
      <w:r>
        <w:rPr>
          <w:rFonts w:hint="default" w:ascii="Times New Roman" w:hAnsi="Times New Roman" w:cs="Times New Roman"/>
          <w:b w:val="0"/>
          <w:bCs w:val="0"/>
          <w:lang w:val="en-US" w:eastAsia="zh-CN"/>
        </w:rPr>
        <w:t>）</w:t>
      </w:r>
      <w:r>
        <w:rPr>
          <w:rFonts w:ascii="Arial" w:hAnsi="Arial"/>
        </w:rPr>
        <w:t>规划中：</w:t>
      </w:r>
      <w:r>
        <w:rPr>
          <w:rFonts w:hint="eastAsia" w:ascii="Arial" w:hAnsi="Arial"/>
        </w:rPr>
        <w:t>无。</w:t>
      </w:r>
    </w:p>
    <w:p>
      <w:pPr>
        <w:pStyle w:val="5"/>
        <w:ind w:firstLine="0"/>
      </w:pPr>
      <w:r>
        <w:rPr>
          <w:rFonts w:hint="eastAsia"/>
        </w:rPr>
        <w:t>数字化建设重点需求建议</w:t>
      </w:r>
    </w:p>
    <w:p>
      <w:pPr>
        <w:rPr>
          <w:rFonts w:hint="default" w:eastAsia="宋体"/>
          <w:lang w:val="en-US" w:eastAsia="zh-CN"/>
        </w:rPr>
      </w:pPr>
      <w:r>
        <w:rPr>
          <w:rFonts w:hint="eastAsia"/>
          <w:lang w:val="en-US" w:eastAsia="zh-CN"/>
        </w:rPr>
        <w:t>暂无。</w:t>
      </w:r>
    </w:p>
    <w:p>
      <w:pPr>
        <w:pStyle w:val="3"/>
        <w:spacing w:before="0" w:after="0"/>
        <w:ind w:firstLine="0"/>
      </w:pPr>
      <w:r>
        <w:rPr>
          <w:rFonts w:hint="eastAsia"/>
        </w:rPr>
        <w:t xml:space="preserve"> </w:t>
      </w:r>
      <w:bookmarkStart w:id="1492" w:name="_Toc24802"/>
      <w:bookmarkStart w:id="1493" w:name="_Toc7667"/>
      <w:bookmarkStart w:id="1494" w:name="_Toc14279"/>
      <w:bookmarkStart w:id="1495" w:name="_Toc19591"/>
      <w:bookmarkStart w:id="1496" w:name="_Toc1551171731"/>
      <w:bookmarkStart w:id="1497" w:name="_Toc104946897"/>
      <w:bookmarkStart w:id="1498" w:name="_Toc726822595"/>
      <w:bookmarkStart w:id="1499" w:name="_Toc31042"/>
      <w:bookmarkStart w:id="1500" w:name="_Toc1300807673"/>
      <w:bookmarkStart w:id="1501" w:name="_Toc26326"/>
      <w:bookmarkStart w:id="1502" w:name="_Toc23259"/>
      <w:bookmarkStart w:id="1503" w:name="_Toc610430225"/>
      <w:bookmarkStart w:id="1504" w:name="_Toc10888"/>
      <w:bookmarkStart w:id="1505" w:name="_Toc2008726419"/>
      <w:bookmarkStart w:id="1506" w:name="_Toc1112926975"/>
      <w:bookmarkStart w:id="1507" w:name="_Toc673390600"/>
      <w:bookmarkStart w:id="1508" w:name="_Toc1197103078"/>
      <w:r>
        <w:rPr>
          <w:rFonts w:hint="eastAsia"/>
        </w:rPr>
        <w:t>所属企业数字化现状</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pPr>
        <w:ind w:firstLine="560"/>
        <w:rPr>
          <w:rFonts w:hint="eastAsia"/>
        </w:rPr>
      </w:pPr>
      <w:r>
        <w:rPr>
          <w:rFonts w:hint="eastAsia"/>
        </w:rPr>
        <w:t>本节报告中，项目组从数字化转型的视角出发，挑选了具有业务典型性且规模较大的所属企业进行现状调研，旨在为二所数字化转型规划提供业务方面的参考依据。挑选典型公司为电子公司、空管公司及六维航化公司三个二级企业，以及营收超过4000万的物流公司和信息公司两个三级企业。调研内容主要为了解相关业务痛点，并对数字化建设需求提出建议。</w:t>
      </w:r>
    </w:p>
    <w:p>
      <w:pPr>
        <w:pStyle w:val="4"/>
        <w:spacing w:before="0" w:after="0"/>
        <w:ind w:left="0" w:firstLine="0"/>
      </w:pPr>
      <w:r>
        <w:rPr>
          <w:rFonts w:hint="eastAsia"/>
        </w:rPr>
        <w:t xml:space="preserve"> </w:t>
      </w:r>
      <w:bookmarkStart w:id="1509" w:name="_Toc1982145377"/>
      <w:bookmarkStart w:id="1510" w:name="_Toc1626554675"/>
      <w:bookmarkStart w:id="1511" w:name="_Toc991294939"/>
      <w:bookmarkStart w:id="1512" w:name="_Toc5273"/>
      <w:bookmarkStart w:id="1513" w:name="_Toc971409856"/>
      <w:bookmarkStart w:id="1514" w:name="_Toc381103455"/>
      <w:bookmarkStart w:id="1515" w:name="_Toc723215909"/>
      <w:bookmarkStart w:id="1516" w:name="_Toc91808337"/>
      <w:bookmarkStart w:id="1517" w:name="_Toc17950"/>
      <w:bookmarkStart w:id="1518" w:name="_Toc1260694042"/>
      <w:bookmarkStart w:id="1519" w:name="_Toc820370029"/>
      <w:bookmarkStart w:id="1520" w:name="_Toc436994510"/>
      <w:bookmarkStart w:id="1521" w:name="_Toc4528"/>
      <w:bookmarkStart w:id="1522" w:name="_Toc48858429"/>
      <w:bookmarkStart w:id="1523" w:name="_Toc2084626850"/>
      <w:bookmarkStart w:id="1524" w:name="_Toc674668275"/>
      <w:bookmarkStart w:id="1525" w:name="_Toc770387982"/>
      <w:bookmarkStart w:id="1526" w:name="_Toc1086772465"/>
      <w:bookmarkStart w:id="1527" w:name="_Toc457398491"/>
      <w:bookmarkStart w:id="1528" w:name="_Toc1600914395"/>
      <w:bookmarkStart w:id="1529" w:name="_Toc25951"/>
      <w:bookmarkStart w:id="1530" w:name="_Toc4040"/>
      <w:bookmarkStart w:id="1531" w:name="_Toc904065129"/>
      <w:bookmarkStart w:id="1532" w:name="_Toc46761270"/>
      <w:bookmarkStart w:id="1533" w:name="_Toc22527"/>
      <w:bookmarkStart w:id="1534" w:name="_Toc1291033651"/>
      <w:bookmarkStart w:id="1535" w:name="_Toc11437"/>
      <w:bookmarkStart w:id="1536" w:name="_Toc32478"/>
      <w:bookmarkStart w:id="1537" w:name="_Toc1263203546"/>
      <w:bookmarkStart w:id="1538" w:name="_Toc47399585"/>
      <w:bookmarkStart w:id="1539" w:name="_Toc74509646"/>
      <w:bookmarkStart w:id="1540" w:name="_Toc758423692"/>
      <w:r>
        <w:rPr>
          <w:rFonts w:hint="eastAsia"/>
        </w:rPr>
        <w:t>民航成都电子技术有限责任公司</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pPr>
        <w:ind w:firstLine="560"/>
        <w:rPr>
          <w:rFonts w:hint="eastAsia"/>
        </w:rPr>
      </w:pPr>
      <w:r>
        <w:rPr>
          <w:rFonts w:hint="eastAsia"/>
        </w:rPr>
        <w:t>本节将对民航成都电子技术有限责任公司（以下简称“电子公司”）的业务痛点进行简要总结，并在此基础上，对电子公司各业务域的数字化建设核心需求提出初步建议。</w:t>
      </w:r>
    </w:p>
    <w:p>
      <w:pPr>
        <w:pStyle w:val="5"/>
        <w:ind w:firstLine="0"/>
      </w:pPr>
      <w:r>
        <w:rPr>
          <w:rFonts w:hint="eastAsia"/>
        </w:rPr>
        <w:t>电子公司业务</w:t>
      </w:r>
      <w:r>
        <w:rPr>
          <w:rFonts w:hint="eastAsia"/>
          <w:lang w:val="en-US" w:eastAsia="zh-CN"/>
        </w:rPr>
        <w:t>简介</w:t>
      </w:r>
    </w:p>
    <w:p>
      <w:pPr>
        <w:rPr>
          <w:rFonts w:hint="eastAsia"/>
        </w:rPr>
      </w:pPr>
      <w:r>
        <w:rPr>
          <w:rFonts w:hint="eastAsia"/>
          <w:lang w:val="en-US" w:eastAsia="zh-CN"/>
        </w:rPr>
        <w:t>电子</w:t>
      </w:r>
      <w:r>
        <w:rPr>
          <w:rFonts w:hint="eastAsia"/>
        </w:rPr>
        <w:t>公司是中国民用航空局第二研究所（以下简称民航二所）下属国有高科技企业</w:t>
      </w:r>
      <w:r>
        <w:rPr>
          <w:rFonts w:hint="eastAsia"/>
          <w:lang w:eastAsia="zh-CN"/>
        </w:rPr>
        <w:t>，</w:t>
      </w:r>
      <w:r>
        <w:rPr>
          <w:rFonts w:hint="eastAsia"/>
        </w:rPr>
        <w:t>主要从事民航机场运行与控制领域相关产品的研发实施。作为市场领先的民航机场运行与控制系统设计和系统集成厂商，具有完全自主知识产权的行李自动处理系统集成商，做为机场弱电产品提供商及系统集成商，核心产品多次获得国家和民航局的科技进步奖。近年，公司业绩节节攀升，客户覆盖了国内近90%的民航机场，并在国外亚非拉等数十个国家参与援建项目。</w:t>
      </w:r>
    </w:p>
    <w:p>
      <w:pPr>
        <w:pStyle w:val="5"/>
        <w:ind w:firstLine="0"/>
      </w:pPr>
      <w:r>
        <w:rPr>
          <w:rFonts w:hint="eastAsia"/>
        </w:rPr>
        <w:t>电子公司各业务域</w:t>
      </w:r>
      <w:r>
        <w:rPr>
          <w:rFonts w:hint="eastAsia"/>
          <w:lang w:val="en-US" w:eastAsia="zh-CN"/>
        </w:rPr>
        <w:t>痛点</w:t>
      </w:r>
    </w:p>
    <w:p>
      <w:pPr>
        <w:ind w:firstLine="0"/>
        <w:rPr>
          <w:color w:val="auto"/>
        </w:rPr>
      </w:pPr>
      <w:r>
        <w:rPr>
          <w:rFonts w:hint="eastAsia"/>
          <w:color w:val="auto"/>
          <w:lang w:val="en-US" w:eastAsia="zh-CN"/>
        </w:rPr>
        <w:t>数字化转型工作组对电子公司</w:t>
      </w:r>
      <w:r>
        <w:rPr>
          <w:rFonts w:hint="eastAsia"/>
          <w:color w:val="auto"/>
        </w:rPr>
        <w:t>市场销售、集成研发、工程管理与运维、集成供应链、财务管理、人力资源管理、行政管理以及IT应用和规划等</w:t>
      </w:r>
      <w:r>
        <w:rPr>
          <w:rFonts w:hint="eastAsia"/>
          <w:color w:val="auto"/>
          <w:lang w:val="en-US" w:eastAsia="zh-CN"/>
        </w:rPr>
        <w:t>重点</w:t>
      </w:r>
      <w:r>
        <w:rPr>
          <w:rFonts w:hint="eastAsia"/>
          <w:color w:val="auto"/>
        </w:rPr>
        <w:t>领域</w:t>
      </w:r>
      <w:r>
        <w:rPr>
          <w:rFonts w:hint="eastAsia"/>
          <w:color w:val="auto"/>
          <w:lang w:val="en-US" w:eastAsia="zh-CN"/>
        </w:rPr>
        <w:t>痛点进行较为详细调研，考虑篇幅有限，本节仅做简要说明：</w:t>
      </w:r>
    </w:p>
    <w:p>
      <w:pPr>
        <w:ind w:firstLine="560"/>
        <w:rPr>
          <w:rFonts w:hint="eastAsia"/>
          <w:color w:val="auto"/>
          <w:lang w:eastAsia="zh-CN"/>
        </w:rPr>
      </w:pPr>
      <w:r>
        <w:rPr>
          <w:rFonts w:hint="eastAsia"/>
          <w:color w:val="auto"/>
          <w:lang w:eastAsia="zh-CN"/>
        </w:rPr>
        <w:t>（</w:t>
      </w:r>
      <w:r>
        <w:rPr>
          <w:rFonts w:hint="eastAsia"/>
          <w:color w:val="auto"/>
          <w:lang w:val="en-US" w:eastAsia="zh-CN"/>
        </w:rPr>
        <w:t>1</w:t>
      </w:r>
      <w:r>
        <w:rPr>
          <w:rFonts w:hint="eastAsia"/>
          <w:color w:val="auto"/>
          <w:lang w:eastAsia="zh-CN"/>
        </w:rPr>
        <w:t>）</w:t>
      </w:r>
      <w:r>
        <w:rPr>
          <w:rFonts w:hint="eastAsia"/>
          <w:color w:val="auto"/>
        </w:rPr>
        <w:t>市场营销</w:t>
      </w:r>
      <w:r>
        <w:rPr>
          <w:rFonts w:hint="eastAsia"/>
          <w:color w:val="auto"/>
          <w:lang w:val="en-US" w:eastAsia="zh-CN"/>
        </w:rPr>
        <w:t>痛点：</w:t>
      </w:r>
      <w:r>
        <w:rPr>
          <w:rFonts w:hint="eastAsia"/>
          <w:color w:val="auto"/>
        </w:rPr>
        <w:t>现有CRM无法满足</w:t>
      </w:r>
      <w:r>
        <w:rPr>
          <w:rFonts w:hint="eastAsia"/>
          <w:color w:val="auto"/>
          <w:lang w:val="en-US" w:eastAsia="zh-CN"/>
        </w:rPr>
        <w:t>更多集成</w:t>
      </w:r>
      <w:r>
        <w:rPr>
          <w:rFonts w:hint="eastAsia"/>
          <w:color w:val="auto"/>
        </w:rPr>
        <w:t>需求</w:t>
      </w:r>
      <w:r>
        <w:rPr>
          <w:rFonts w:hint="eastAsia"/>
          <w:color w:val="auto"/>
          <w:lang w:eastAsia="zh-CN"/>
        </w:rPr>
        <w:t>；</w:t>
      </w:r>
      <w:r>
        <w:rPr>
          <w:rFonts w:hint="default"/>
          <w:b w:val="0"/>
          <w:bCs w:val="0"/>
          <w:color w:val="auto"/>
        </w:rPr>
        <w:t>缺乏全面可靠的情报来源</w:t>
      </w:r>
      <w:r>
        <w:rPr>
          <w:rFonts w:hint="eastAsia"/>
          <w:color w:val="auto"/>
          <w:lang w:eastAsia="zh-CN"/>
        </w:rPr>
        <w:t>，</w:t>
      </w:r>
      <w:r>
        <w:rPr>
          <w:rFonts w:hint="eastAsia"/>
          <w:color w:val="auto"/>
        </w:rPr>
        <w:t>决策数据支撑不足</w:t>
      </w:r>
      <w:r>
        <w:rPr>
          <w:rFonts w:hint="eastAsia"/>
          <w:color w:val="auto"/>
          <w:lang w:eastAsia="zh-CN"/>
        </w:rPr>
        <w:t>；</w:t>
      </w:r>
      <w:r>
        <w:rPr>
          <w:rFonts w:hint="default"/>
          <w:b w:val="0"/>
          <w:bCs w:val="0"/>
          <w:color w:val="auto"/>
        </w:rPr>
        <w:t>缺少产品全生命周期的跟踪管理</w:t>
      </w:r>
      <w:r>
        <w:rPr>
          <w:rFonts w:hint="eastAsia"/>
          <w:b w:val="0"/>
          <w:bCs w:val="0"/>
          <w:color w:val="auto"/>
          <w:lang w:eastAsia="zh-CN"/>
        </w:rPr>
        <w:t>；</w:t>
      </w:r>
      <w:r>
        <w:rPr>
          <w:rFonts w:hint="eastAsia"/>
          <w:color w:val="auto"/>
        </w:rPr>
        <w:t>不能移动办公</w:t>
      </w:r>
      <w:r>
        <w:rPr>
          <w:rFonts w:hint="eastAsia"/>
          <w:color w:val="auto"/>
          <w:lang w:eastAsia="zh-CN"/>
        </w:rPr>
        <w:t>。</w:t>
      </w:r>
    </w:p>
    <w:p>
      <w:pPr>
        <w:ind w:firstLine="560"/>
        <w:rPr>
          <w:rFonts w:hint="eastAsia"/>
          <w:color w:val="auto"/>
        </w:rPr>
      </w:pPr>
      <w:r>
        <w:rPr>
          <w:rFonts w:hint="eastAsia"/>
          <w:color w:val="auto"/>
          <w:lang w:eastAsia="zh-CN"/>
        </w:rPr>
        <w:t>（</w:t>
      </w:r>
      <w:r>
        <w:rPr>
          <w:rFonts w:hint="eastAsia"/>
          <w:color w:val="auto"/>
          <w:lang w:val="en-US" w:eastAsia="zh-CN"/>
        </w:rPr>
        <w:t>2</w:t>
      </w:r>
      <w:r>
        <w:rPr>
          <w:rFonts w:hint="eastAsia"/>
          <w:color w:val="auto"/>
          <w:lang w:eastAsia="zh-CN"/>
        </w:rPr>
        <w:t>）</w:t>
      </w:r>
      <w:r>
        <w:rPr>
          <w:rFonts w:hint="eastAsia"/>
          <w:color w:val="auto"/>
        </w:rPr>
        <w:t>集成研发</w:t>
      </w:r>
      <w:r>
        <w:rPr>
          <w:rFonts w:hint="eastAsia"/>
          <w:color w:val="auto"/>
          <w:lang w:val="en-US" w:eastAsia="zh-CN"/>
        </w:rPr>
        <w:t>痛点：</w:t>
      </w:r>
      <w:r>
        <w:rPr>
          <w:rFonts w:hint="eastAsia"/>
          <w:color w:val="auto"/>
        </w:rPr>
        <w:t>各自独立部署研发工程技术平台，研发效率有提升空间</w:t>
      </w:r>
      <w:r>
        <w:rPr>
          <w:rFonts w:hint="eastAsia"/>
          <w:color w:val="auto"/>
          <w:lang w:eastAsia="zh-CN"/>
        </w:rPr>
        <w:t>。</w:t>
      </w:r>
    </w:p>
    <w:p>
      <w:pPr>
        <w:ind w:firstLine="560"/>
        <w:rPr>
          <w:rFonts w:hint="eastAsia"/>
          <w:color w:val="auto"/>
          <w:lang w:eastAsia="zh-CN"/>
        </w:rPr>
      </w:pPr>
      <w:r>
        <w:rPr>
          <w:rFonts w:hint="eastAsia"/>
          <w:color w:val="auto"/>
          <w:lang w:eastAsia="zh-CN"/>
        </w:rPr>
        <w:t>（</w:t>
      </w:r>
      <w:r>
        <w:rPr>
          <w:rFonts w:hint="eastAsia"/>
          <w:color w:val="auto"/>
          <w:lang w:val="en-US" w:eastAsia="zh-CN"/>
        </w:rPr>
        <w:t>3</w:t>
      </w:r>
      <w:r>
        <w:rPr>
          <w:rFonts w:hint="eastAsia"/>
          <w:color w:val="auto"/>
          <w:lang w:eastAsia="zh-CN"/>
        </w:rPr>
        <w:t>）</w:t>
      </w:r>
      <w:r>
        <w:rPr>
          <w:rFonts w:hint="eastAsia"/>
          <w:color w:val="auto"/>
        </w:rPr>
        <w:t>工程管理与运维</w:t>
      </w:r>
      <w:r>
        <w:rPr>
          <w:rFonts w:hint="eastAsia"/>
          <w:color w:val="auto"/>
          <w:lang w:val="en-US" w:eastAsia="zh-CN"/>
        </w:rPr>
        <w:t>痛点：</w:t>
      </w:r>
      <w:r>
        <w:rPr>
          <w:rFonts w:hint="eastAsia"/>
          <w:color w:val="auto"/>
        </w:rPr>
        <w:t>工程管理系统未完全使用起来</w:t>
      </w:r>
      <w:r>
        <w:rPr>
          <w:rFonts w:hint="eastAsia"/>
          <w:color w:val="auto"/>
          <w:lang w:eastAsia="zh-CN"/>
        </w:rPr>
        <w:t>、</w:t>
      </w:r>
      <w:r>
        <w:rPr>
          <w:rFonts w:hint="eastAsia"/>
          <w:color w:val="auto"/>
        </w:rPr>
        <w:t>现有的IT系统之间缺乏足够的协同性</w:t>
      </w:r>
      <w:r>
        <w:rPr>
          <w:rFonts w:hint="eastAsia"/>
          <w:color w:val="auto"/>
          <w:lang w:eastAsia="zh-CN"/>
        </w:rPr>
        <w:t>，</w:t>
      </w:r>
      <w:r>
        <w:rPr>
          <w:rFonts w:hint="eastAsia"/>
          <w:color w:val="auto"/>
          <w:lang w:val="en-US" w:eastAsia="zh-CN"/>
        </w:rPr>
        <w:t>运维管理还缺乏自有自动化系统支持。</w:t>
      </w:r>
    </w:p>
    <w:p>
      <w:pPr>
        <w:ind w:firstLine="560"/>
        <w:rPr>
          <w:color w:val="auto"/>
        </w:rPr>
      </w:pPr>
      <w:r>
        <w:rPr>
          <w:rFonts w:hint="eastAsia"/>
          <w:color w:val="auto"/>
          <w:lang w:eastAsia="zh-CN"/>
        </w:rPr>
        <w:t>（</w:t>
      </w:r>
      <w:r>
        <w:rPr>
          <w:rFonts w:hint="eastAsia"/>
          <w:color w:val="auto"/>
          <w:lang w:val="en-US" w:eastAsia="zh-CN"/>
        </w:rPr>
        <w:t>4</w:t>
      </w:r>
      <w:r>
        <w:rPr>
          <w:rFonts w:hint="eastAsia"/>
          <w:color w:val="auto"/>
          <w:lang w:eastAsia="zh-CN"/>
        </w:rPr>
        <w:t>）</w:t>
      </w:r>
      <w:r>
        <w:rPr>
          <w:rFonts w:hint="eastAsia"/>
          <w:color w:val="auto"/>
        </w:rPr>
        <w:t>集成供应链</w:t>
      </w:r>
      <w:r>
        <w:rPr>
          <w:rFonts w:hint="eastAsia"/>
          <w:color w:val="auto"/>
          <w:lang w:val="en-US" w:eastAsia="zh-CN"/>
        </w:rPr>
        <w:t>痛点：</w:t>
      </w:r>
      <w:r>
        <w:rPr>
          <w:rFonts w:hint="eastAsia"/>
          <w:color w:val="auto"/>
        </w:rPr>
        <w:t>询价效率</w:t>
      </w:r>
      <w:r>
        <w:rPr>
          <w:rFonts w:hint="eastAsia"/>
          <w:color w:val="auto"/>
          <w:lang w:val="en-US" w:eastAsia="zh-CN"/>
        </w:rPr>
        <w:t>和成本控制</w:t>
      </w:r>
      <w:r>
        <w:rPr>
          <w:rFonts w:hint="eastAsia"/>
          <w:color w:val="auto"/>
        </w:rPr>
        <w:t>无法满足需求。</w:t>
      </w:r>
    </w:p>
    <w:p>
      <w:pPr>
        <w:rPr>
          <w:rFonts w:hint="eastAsia"/>
          <w:color w:val="auto"/>
          <w:lang w:eastAsia="zh-CN"/>
        </w:rPr>
      </w:pPr>
      <w:r>
        <w:rPr>
          <w:rFonts w:hint="eastAsia"/>
          <w:color w:val="auto"/>
          <w:lang w:eastAsia="zh-CN"/>
        </w:rPr>
        <w:t>（</w:t>
      </w:r>
      <w:r>
        <w:rPr>
          <w:rFonts w:hint="eastAsia"/>
          <w:color w:val="auto"/>
          <w:lang w:val="en-US" w:eastAsia="zh-CN"/>
        </w:rPr>
        <w:t>5</w:t>
      </w:r>
      <w:r>
        <w:rPr>
          <w:rFonts w:hint="eastAsia"/>
          <w:color w:val="auto"/>
          <w:lang w:eastAsia="zh-CN"/>
        </w:rPr>
        <w:t>）</w:t>
      </w:r>
      <w:r>
        <w:rPr>
          <w:rFonts w:hint="eastAsia"/>
          <w:color w:val="auto"/>
        </w:rPr>
        <w:t>财务管理</w:t>
      </w:r>
      <w:r>
        <w:rPr>
          <w:rFonts w:hint="eastAsia"/>
          <w:color w:val="auto"/>
          <w:lang w:val="en-US" w:eastAsia="zh-CN"/>
        </w:rPr>
        <w:t>痛点：业务和财务融合</w:t>
      </w:r>
      <w:r>
        <w:rPr>
          <w:rFonts w:hint="eastAsia"/>
          <w:color w:val="auto"/>
        </w:rPr>
        <w:t>不足</w:t>
      </w:r>
      <w:r>
        <w:rPr>
          <w:rFonts w:hint="eastAsia"/>
          <w:color w:val="auto"/>
          <w:lang w:eastAsia="zh-CN"/>
        </w:rPr>
        <w:t>、</w:t>
      </w:r>
      <w:r>
        <w:rPr>
          <w:rFonts w:hint="eastAsia"/>
          <w:color w:val="auto"/>
        </w:rPr>
        <w:t>多个系统</w:t>
      </w:r>
      <w:r>
        <w:rPr>
          <w:rFonts w:hint="eastAsia"/>
          <w:color w:val="auto"/>
          <w:lang w:val="en-US" w:eastAsia="zh-CN"/>
        </w:rPr>
        <w:t>集成</w:t>
      </w:r>
      <w:r>
        <w:rPr>
          <w:rFonts w:hint="eastAsia"/>
          <w:color w:val="auto"/>
        </w:rPr>
        <w:t>未打通</w:t>
      </w:r>
      <w:r>
        <w:rPr>
          <w:rFonts w:hint="eastAsia"/>
          <w:color w:val="auto"/>
          <w:lang w:eastAsia="zh-CN"/>
        </w:rPr>
        <w:t>、</w:t>
      </w:r>
      <w:r>
        <w:rPr>
          <w:rFonts w:hint="eastAsia"/>
          <w:color w:val="auto"/>
        </w:rPr>
        <w:t>资金管理效率待加强</w:t>
      </w:r>
      <w:r>
        <w:rPr>
          <w:rFonts w:hint="eastAsia"/>
          <w:color w:val="auto"/>
          <w:lang w:eastAsia="zh-CN"/>
        </w:rPr>
        <w:t>。</w:t>
      </w:r>
    </w:p>
    <w:p>
      <w:pPr>
        <w:ind w:firstLine="560"/>
        <w:rPr>
          <w:rFonts w:hint="eastAsia"/>
          <w:color w:val="auto"/>
          <w:lang w:eastAsia="zh-CN"/>
        </w:rPr>
      </w:pPr>
      <w:r>
        <w:rPr>
          <w:rFonts w:hint="eastAsia"/>
          <w:color w:val="auto"/>
          <w:lang w:eastAsia="zh-CN"/>
        </w:rPr>
        <w:t>（</w:t>
      </w:r>
      <w:r>
        <w:rPr>
          <w:rFonts w:hint="eastAsia"/>
          <w:color w:val="auto"/>
          <w:lang w:val="en-US" w:eastAsia="zh-CN"/>
        </w:rPr>
        <w:t>6</w:t>
      </w:r>
      <w:r>
        <w:rPr>
          <w:rFonts w:hint="eastAsia"/>
          <w:color w:val="auto"/>
          <w:lang w:eastAsia="zh-CN"/>
        </w:rPr>
        <w:t>）</w:t>
      </w:r>
      <w:r>
        <w:rPr>
          <w:color w:val="auto"/>
        </w:rPr>
        <w:t>人力资源管理</w:t>
      </w:r>
      <w:r>
        <w:rPr>
          <w:rFonts w:hint="eastAsia"/>
          <w:color w:val="auto"/>
          <w:lang w:val="en-US" w:eastAsia="zh-CN"/>
        </w:rPr>
        <w:t>痛点：</w:t>
      </w:r>
      <w:r>
        <w:rPr>
          <w:rFonts w:hint="eastAsia"/>
          <w:color w:val="auto"/>
        </w:rPr>
        <w:t>手工计算薪酬效率低</w:t>
      </w:r>
      <w:r>
        <w:rPr>
          <w:rFonts w:hint="eastAsia"/>
          <w:color w:val="auto"/>
          <w:lang w:eastAsia="zh-CN"/>
        </w:rPr>
        <w:t>。</w:t>
      </w:r>
    </w:p>
    <w:p>
      <w:pPr>
        <w:ind w:firstLine="560"/>
        <w:rPr>
          <w:rFonts w:hint="default"/>
          <w:color w:val="auto"/>
          <w:lang w:val="en-US" w:eastAsia="zh-CN"/>
        </w:rPr>
      </w:pPr>
      <w:r>
        <w:rPr>
          <w:rFonts w:hint="eastAsia"/>
          <w:color w:val="auto"/>
          <w:lang w:eastAsia="zh-CN"/>
        </w:rPr>
        <w:t>（</w:t>
      </w:r>
      <w:r>
        <w:rPr>
          <w:rFonts w:hint="eastAsia"/>
          <w:color w:val="auto"/>
          <w:lang w:val="en-US" w:eastAsia="zh-CN"/>
        </w:rPr>
        <w:t>7</w:t>
      </w:r>
      <w:r>
        <w:rPr>
          <w:rFonts w:hint="eastAsia"/>
          <w:color w:val="auto"/>
          <w:lang w:eastAsia="zh-CN"/>
        </w:rPr>
        <w:t>）</w:t>
      </w:r>
      <w:r>
        <w:rPr>
          <w:rFonts w:hint="eastAsia"/>
          <w:color w:val="auto"/>
        </w:rPr>
        <w:t>行政管理</w:t>
      </w:r>
      <w:r>
        <w:rPr>
          <w:rFonts w:hint="eastAsia"/>
          <w:color w:val="auto"/>
          <w:lang w:val="en-US" w:eastAsia="zh-CN"/>
        </w:rPr>
        <w:t>痛点：</w:t>
      </w:r>
      <w:r>
        <w:rPr>
          <w:rFonts w:hint="eastAsia"/>
          <w:color w:val="auto"/>
        </w:rPr>
        <w:t>各系统无法集成</w:t>
      </w:r>
      <w:r>
        <w:rPr>
          <w:rFonts w:hint="eastAsia"/>
          <w:color w:val="auto"/>
          <w:lang w:eastAsia="zh-CN"/>
        </w:rPr>
        <w:t>，</w:t>
      </w:r>
      <w:r>
        <w:rPr>
          <w:rFonts w:hint="eastAsia"/>
          <w:color w:val="auto"/>
          <w:lang w:val="en-US" w:eastAsia="zh-CN"/>
        </w:rPr>
        <w:t>协同效率较低。</w:t>
      </w:r>
    </w:p>
    <w:p>
      <w:pPr>
        <w:pStyle w:val="5"/>
      </w:pPr>
      <w:r>
        <w:t>IT应用和规划现状</w:t>
      </w:r>
    </w:p>
    <w:p>
      <w:pPr>
        <w:numPr>
          <w:ilvl w:val="0"/>
          <w:numId w:val="0"/>
        </w:numPr>
        <w:ind w:left="0" w:firstLine="560"/>
      </w:pPr>
      <w:r>
        <w:rPr>
          <w:rFonts w:hint="eastAsia"/>
        </w:rPr>
        <w:t>（1）已使用：工程管理系统、文档管理系统、民航电子财务信息系统、民航电子财务信息系统（移动审批）、银企直连资金支付系统、CRM系统、民航电子下属分公司财务信息系统、pingcode、采购小型数据库。</w:t>
      </w:r>
    </w:p>
    <w:p>
      <w:pPr>
        <w:numPr>
          <w:ilvl w:val="0"/>
          <w:numId w:val="0"/>
        </w:numPr>
        <w:ind w:left="0" w:firstLine="560"/>
      </w:pPr>
      <w:r>
        <w:rPr>
          <w:rFonts w:hint="eastAsia"/>
        </w:rPr>
        <w:t>（</w:t>
      </w:r>
      <w:r>
        <w:rPr>
          <w:rFonts w:hint="eastAsia"/>
          <w:lang w:val="en-US" w:eastAsia="zh-CN"/>
        </w:rPr>
        <w:t>2</w:t>
      </w:r>
      <w:r>
        <w:rPr>
          <w:rFonts w:hint="eastAsia"/>
        </w:rPr>
        <w:t>）实施中：研发用工具链。</w:t>
      </w:r>
    </w:p>
    <w:p>
      <w:pPr>
        <w:numPr>
          <w:ilvl w:val="0"/>
          <w:numId w:val="0"/>
        </w:numPr>
        <w:ind w:left="0" w:firstLine="560"/>
      </w:pPr>
      <w:r>
        <w:rPr>
          <w:rFonts w:hint="eastAsia"/>
        </w:rPr>
        <w:t>（</w:t>
      </w:r>
      <w:r>
        <w:rPr>
          <w:rFonts w:hint="eastAsia"/>
          <w:lang w:val="en-US" w:eastAsia="zh-CN"/>
        </w:rPr>
        <w:t>3</w:t>
      </w:r>
      <w:r>
        <w:rPr>
          <w:rFonts w:hint="eastAsia"/>
        </w:rPr>
        <w:t>）规划中：项目资金台账、供应链管理系统-子系统SRM。</w:t>
      </w:r>
    </w:p>
    <w:p>
      <w:pPr>
        <w:pStyle w:val="5"/>
        <w:ind w:firstLine="0"/>
      </w:pPr>
      <w:r>
        <w:rPr>
          <w:rFonts w:hint="eastAsia"/>
        </w:rPr>
        <w:t>数字化建设重点需求建议</w:t>
      </w:r>
    </w:p>
    <w:p>
      <w:pPr>
        <w:ind w:firstLine="560"/>
      </w:pPr>
      <w:r>
        <w:rPr>
          <w:rFonts w:hint="eastAsia"/>
          <w:b/>
          <w:bCs/>
          <w:lang w:eastAsia="zh-CN"/>
        </w:rPr>
        <w:t>（</w:t>
      </w:r>
      <w:r>
        <w:rPr>
          <w:rFonts w:hint="eastAsia"/>
          <w:b/>
          <w:bCs/>
          <w:lang w:val="en-US" w:eastAsia="zh-CN"/>
        </w:rPr>
        <w:t>1</w:t>
      </w:r>
      <w:r>
        <w:rPr>
          <w:rFonts w:hint="eastAsia"/>
          <w:b/>
          <w:bCs/>
          <w:lang w:eastAsia="zh-CN"/>
        </w:rPr>
        <w:t>）</w:t>
      </w:r>
      <w:r>
        <w:rPr>
          <w:rFonts w:hint="eastAsia"/>
          <w:b/>
          <w:bCs/>
        </w:rPr>
        <w:t>市场营销</w:t>
      </w:r>
      <w:r>
        <w:rPr>
          <w:rFonts w:hint="eastAsia"/>
          <w:b/>
          <w:bCs/>
          <w:lang w:val="en-US" w:eastAsia="zh-CN"/>
        </w:rPr>
        <w:t>数字化：</w:t>
      </w:r>
      <w:r>
        <w:rPr>
          <w:rFonts w:hint="eastAsia"/>
        </w:rPr>
        <w:t>构建完善的业务闭环体系，旨在优化市场线索、报价、合同直至快速交付等业务流程，以期实现更为顺畅地运行，更为有效的成本控制以及更高的效率提升。</w:t>
      </w:r>
    </w:p>
    <w:p>
      <w:pPr>
        <w:ind w:firstLine="560"/>
        <w:rPr>
          <w:rFonts w:hint="eastAsia"/>
        </w:rPr>
      </w:pPr>
      <w:r>
        <w:rPr>
          <w:rFonts w:hint="eastAsia" w:eastAsia="宋体"/>
          <w:b/>
          <w:bCs/>
          <w:lang w:eastAsia="zh-CN"/>
        </w:rPr>
        <w:t>（</w:t>
      </w:r>
      <w:r>
        <w:rPr>
          <w:rFonts w:hint="eastAsia" w:eastAsia="宋体"/>
          <w:b/>
          <w:bCs/>
          <w:lang w:val="en-US" w:eastAsia="zh-CN"/>
        </w:rPr>
        <w:t>2</w:t>
      </w:r>
      <w:r>
        <w:rPr>
          <w:rFonts w:hint="eastAsia" w:eastAsia="宋体"/>
          <w:b/>
          <w:bCs/>
          <w:lang w:eastAsia="zh-CN"/>
        </w:rPr>
        <w:t>）</w:t>
      </w:r>
      <w:r>
        <w:rPr>
          <w:rFonts w:hint="eastAsia" w:eastAsia="宋体"/>
          <w:b/>
          <w:bCs/>
        </w:rPr>
        <w:t>研发和生产管理</w:t>
      </w:r>
      <w:r>
        <w:rPr>
          <w:rFonts w:hint="eastAsia" w:eastAsia="宋体"/>
          <w:b/>
          <w:bCs/>
          <w:lang w:val="en-US" w:eastAsia="zh-CN"/>
        </w:rPr>
        <w:t>数字化</w:t>
      </w:r>
      <w:r>
        <w:rPr>
          <w:rFonts w:hint="eastAsia"/>
          <w:lang w:val="en-US" w:eastAsia="zh-CN"/>
        </w:rPr>
        <w:t>：</w:t>
      </w:r>
      <w:r>
        <w:rPr>
          <w:rFonts w:hint="eastAsia"/>
        </w:rPr>
        <w:t>打造一个基于IPD集成框架的软件和硬件产品研发管理平台，旨在构建统一的研发技术平台，提高研发效率。</w:t>
      </w:r>
    </w:p>
    <w:p>
      <w:pPr>
        <w:numPr>
          <w:ilvl w:val="-1"/>
          <w:numId w:val="0"/>
        </w:numPr>
        <w:ind w:firstLine="561" w:firstLineChars="200"/>
        <w:jc w:val="left"/>
        <w:rPr>
          <w:rFonts w:hint="eastAsia"/>
        </w:rPr>
      </w:pPr>
      <w:r>
        <w:rPr>
          <w:rFonts w:hint="eastAsia" w:eastAsia="宋体"/>
          <w:b/>
          <w:bCs/>
          <w:lang w:eastAsia="zh-CN"/>
        </w:rPr>
        <w:t>（</w:t>
      </w:r>
      <w:r>
        <w:rPr>
          <w:rFonts w:hint="eastAsia" w:eastAsia="宋体"/>
          <w:b/>
          <w:bCs/>
          <w:lang w:val="en-US" w:eastAsia="zh-CN"/>
        </w:rPr>
        <w:t>3</w:t>
      </w:r>
      <w:r>
        <w:rPr>
          <w:rFonts w:hint="eastAsia" w:eastAsia="宋体"/>
          <w:b/>
          <w:bCs/>
          <w:lang w:eastAsia="zh-CN"/>
        </w:rPr>
        <w:t>）</w:t>
      </w:r>
      <w:r>
        <w:rPr>
          <w:rFonts w:hint="eastAsia" w:eastAsia="宋体"/>
          <w:b/>
          <w:bCs/>
        </w:rPr>
        <w:t>工程管理及运维</w:t>
      </w:r>
      <w:r>
        <w:rPr>
          <w:rFonts w:hint="eastAsia" w:eastAsia="宋体"/>
          <w:b/>
          <w:bCs/>
          <w:lang w:val="en-US" w:eastAsia="zh-CN"/>
        </w:rPr>
        <w:t>数字化</w:t>
      </w:r>
      <w:r>
        <w:rPr>
          <w:rFonts w:hint="eastAsia"/>
          <w:lang w:val="en-US" w:eastAsia="zh-CN"/>
        </w:rPr>
        <w:t>：</w:t>
      </w:r>
      <w:r>
        <w:rPr>
          <w:rFonts w:hint="eastAsia"/>
        </w:rPr>
        <w:t>通过全生命周期的工程项目管理，实现工程项目的高效实施和运营。逐渐实现运维自动化和智能化。</w:t>
      </w:r>
    </w:p>
    <w:p>
      <w:pPr>
        <w:ind w:firstLine="560"/>
      </w:pPr>
      <w:r>
        <w:rPr>
          <w:rFonts w:hint="eastAsia" w:eastAsia="宋体"/>
          <w:b/>
          <w:bCs/>
          <w:lang w:eastAsia="zh-CN"/>
        </w:rPr>
        <w:t>（</w:t>
      </w:r>
      <w:r>
        <w:rPr>
          <w:rFonts w:hint="eastAsia" w:eastAsia="宋体"/>
          <w:b/>
          <w:bCs/>
          <w:lang w:val="en-US" w:eastAsia="zh-CN"/>
        </w:rPr>
        <w:t>4</w:t>
      </w:r>
      <w:r>
        <w:rPr>
          <w:rFonts w:hint="eastAsia" w:eastAsia="宋体"/>
          <w:b/>
          <w:bCs/>
          <w:lang w:eastAsia="zh-CN"/>
        </w:rPr>
        <w:t>）</w:t>
      </w:r>
      <w:r>
        <w:rPr>
          <w:rFonts w:hint="eastAsia" w:eastAsia="宋体"/>
          <w:b/>
          <w:bCs/>
        </w:rPr>
        <w:t>集成供应链</w:t>
      </w:r>
      <w:r>
        <w:rPr>
          <w:rFonts w:hint="eastAsia" w:eastAsia="宋体"/>
          <w:b/>
          <w:bCs/>
          <w:lang w:val="en-US" w:eastAsia="zh-CN"/>
        </w:rPr>
        <w:t>数字化</w:t>
      </w:r>
      <w:r>
        <w:rPr>
          <w:rFonts w:hint="eastAsia"/>
          <w:lang w:val="en-US" w:eastAsia="zh-CN"/>
        </w:rPr>
        <w:t>：</w:t>
      </w:r>
      <w:r>
        <w:rPr>
          <w:rFonts w:hint="eastAsia"/>
        </w:rPr>
        <w:t>建立一套完善的供应商管理以及交易记录</w:t>
      </w:r>
      <w:r>
        <w:rPr>
          <w:rFonts w:hint="eastAsia"/>
          <w:color w:val="auto"/>
          <w:lang w:val="en-US" w:eastAsia="zh-CN"/>
        </w:rPr>
        <w:t>系统</w:t>
      </w:r>
      <w:r>
        <w:rPr>
          <w:rFonts w:hint="eastAsia"/>
        </w:rPr>
        <w:t>，以便能够快速地提供报价依据、进行快速报价以及准确核算成本。不仅可以提高公司的投标效率，同时还可以有效控制公司的利润。</w:t>
      </w:r>
    </w:p>
    <w:p>
      <w:pPr>
        <w:widowControl/>
        <w:numPr>
          <w:ilvl w:val="-1"/>
          <w:numId w:val="0"/>
        </w:numPr>
        <w:ind w:firstLine="560"/>
      </w:pPr>
      <w:r>
        <w:rPr>
          <w:rFonts w:hint="eastAsia" w:eastAsia="宋体"/>
          <w:b/>
          <w:bCs/>
          <w:lang w:eastAsia="zh-CN"/>
        </w:rPr>
        <w:t>（</w:t>
      </w:r>
      <w:r>
        <w:rPr>
          <w:rFonts w:hint="eastAsia" w:eastAsia="宋体"/>
          <w:b/>
          <w:bCs/>
          <w:lang w:val="en-US" w:eastAsia="zh-CN"/>
        </w:rPr>
        <w:t>5</w:t>
      </w:r>
      <w:r>
        <w:rPr>
          <w:rFonts w:hint="eastAsia" w:eastAsia="宋体"/>
          <w:b/>
          <w:bCs/>
          <w:lang w:eastAsia="zh-CN"/>
        </w:rPr>
        <w:t>）</w:t>
      </w:r>
      <w:r>
        <w:rPr>
          <w:rFonts w:hint="eastAsia" w:eastAsia="宋体"/>
          <w:b/>
          <w:bCs/>
        </w:rPr>
        <w:t>财务管理</w:t>
      </w:r>
      <w:r>
        <w:rPr>
          <w:rFonts w:hint="eastAsia" w:eastAsia="宋体"/>
          <w:b/>
          <w:bCs/>
          <w:lang w:val="en-US" w:eastAsia="zh-CN"/>
        </w:rPr>
        <w:t>数字化</w:t>
      </w:r>
      <w:r>
        <w:rPr>
          <w:rFonts w:hint="eastAsia"/>
          <w:lang w:val="en-US" w:eastAsia="zh-CN"/>
        </w:rPr>
        <w:t>：</w:t>
      </w:r>
      <w:r>
        <w:rPr>
          <w:rFonts w:hint="eastAsia"/>
        </w:rPr>
        <w:t>完善财务管理系统，从当前的财务核算进一步做到财务管理，实现财务数字化与数字财务化，真正做到财务基础工作线上自动完成，有效进行全面预算管理，做好各部门及项目的成本管控，通过财务数据的实时、全面看板式、图表式呈现，有效支持领导决策，为提能增效提供数据支撑。</w:t>
      </w:r>
    </w:p>
    <w:p>
      <w:pPr>
        <w:ind w:firstLine="560"/>
      </w:pPr>
      <w:r>
        <w:rPr>
          <w:rFonts w:hint="eastAsia" w:eastAsia="宋体"/>
          <w:b/>
          <w:bCs/>
          <w:lang w:eastAsia="zh-CN"/>
        </w:rPr>
        <w:t>（</w:t>
      </w:r>
      <w:r>
        <w:rPr>
          <w:rFonts w:hint="eastAsia" w:eastAsia="宋体"/>
          <w:b/>
          <w:bCs/>
          <w:lang w:val="en-US" w:eastAsia="zh-CN"/>
        </w:rPr>
        <w:t>6</w:t>
      </w:r>
      <w:r>
        <w:rPr>
          <w:rFonts w:hint="eastAsia" w:eastAsia="宋体"/>
          <w:b/>
          <w:bCs/>
          <w:lang w:eastAsia="zh-CN"/>
        </w:rPr>
        <w:t>）</w:t>
      </w:r>
      <w:r>
        <w:rPr>
          <w:rFonts w:hint="eastAsia" w:eastAsia="宋体"/>
          <w:b/>
          <w:bCs/>
        </w:rPr>
        <w:t>移动办公</w:t>
      </w:r>
      <w:r>
        <w:rPr>
          <w:rFonts w:hint="eastAsia" w:eastAsia="宋体"/>
          <w:b/>
          <w:bCs/>
          <w:lang w:eastAsia="zh-CN"/>
        </w:rPr>
        <w:t>：</w:t>
      </w:r>
      <w:r>
        <w:rPr>
          <w:rFonts w:hint="eastAsia"/>
        </w:rPr>
        <w:t>为实现异地办公和移动办公，应构建协同办公平台，推动信息共享和沟通。</w:t>
      </w:r>
    </w:p>
    <w:p>
      <w:pPr>
        <w:ind w:firstLine="560"/>
      </w:pPr>
      <w:r>
        <w:rPr>
          <w:rFonts w:hint="eastAsia" w:eastAsia="宋体"/>
          <w:b/>
          <w:bCs/>
          <w:lang w:val="en-US" w:eastAsia="zh-CN"/>
        </w:rPr>
        <w:t>（7）各</w:t>
      </w:r>
      <w:r>
        <w:rPr>
          <w:rFonts w:hint="eastAsia" w:eastAsia="宋体"/>
          <w:b/>
          <w:bCs/>
        </w:rPr>
        <w:t>系统集成并打通数据</w:t>
      </w:r>
      <w:r>
        <w:rPr>
          <w:rFonts w:hint="eastAsia"/>
          <w:lang w:eastAsia="zh-CN"/>
        </w:rPr>
        <w:t>：</w:t>
      </w:r>
      <w:r>
        <w:rPr>
          <w:rFonts w:hint="eastAsia"/>
        </w:rPr>
        <w:t>将各办公系统的数据进行集成并打通，实现数据的互通互联，以便对业务流程进行数字化管控和优化，加强对业务运营的监控，并对各类实时数据进行收集和整合。</w:t>
      </w:r>
    </w:p>
    <w:p>
      <w:pPr>
        <w:pStyle w:val="4"/>
        <w:spacing w:before="0" w:after="0"/>
        <w:ind w:left="0" w:firstLine="0"/>
      </w:pPr>
      <w:r>
        <w:rPr>
          <w:rFonts w:hint="eastAsia"/>
        </w:rPr>
        <w:t xml:space="preserve"> </w:t>
      </w:r>
      <w:bookmarkStart w:id="1541" w:name="_Toc300654121"/>
      <w:bookmarkStart w:id="1542" w:name="_Toc127767145"/>
      <w:bookmarkStart w:id="1543" w:name="_Toc28952"/>
      <w:bookmarkStart w:id="1544" w:name="_Toc2085133735"/>
      <w:bookmarkStart w:id="1545" w:name="_Toc332340543"/>
      <w:bookmarkStart w:id="1546" w:name="_Toc172656830"/>
      <w:bookmarkStart w:id="1547" w:name="_Toc14998"/>
      <w:bookmarkStart w:id="1548" w:name="_Toc1129461413"/>
      <w:bookmarkStart w:id="1549" w:name="_Toc1409532831"/>
      <w:bookmarkStart w:id="1550" w:name="_Toc1652465624"/>
      <w:bookmarkStart w:id="1551" w:name="_Toc227803069"/>
      <w:bookmarkStart w:id="1552" w:name="_Toc3535328"/>
      <w:bookmarkStart w:id="1553" w:name="_Toc731905711"/>
      <w:bookmarkStart w:id="1554" w:name="_Toc745623502"/>
      <w:bookmarkStart w:id="1555" w:name="_Toc1175820578"/>
      <w:bookmarkStart w:id="1556" w:name="_Toc515906347"/>
      <w:bookmarkStart w:id="1557" w:name="_Toc638663380"/>
      <w:bookmarkStart w:id="1558" w:name="_Toc2075875705"/>
      <w:bookmarkStart w:id="1559" w:name="_Toc436041765"/>
      <w:bookmarkStart w:id="1560" w:name="_Toc7761"/>
      <w:bookmarkStart w:id="1561" w:name="_Toc1036401520"/>
      <w:bookmarkStart w:id="1562" w:name="_Toc1114063663"/>
      <w:bookmarkStart w:id="1563" w:name="_Toc2103"/>
      <w:bookmarkStart w:id="1564" w:name="_Toc17230"/>
      <w:bookmarkStart w:id="1565" w:name="_Toc1314765298"/>
      <w:bookmarkStart w:id="1566" w:name="_Toc1511546499"/>
      <w:bookmarkStart w:id="1567" w:name="_Toc7191"/>
      <w:bookmarkStart w:id="1568" w:name="_Toc824863049"/>
      <w:bookmarkStart w:id="1569" w:name="_Toc1411102592"/>
      <w:bookmarkStart w:id="1570" w:name="_Toc37596415"/>
      <w:bookmarkStart w:id="1571" w:name="_Toc20913"/>
      <w:bookmarkStart w:id="1572" w:name="_Toc21774"/>
      <w:r>
        <w:rPr>
          <w:rFonts w:hint="eastAsia"/>
        </w:rPr>
        <w:t>成都民航空管科技发展有限公司</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pPr>
        <w:ind w:firstLine="560"/>
      </w:pPr>
      <w:r>
        <w:rPr>
          <w:rFonts w:hint="eastAsia"/>
        </w:rPr>
        <w:t>本节将对成都民航空管科技发展有限公司</w:t>
      </w:r>
      <w:r>
        <w:rPr>
          <w:rFonts w:hint="eastAsia"/>
          <w:lang w:eastAsia="zh-CN"/>
        </w:rPr>
        <w:t>（</w:t>
      </w:r>
      <w:r>
        <w:rPr>
          <w:rFonts w:hint="eastAsia"/>
          <w:lang w:val="en-US" w:eastAsia="zh-CN"/>
        </w:rPr>
        <w:t>以下简称“</w:t>
      </w:r>
      <w:r>
        <w:rPr>
          <w:rFonts w:hint="eastAsia"/>
        </w:rPr>
        <w:t>空管公司</w:t>
      </w:r>
      <w:r>
        <w:rPr>
          <w:rFonts w:hint="eastAsia"/>
          <w:lang w:eastAsia="zh-CN"/>
        </w:rPr>
        <w:t>”）</w:t>
      </w:r>
      <w:r>
        <w:rPr>
          <w:rFonts w:hint="eastAsia"/>
        </w:rPr>
        <w:t>的业务痛点进行简要总结，并在此基础上，针对业务痛点对</w:t>
      </w:r>
      <w:r>
        <w:rPr>
          <w:rFonts w:hint="eastAsia"/>
          <w:lang w:val="en-US" w:eastAsia="zh-CN"/>
        </w:rPr>
        <w:t>空管</w:t>
      </w:r>
      <w:r>
        <w:rPr>
          <w:rFonts w:hint="eastAsia"/>
        </w:rPr>
        <w:t>公司数字化建设核心需求提出初步建议。</w:t>
      </w:r>
    </w:p>
    <w:p>
      <w:pPr>
        <w:pStyle w:val="5"/>
        <w:ind w:firstLine="0"/>
      </w:pPr>
      <w:r>
        <w:t>空管公司业务</w:t>
      </w:r>
      <w:r>
        <w:rPr>
          <w:rFonts w:hint="eastAsia"/>
          <w:lang w:val="en-US" w:eastAsia="zh-CN"/>
        </w:rPr>
        <w:t>简介</w:t>
      </w:r>
    </w:p>
    <w:p>
      <w:pPr>
        <w:ind w:firstLine="560"/>
        <w:rPr>
          <w:rFonts w:hint="eastAsia"/>
        </w:rPr>
      </w:pPr>
      <w:r>
        <w:rPr>
          <w:rFonts w:hint="eastAsia"/>
          <w:lang w:val="en-US" w:eastAsia="zh-CN"/>
        </w:rPr>
        <w:t>空管公司</w:t>
      </w:r>
      <w:r>
        <w:rPr>
          <w:rFonts w:hint="eastAsia"/>
        </w:rPr>
        <w:t>是中国民航局第二研究所下属的高科技企业，获高新技术企业认定、软件企业认定、ISO9001认证和CMMI认证。公司致力于空管关键装备的国产化和产业化；主要从事空管技术、信息技术和管制运行安全等产品的研究开发、系统集成、工程建设、技术服务。致力于空管关键装备的国产化和产业化。</w:t>
      </w:r>
    </w:p>
    <w:p>
      <w:pPr>
        <w:ind w:firstLine="560"/>
        <w:rPr>
          <w:rFonts w:hint="eastAsia"/>
        </w:rPr>
      </w:pPr>
      <w:r>
        <w:rPr>
          <w:rFonts w:hint="eastAsia"/>
        </w:rPr>
        <w:t>先后承担并完成了多项国家863计划项目、科技支撑计划项目和国家空管委、民航局重点科研课题</w:t>
      </w:r>
      <w:r>
        <w:rPr>
          <w:rFonts w:hint="eastAsia"/>
          <w:lang w:eastAsia="zh-CN"/>
        </w:rPr>
        <w:t>。</w:t>
      </w:r>
      <w:r>
        <w:rPr>
          <w:rFonts w:hint="eastAsia"/>
        </w:rPr>
        <w:t>经过二十多年的技术积累和产品研发，公司形成了</w:t>
      </w:r>
      <w:r>
        <w:rPr>
          <w:rFonts w:hint="eastAsia"/>
          <w:lang w:val="en-US" w:eastAsia="zh-CN"/>
        </w:rPr>
        <w:t>多</w:t>
      </w:r>
      <w:r>
        <w:rPr>
          <w:rFonts w:hint="eastAsia"/>
        </w:rPr>
        <w:t>领域多个系列的产品，整体技术水平居国内领先，部分关键技术已达国际先进水平，优良的工程、优质的产品和服务获得了用户的充分肯定和赞誉。公司产品已成功应用于民航局空管局、地区空管局、空管分局（站）等各级单位和部门。</w:t>
      </w:r>
    </w:p>
    <w:p>
      <w:pPr>
        <w:pStyle w:val="5"/>
        <w:ind w:firstLine="0"/>
      </w:pPr>
      <w:r>
        <w:rPr>
          <w:rFonts w:hint="eastAsia"/>
        </w:rPr>
        <w:t>空管公司业务痛点</w:t>
      </w:r>
    </w:p>
    <w:p>
      <w:pPr>
        <w:numPr>
          <w:ilvl w:val="0"/>
          <w:numId w:val="0"/>
        </w:numPr>
        <w:ind w:firstLine="560" w:firstLineChars="200"/>
        <w:rPr>
          <w:rFonts w:hint="eastAsia"/>
        </w:rPr>
      </w:pPr>
      <w:r>
        <w:rPr>
          <w:rFonts w:hint="eastAsia"/>
        </w:rPr>
        <w:t>（</w:t>
      </w:r>
      <w:r>
        <w:rPr>
          <w:rFonts w:hint="eastAsia"/>
          <w:lang w:val="en-US" w:eastAsia="zh-CN"/>
        </w:rPr>
        <w:t>1</w:t>
      </w:r>
      <w:r>
        <w:rPr>
          <w:rFonts w:hint="eastAsia"/>
        </w:rPr>
        <w:t>）</w:t>
      </w:r>
      <w:r>
        <w:rPr>
          <w:rFonts w:hint="eastAsia"/>
          <w:b/>
          <w:bCs/>
        </w:rPr>
        <w:t>CRM功能不全，无法覆盖合同全生命周期：</w:t>
      </w:r>
      <w:r>
        <w:rPr>
          <w:rFonts w:hint="eastAsia"/>
        </w:rPr>
        <w:t>用自建的CRM进行合同和客户拜访管理，但系统较</w:t>
      </w:r>
      <w:r>
        <w:rPr>
          <w:rFonts w:hint="eastAsia"/>
          <w:lang w:val="en-US" w:eastAsia="zh-CN"/>
        </w:rPr>
        <w:t>为</w:t>
      </w:r>
      <w:r>
        <w:rPr>
          <w:rFonts w:hint="eastAsia"/>
        </w:rPr>
        <w:t>简单</w:t>
      </w:r>
      <w:r>
        <w:rPr>
          <w:rFonts w:hint="eastAsia"/>
          <w:lang w:eastAsia="zh-CN"/>
        </w:rPr>
        <w:t>，</w:t>
      </w:r>
      <w:r>
        <w:rPr>
          <w:rFonts w:hint="eastAsia"/>
        </w:rPr>
        <w:t>功能不全。</w:t>
      </w:r>
    </w:p>
    <w:p>
      <w:pPr>
        <w:numPr>
          <w:ilvl w:val="0"/>
          <w:numId w:val="0"/>
        </w:numPr>
        <w:ind w:firstLine="560" w:firstLineChars="200"/>
        <w:rPr>
          <w:rFonts w:hint="eastAsia"/>
        </w:rPr>
      </w:pPr>
      <w:r>
        <w:rPr>
          <w:rFonts w:hint="eastAsia"/>
        </w:rPr>
        <w:t>（</w:t>
      </w:r>
      <w:r>
        <w:rPr>
          <w:rFonts w:hint="eastAsia"/>
          <w:lang w:val="en-US" w:eastAsia="zh-CN"/>
        </w:rPr>
        <w:t>2</w:t>
      </w:r>
      <w:r>
        <w:rPr>
          <w:rFonts w:hint="eastAsia"/>
        </w:rPr>
        <w:t>）</w:t>
      </w:r>
      <w:r>
        <w:rPr>
          <w:rFonts w:hint="eastAsia"/>
          <w:b/>
          <w:bCs/>
        </w:rPr>
        <w:t>不能移动在线办公</w:t>
      </w:r>
      <w:r>
        <w:rPr>
          <w:rFonts w:hint="eastAsia"/>
        </w:rPr>
        <w:t>。</w:t>
      </w:r>
    </w:p>
    <w:p>
      <w:pPr>
        <w:pStyle w:val="5"/>
        <w:ind w:firstLine="0"/>
      </w:pPr>
      <w:r>
        <w:rPr>
          <w:rFonts w:hint="eastAsia"/>
        </w:rPr>
        <w:t>IT应用和规划现状</w:t>
      </w:r>
    </w:p>
    <w:p>
      <w:pPr>
        <w:numPr>
          <w:ilvl w:val="0"/>
          <w:numId w:val="0"/>
        </w:numPr>
        <w:ind w:left="0" w:firstLine="560"/>
      </w:pPr>
      <w:r>
        <w:rPr>
          <w:rFonts w:hint="eastAsia"/>
        </w:rPr>
        <w:t>（1）</w:t>
      </w:r>
      <w:r>
        <w:t>已使用</w:t>
      </w:r>
      <w:r>
        <w:rPr>
          <w:rFonts w:hint="eastAsia"/>
        </w:rPr>
        <w:t>：</w:t>
      </w:r>
      <w:r>
        <w:t>CRM系统</w:t>
      </w:r>
      <w:r>
        <w:rPr>
          <w:rFonts w:hint="eastAsia"/>
        </w:rPr>
        <w:t>、</w:t>
      </w:r>
      <w:r>
        <w:t>钉钉</w:t>
      </w:r>
      <w:r>
        <w:rPr>
          <w:rFonts w:hint="eastAsia"/>
        </w:rPr>
        <w:t>、</w:t>
      </w:r>
      <w:r>
        <w:t>缺陷/配置管理系统</w:t>
      </w:r>
      <w:r>
        <w:rPr>
          <w:rFonts w:hint="eastAsia"/>
        </w:rPr>
        <w:t>、</w:t>
      </w:r>
      <w:r>
        <w:t>研发系统</w:t>
      </w:r>
      <w:r>
        <w:rPr>
          <w:rFonts w:hint="eastAsia"/>
        </w:rPr>
        <w:t>（</w:t>
      </w:r>
      <w:r>
        <w:t>本地部署</w:t>
      </w:r>
      <w:r>
        <w:rPr>
          <w:rFonts w:hint="eastAsia"/>
        </w:rPr>
        <w:t>）</w:t>
      </w:r>
      <w:r>
        <w:t>。</w:t>
      </w:r>
    </w:p>
    <w:p>
      <w:pPr>
        <w:numPr>
          <w:ilvl w:val="0"/>
          <w:numId w:val="0"/>
        </w:numPr>
        <w:ind w:left="0" w:firstLine="560"/>
      </w:pPr>
      <w:r>
        <w:rPr>
          <w:rFonts w:hint="eastAsia"/>
        </w:rPr>
        <w:t>（</w:t>
      </w:r>
      <w:r>
        <w:rPr>
          <w:rFonts w:hint="eastAsia"/>
          <w:lang w:val="en-US" w:eastAsia="zh-CN"/>
        </w:rPr>
        <w:t>2</w:t>
      </w:r>
      <w:r>
        <w:rPr>
          <w:rFonts w:hint="eastAsia"/>
        </w:rPr>
        <w:t>）</w:t>
      </w:r>
      <w:r>
        <w:t>实施中</w:t>
      </w:r>
      <w:r>
        <w:rPr>
          <w:rFonts w:hint="eastAsia"/>
        </w:rPr>
        <w:t>：新OA、软件开发云</w:t>
      </w:r>
      <w:r>
        <w:t>。</w:t>
      </w:r>
    </w:p>
    <w:p>
      <w:pPr>
        <w:numPr>
          <w:ilvl w:val="0"/>
          <w:numId w:val="0"/>
        </w:numPr>
        <w:ind w:left="0" w:firstLine="560"/>
      </w:pPr>
      <w:r>
        <w:rPr>
          <w:rFonts w:hint="eastAsia"/>
        </w:rPr>
        <w:t>（</w:t>
      </w:r>
      <w:r>
        <w:rPr>
          <w:rFonts w:hint="eastAsia"/>
          <w:lang w:val="en-US" w:eastAsia="zh-CN"/>
        </w:rPr>
        <w:t>3</w:t>
      </w:r>
      <w:r>
        <w:rPr>
          <w:rFonts w:hint="eastAsia"/>
        </w:rPr>
        <w:t>）</w:t>
      </w:r>
      <w:r>
        <w:t>规划中</w:t>
      </w:r>
      <w:r>
        <w:rPr>
          <w:rFonts w:hint="eastAsia"/>
        </w:rPr>
        <w:t>：无</w:t>
      </w:r>
      <w:r>
        <w:t>。</w:t>
      </w:r>
    </w:p>
    <w:p>
      <w:pPr>
        <w:pStyle w:val="5"/>
        <w:ind w:firstLine="0"/>
      </w:pPr>
      <w:r>
        <w:rPr>
          <w:rFonts w:hint="eastAsia"/>
        </w:rPr>
        <w:t>数字化建设重点需求建议</w:t>
      </w:r>
    </w:p>
    <w:p>
      <w:pPr>
        <w:numPr>
          <w:ilvl w:val="0"/>
          <w:numId w:val="14"/>
        </w:numPr>
        <w:ind w:left="0" w:firstLine="562"/>
        <w:rPr>
          <w:rFonts w:hint="eastAsia"/>
        </w:rPr>
      </w:pPr>
      <w:r>
        <w:rPr>
          <w:rFonts w:hint="eastAsia"/>
          <w:b/>
          <w:bCs/>
        </w:rPr>
        <w:t>完善CRM系统功能：</w:t>
      </w:r>
      <w:r>
        <w:rPr>
          <w:rFonts w:hint="eastAsia"/>
        </w:rPr>
        <w:t>现有CRM系统中已有基础功能，需要增加数据分析及自动化工作流等功能，以便更好地了解客户的需求，从而提高客户满意度和工作效率。</w:t>
      </w:r>
    </w:p>
    <w:p>
      <w:pPr>
        <w:numPr>
          <w:ilvl w:val="0"/>
          <w:numId w:val="0"/>
        </w:numPr>
        <w:ind w:left="0" w:firstLine="562"/>
        <w:rPr>
          <w:rFonts w:hint="eastAsia"/>
        </w:rPr>
      </w:pPr>
      <w:r>
        <w:rPr>
          <w:rFonts w:hint="eastAsia"/>
        </w:rPr>
        <w:t>（</w:t>
      </w:r>
      <w:r>
        <w:rPr>
          <w:rFonts w:hint="eastAsia"/>
          <w:lang w:val="en-US" w:eastAsia="zh-CN"/>
        </w:rPr>
        <w:t>2</w:t>
      </w:r>
      <w:r>
        <w:rPr>
          <w:rFonts w:hint="eastAsia"/>
        </w:rPr>
        <w:t>）</w:t>
      </w:r>
      <w:r>
        <w:rPr>
          <w:rFonts w:hint="eastAsia"/>
          <w:b/>
          <w:bCs/>
          <w:lang w:val="en-US" w:eastAsia="zh-CN"/>
        </w:rPr>
        <w:t>完善</w:t>
      </w:r>
      <w:r>
        <w:rPr>
          <w:rFonts w:hint="eastAsia"/>
          <w:b/>
          <w:bCs/>
        </w:rPr>
        <w:t>项目管理系统：</w:t>
      </w:r>
      <w:r>
        <w:rPr>
          <w:rFonts w:hint="eastAsia"/>
        </w:rPr>
        <w:t>包含项目管理计划、任务分解、风险管理、沟通管理、质量管理及变更管理等功能，对项目进行高效管理，降低风险。</w:t>
      </w:r>
    </w:p>
    <w:p>
      <w:pPr>
        <w:numPr>
          <w:ilvl w:val="0"/>
          <w:numId w:val="0"/>
        </w:numPr>
        <w:ind w:left="0" w:firstLine="562"/>
        <w:rPr>
          <w:color w:val="000000" w:themeColor="text1"/>
          <w14:textFill>
            <w14:solidFill>
              <w14:schemeClr w14:val="tx1"/>
            </w14:solidFill>
          </w14:textFill>
        </w:rPr>
      </w:pPr>
      <w:r>
        <w:rPr>
          <w:rFonts w:hint="eastAsia"/>
        </w:rPr>
        <w:t>（</w:t>
      </w:r>
      <w:r>
        <w:rPr>
          <w:rFonts w:hint="eastAsia"/>
          <w:lang w:val="en-US" w:eastAsia="zh-CN"/>
        </w:rPr>
        <w:t>3</w:t>
      </w:r>
      <w:r>
        <w:rPr>
          <w:rFonts w:hint="eastAsia"/>
        </w:rPr>
        <w:t>）</w:t>
      </w:r>
      <w:r>
        <w:rPr>
          <w:rFonts w:hint="eastAsia"/>
          <w:b/>
          <w:bCs/>
          <w:color w:val="000000" w:themeColor="text1"/>
          <w14:textFill>
            <w14:solidFill>
              <w14:schemeClr w14:val="tx1"/>
            </w14:solidFill>
          </w14:textFill>
        </w:rPr>
        <w:t>实现移动办公：</w:t>
      </w:r>
      <w:r>
        <w:rPr>
          <w:rFonts w:hint="eastAsia"/>
          <w:color w:val="000000" w:themeColor="text1"/>
          <w14:textFill>
            <w14:solidFill>
              <w14:schemeClr w14:val="tx1"/>
            </w14:solidFill>
          </w14:textFill>
        </w:rPr>
        <w:t>建设远程办公系统，实现网络会议、电子公文及电子印章等，并实现移动办公。</w:t>
      </w:r>
    </w:p>
    <w:p>
      <w:pPr>
        <w:pStyle w:val="4"/>
        <w:spacing w:before="0" w:after="0"/>
        <w:ind w:left="0" w:firstLine="0"/>
      </w:pPr>
      <w:r>
        <w:rPr>
          <w:rFonts w:hint="eastAsia"/>
        </w:rPr>
        <w:t xml:space="preserve"> </w:t>
      </w:r>
      <w:bookmarkStart w:id="1573" w:name="_Toc1250012458"/>
      <w:bookmarkStart w:id="1574" w:name="_Toc64790256"/>
      <w:bookmarkStart w:id="1575" w:name="_Toc592934713"/>
      <w:bookmarkStart w:id="1576" w:name="_Toc1126180560"/>
      <w:bookmarkStart w:id="1577" w:name="_Toc1127117869"/>
      <w:bookmarkStart w:id="1578" w:name="_Toc913"/>
      <w:bookmarkStart w:id="1579" w:name="_Toc1339740791"/>
      <w:bookmarkStart w:id="1580" w:name="_Toc30997"/>
      <w:bookmarkStart w:id="1581" w:name="_Toc8032"/>
      <w:bookmarkStart w:id="1582" w:name="_Toc42540354"/>
      <w:bookmarkStart w:id="1583" w:name="_Toc1870321729"/>
      <w:bookmarkStart w:id="1584" w:name="_Toc1731219564"/>
      <w:bookmarkStart w:id="1585" w:name="_Toc1739349923"/>
      <w:bookmarkStart w:id="1586" w:name="_Toc9766"/>
      <w:bookmarkStart w:id="1587" w:name="_Toc27624"/>
      <w:bookmarkStart w:id="1588" w:name="_Toc1801119503"/>
      <w:bookmarkStart w:id="1589" w:name="_Toc1446491090"/>
      <w:bookmarkStart w:id="1590" w:name="_Toc871934752"/>
      <w:bookmarkStart w:id="1591" w:name="_Toc21995"/>
      <w:bookmarkStart w:id="1592" w:name="_Toc1977948330"/>
      <w:bookmarkStart w:id="1593" w:name="_Toc892159954"/>
      <w:bookmarkStart w:id="1594" w:name="_Toc560485823"/>
      <w:bookmarkStart w:id="1595" w:name="_Toc22830"/>
      <w:bookmarkStart w:id="1596" w:name="_Toc57048752"/>
      <w:bookmarkStart w:id="1597" w:name="_Toc2046242662"/>
      <w:bookmarkStart w:id="1598" w:name="_Toc1223644773"/>
      <w:bookmarkStart w:id="1599" w:name="_Toc158065848"/>
      <w:bookmarkStart w:id="1600" w:name="_Toc1466323158"/>
      <w:bookmarkStart w:id="1601" w:name="_Toc352954761"/>
      <w:bookmarkStart w:id="1602" w:name="_Toc1436199227"/>
      <w:bookmarkStart w:id="1603" w:name="_Toc522754687"/>
      <w:bookmarkStart w:id="1604" w:name="_Toc2009"/>
      <w:r>
        <w:rPr>
          <w:rFonts w:hint="eastAsia"/>
        </w:rPr>
        <w:t>成都民航六维航化有限责任公司</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pPr>
        <w:ind w:firstLine="560"/>
        <w:rPr>
          <w:rFonts w:hint="eastAsia"/>
        </w:rPr>
      </w:pPr>
      <w:r>
        <w:rPr>
          <w:rFonts w:hint="eastAsia"/>
        </w:rPr>
        <w:t>本节将对成都民航六维航化有限责任公司</w:t>
      </w:r>
      <w:r>
        <w:rPr>
          <w:rFonts w:hint="eastAsia"/>
          <w:lang w:eastAsia="zh-CN"/>
        </w:rPr>
        <w:t>（</w:t>
      </w:r>
      <w:r>
        <w:rPr>
          <w:rFonts w:hint="eastAsia"/>
          <w:lang w:val="en-US" w:eastAsia="zh-CN"/>
        </w:rPr>
        <w:t>以下简称“六维航化</w:t>
      </w:r>
      <w:r>
        <w:rPr>
          <w:rFonts w:hint="eastAsia"/>
        </w:rPr>
        <w:t>公司</w:t>
      </w:r>
      <w:r>
        <w:rPr>
          <w:rFonts w:hint="eastAsia"/>
          <w:lang w:eastAsia="zh-CN"/>
        </w:rPr>
        <w:t>”）</w:t>
      </w:r>
      <w:r>
        <w:rPr>
          <w:rFonts w:hint="eastAsia"/>
        </w:rPr>
        <w:t>的业务痛点进行简要总结，并在此基础上，针对业务痛点对</w:t>
      </w:r>
      <w:r>
        <w:rPr>
          <w:rFonts w:hint="eastAsia"/>
          <w:lang w:val="en-US" w:eastAsia="zh-CN"/>
        </w:rPr>
        <w:t>六维航化</w:t>
      </w:r>
      <w:r>
        <w:rPr>
          <w:rFonts w:hint="eastAsia"/>
        </w:rPr>
        <w:t>公司数字化建设核心需求提出初步建议。</w:t>
      </w:r>
    </w:p>
    <w:p>
      <w:pPr>
        <w:pStyle w:val="5"/>
        <w:ind w:firstLine="0"/>
      </w:pPr>
      <w:r>
        <w:rPr>
          <w:rFonts w:hint="eastAsia"/>
        </w:rPr>
        <w:t>六维航化公司</w:t>
      </w:r>
      <w:r>
        <w:rPr>
          <w:rFonts w:hint="eastAsia"/>
          <w:lang w:val="en-US" w:eastAsia="zh-CN"/>
        </w:rPr>
        <w:t>业务简介</w:t>
      </w:r>
    </w:p>
    <w:p>
      <w:pPr>
        <w:ind w:firstLine="560"/>
        <w:rPr>
          <w:rFonts w:hint="eastAsia"/>
        </w:rPr>
      </w:pPr>
      <w:r>
        <w:rPr>
          <w:rFonts w:hint="eastAsia"/>
        </w:rPr>
        <w:t>成都民航六维航化有限责任公司是中国航空化学行业开先河者，迄今为止一直都是我国航空公司最大的航化产品供应商和国内领先的航空化学技术服务机构，拥有目前国内最大的航空化学产品生产基地和实力最强的技术研发部门。公司被授予 “高新技术企业”称号，质量保证体系通过CCIC认证中心ISO9001认证。</w:t>
      </w:r>
    </w:p>
    <w:p>
      <w:pPr>
        <w:ind w:firstLine="560"/>
        <w:rPr>
          <w:rFonts w:hint="eastAsia"/>
        </w:rPr>
      </w:pPr>
      <w:r>
        <w:rPr>
          <w:rFonts w:hint="eastAsia"/>
        </w:rPr>
        <w:t>公司目前的产品主要有三类：飞机维护/维修用品、机场道面维护/维修用品、油料用品，产品品种达三十余种。主要有：飞机除冰液（I型、II型）、飞机清洗剂、飞机卫生剂、飞机杀虫剂、客舱空气清新剂、客舱清洗剂、除臭剂、除胶姆剂、脱漆剂、飞机结构防腐剂、飞机隔热隔音绝缘膜、跑道除冰液、道面标志漆、嵌缝胶、燃油水分显示器等。</w:t>
      </w:r>
    </w:p>
    <w:p>
      <w:pPr>
        <w:pStyle w:val="5"/>
        <w:ind w:firstLine="0"/>
      </w:pPr>
      <w:r>
        <w:rPr>
          <w:rFonts w:hint="eastAsia"/>
        </w:rPr>
        <w:t>六维航化公司业务痛点</w:t>
      </w:r>
    </w:p>
    <w:p>
      <w:pPr>
        <w:numPr>
          <w:ilvl w:val="0"/>
          <w:numId w:val="15"/>
        </w:numPr>
        <w:ind w:firstLine="560" w:firstLineChars="200"/>
        <w:rPr>
          <w:rFonts w:hint="eastAsia"/>
          <w:b w:val="0"/>
          <w:bCs w:val="0"/>
          <w:lang w:eastAsia="zh-CN"/>
        </w:rPr>
      </w:pPr>
      <w:r>
        <w:rPr>
          <w:rFonts w:hint="eastAsia"/>
          <w:b w:val="0"/>
          <w:bCs w:val="0"/>
        </w:rPr>
        <w:t>科研资源缺乏共享</w:t>
      </w:r>
      <w:r>
        <w:rPr>
          <w:rFonts w:hint="eastAsia"/>
          <w:b w:val="0"/>
          <w:bCs w:val="0"/>
          <w:lang w:eastAsia="zh-CN"/>
        </w:rPr>
        <w:t>。</w:t>
      </w:r>
    </w:p>
    <w:p>
      <w:pPr>
        <w:numPr>
          <w:ilvl w:val="0"/>
          <w:numId w:val="0"/>
        </w:numPr>
        <w:ind w:left="0" w:firstLine="560" w:firstLineChars="200"/>
        <w:rPr>
          <w:rFonts w:cs="Times New Roman"/>
          <w:b w:val="0"/>
          <w:bCs w:val="0"/>
          <w:color w:val="000000" w:themeColor="text1"/>
          <w14:textFill>
            <w14:solidFill>
              <w14:schemeClr w14:val="tx1"/>
            </w14:solidFill>
          </w14:textFill>
        </w:rPr>
      </w:pPr>
      <w:r>
        <w:rPr>
          <w:rFonts w:hint="eastAsia"/>
          <w:b w:val="0"/>
          <w:bCs w:val="0"/>
        </w:rPr>
        <w:t>（</w:t>
      </w:r>
      <w:r>
        <w:rPr>
          <w:rFonts w:hint="eastAsia"/>
          <w:b w:val="0"/>
          <w:bCs w:val="0"/>
          <w:lang w:val="en-US" w:eastAsia="zh-CN"/>
        </w:rPr>
        <w:t>2</w:t>
      </w:r>
      <w:r>
        <w:rPr>
          <w:rFonts w:hint="eastAsia"/>
          <w:b w:val="0"/>
          <w:bCs w:val="0"/>
        </w:rPr>
        <w:t>）</w:t>
      </w:r>
      <w:r>
        <w:rPr>
          <w:rFonts w:hint="eastAsia" w:cs="Times New Roman"/>
          <w:b w:val="0"/>
          <w:bCs w:val="0"/>
          <w:color w:val="000000" w:themeColor="text1"/>
          <w14:textFill>
            <w14:solidFill>
              <w14:schemeClr w14:val="tx1"/>
            </w14:solidFill>
          </w14:textFill>
        </w:rPr>
        <w:t>多个</w:t>
      </w:r>
      <w:r>
        <w:rPr>
          <w:rFonts w:cs="Times New Roman"/>
          <w:b w:val="0"/>
          <w:bCs w:val="0"/>
          <w:color w:val="000000" w:themeColor="text1"/>
          <w14:textFill>
            <w14:solidFill>
              <w14:schemeClr w14:val="tx1"/>
            </w14:solidFill>
          </w14:textFill>
        </w:rPr>
        <w:t>系统</w:t>
      </w:r>
      <w:r>
        <w:rPr>
          <w:rFonts w:hint="eastAsia" w:cs="Times New Roman"/>
          <w:b w:val="0"/>
          <w:bCs w:val="0"/>
          <w:color w:val="000000" w:themeColor="text1"/>
          <w14:textFill>
            <w14:solidFill>
              <w14:schemeClr w14:val="tx1"/>
            </w14:solidFill>
          </w14:textFill>
        </w:rPr>
        <w:t>无法</w:t>
      </w:r>
      <w:r>
        <w:rPr>
          <w:rFonts w:hint="eastAsia" w:cs="Times New Roman"/>
          <w:b w:val="0"/>
          <w:bCs w:val="0"/>
          <w:color w:val="000000" w:themeColor="text1"/>
          <w:lang w:val="en-US" w:eastAsia="zh-CN"/>
          <w14:textFill>
            <w14:solidFill>
              <w14:schemeClr w14:val="tx1"/>
            </w14:solidFill>
          </w14:textFill>
        </w:rPr>
        <w:t>直接</w:t>
      </w:r>
      <w:r>
        <w:rPr>
          <w:rFonts w:hint="eastAsia" w:cs="Times New Roman"/>
          <w:b w:val="0"/>
          <w:bCs w:val="0"/>
          <w:color w:val="000000" w:themeColor="text1"/>
          <w14:textFill>
            <w14:solidFill>
              <w14:schemeClr w14:val="tx1"/>
            </w14:solidFill>
          </w14:textFill>
        </w:rPr>
        <w:t>互通</w:t>
      </w:r>
      <w:r>
        <w:rPr>
          <w:rFonts w:hint="eastAsia" w:cs="Times New Roman"/>
          <w:b w:val="0"/>
          <w:bCs w:val="0"/>
          <w:color w:val="000000" w:themeColor="text1"/>
          <w:lang w:eastAsia="zh-CN"/>
          <w14:textFill>
            <w14:solidFill>
              <w14:schemeClr w14:val="tx1"/>
            </w14:solidFill>
          </w14:textFill>
        </w:rPr>
        <w:t>。</w:t>
      </w:r>
    </w:p>
    <w:p>
      <w:pPr>
        <w:numPr>
          <w:ilvl w:val="0"/>
          <w:numId w:val="0"/>
        </w:numPr>
        <w:ind w:left="0" w:firstLine="0" w:firstLineChars="0"/>
        <w:rPr>
          <w:rFonts w:hint="eastAsia" w:eastAsia="宋体" w:cs="Times New Roman"/>
          <w:b w:val="0"/>
          <w:bCs w:val="0"/>
          <w:color w:val="000000" w:themeColor="text1"/>
          <w:lang w:eastAsia="zh-CN"/>
          <w14:textFill>
            <w14:solidFill>
              <w14:schemeClr w14:val="tx1"/>
            </w14:solidFill>
          </w14:textFill>
        </w:rPr>
      </w:pPr>
      <w:r>
        <w:rPr>
          <w:rFonts w:hint="eastAsia" w:cs="Times New Roman"/>
          <w:b w:val="0"/>
          <w:bCs w:val="0"/>
          <w:color w:val="000000" w:themeColor="text1"/>
          <w:lang w:val="en-US" w:eastAsia="zh-CN"/>
          <w14:textFill>
            <w14:solidFill>
              <w14:schemeClr w14:val="tx1"/>
            </w14:solidFill>
          </w14:textFill>
        </w:rPr>
        <w:t xml:space="preserve">    </w:t>
      </w:r>
      <w:r>
        <w:rPr>
          <w:rFonts w:hint="eastAsia"/>
          <w:b w:val="0"/>
          <w:bCs w:val="0"/>
        </w:rPr>
        <w:t>（</w:t>
      </w:r>
      <w:r>
        <w:rPr>
          <w:rFonts w:hint="eastAsia"/>
          <w:b w:val="0"/>
          <w:bCs w:val="0"/>
          <w:lang w:val="en-US" w:eastAsia="zh-CN"/>
        </w:rPr>
        <w:t>3</w:t>
      </w:r>
      <w:r>
        <w:rPr>
          <w:rFonts w:hint="eastAsia"/>
          <w:b w:val="0"/>
          <w:bCs w:val="0"/>
        </w:rPr>
        <w:t>）</w:t>
      </w:r>
      <w:r>
        <w:rPr>
          <w:rFonts w:hint="eastAsia" w:cs="Times New Roman"/>
          <w:b w:val="0"/>
          <w:bCs w:val="0"/>
          <w:color w:val="000000" w:themeColor="text1"/>
          <w14:textFill>
            <w14:solidFill>
              <w14:schemeClr w14:val="tx1"/>
            </w14:solidFill>
          </w14:textFill>
        </w:rPr>
        <w:t>无法移动办公</w:t>
      </w:r>
      <w:r>
        <w:rPr>
          <w:rFonts w:hint="eastAsia" w:cs="Times New Roman"/>
          <w:b w:val="0"/>
          <w:bCs w:val="0"/>
          <w:color w:val="000000" w:themeColor="text1"/>
          <w:lang w:eastAsia="zh-CN"/>
          <w14:textFill>
            <w14:solidFill>
              <w14:schemeClr w14:val="tx1"/>
            </w14:solidFill>
          </w14:textFill>
        </w:rPr>
        <w:t>。</w:t>
      </w:r>
    </w:p>
    <w:p>
      <w:pPr>
        <w:pStyle w:val="5"/>
        <w:ind w:firstLine="0"/>
      </w:pPr>
      <w:r>
        <w:rPr>
          <w:rFonts w:hint="eastAsia"/>
        </w:rPr>
        <w:t>IT应用和规划现状</w:t>
      </w:r>
    </w:p>
    <w:p>
      <w:pPr>
        <w:numPr>
          <w:ilvl w:val="0"/>
          <w:numId w:val="0"/>
        </w:numPr>
        <w:ind w:left="0" w:firstLine="560"/>
        <w:rPr>
          <w:rFonts w:cs="Times New Roman"/>
          <w:color w:val="000000" w:themeColor="text1"/>
          <w14:textFill>
            <w14:solidFill>
              <w14:schemeClr w14:val="tx1"/>
            </w14:solidFill>
          </w14:textFill>
        </w:rPr>
      </w:pPr>
      <w:r>
        <w:rPr>
          <w:rFonts w:hint="eastAsia"/>
        </w:rPr>
        <w:t>（1）</w:t>
      </w:r>
      <w:r>
        <w:rPr>
          <w:rFonts w:cs="Times New Roman"/>
          <w:color w:val="000000" w:themeColor="text1"/>
          <w14:textFill>
            <w14:solidFill>
              <w14:schemeClr w14:val="tx1"/>
            </w14:solidFill>
          </w14:textFill>
        </w:rPr>
        <w:t>已使用：ERP系统：实物资产管理和产品原料管理，因网络安全部分模块、功能尚未开放；CRM系统：销售管理；六维公司预算财务信息管理系统；</w:t>
      </w:r>
      <w:r>
        <w:rPr>
          <w:rFonts w:hint="eastAsia" w:cs="Times New Roman"/>
          <w:color w:val="000000" w:themeColor="text1"/>
          <w:lang w:val="en-US" w:eastAsia="zh-CN"/>
          <w14:textFill>
            <w14:solidFill>
              <w14:schemeClr w14:val="tx1"/>
            </w14:solidFill>
          </w14:textFill>
        </w:rPr>
        <w:t>旧</w:t>
      </w:r>
      <w:r>
        <w:rPr>
          <w:rFonts w:cs="Times New Roman"/>
          <w:color w:val="000000" w:themeColor="text1"/>
          <w14:textFill>
            <w14:solidFill>
              <w14:schemeClr w14:val="tx1"/>
            </w14:solidFill>
          </w14:textFill>
        </w:rPr>
        <w:t>OA系统；钉钉</w:t>
      </w:r>
      <w:r>
        <w:rPr>
          <w:rFonts w:hint="eastAsia" w:cs="Times New Roman"/>
          <w:color w:val="000000" w:themeColor="text1"/>
          <w:lang w:eastAsia="zh-CN"/>
          <w14:textFill>
            <w14:solidFill>
              <w14:schemeClr w14:val="tx1"/>
            </w14:solidFill>
          </w14:textFill>
        </w:rPr>
        <w:t>（</w:t>
      </w:r>
      <w:r>
        <w:rPr>
          <w:rFonts w:cs="Times New Roman"/>
          <w:color w:val="000000" w:themeColor="text1"/>
          <w14:textFill>
            <w14:solidFill>
              <w14:schemeClr w14:val="tx1"/>
            </w14:solidFill>
          </w14:textFill>
        </w:rPr>
        <w:t>考勤管理</w:t>
      </w:r>
      <w:r>
        <w:rPr>
          <w:rFonts w:hint="eastAsia" w:cs="Times New Roman"/>
          <w:color w:val="000000" w:themeColor="text1"/>
          <w:lang w:eastAsia="zh-CN"/>
          <w14:textFill>
            <w14:solidFill>
              <w14:schemeClr w14:val="tx1"/>
            </w14:solidFill>
          </w14:textFill>
        </w:rPr>
        <w:t>）</w:t>
      </w:r>
      <w:r>
        <w:rPr>
          <w:rFonts w:cs="Times New Roman"/>
          <w:color w:val="000000" w:themeColor="text1"/>
          <w14:textFill>
            <w14:solidFill>
              <w14:schemeClr w14:val="tx1"/>
            </w14:solidFill>
          </w14:textFill>
        </w:rPr>
        <w:t>。</w:t>
      </w:r>
      <w:r>
        <w:rPr>
          <w:rFonts w:hint="eastAsia" w:cs="Times New Roman"/>
          <w:color w:val="000000" w:themeColor="text1"/>
          <w14:textFill>
            <w14:solidFill>
              <w14:schemeClr w14:val="tx1"/>
            </w14:solidFill>
          </w14:textFill>
        </w:rPr>
        <w:t>财务管理系统来自三家企业，分别发挥不同的功能（用友、大峰等）</w:t>
      </w:r>
    </w:p>
    <w:p>
      <w:pPr>
        <w:numPr>
          <w:ilvl w:val="0"/>
          <w:numId w:val="0"/>
        </w:numPr>
        <w:ind w:left="0" w:firstLine="560"/>
        <w:rPr>
          <w:rFonts w:cs="Times New Roman"/>
          <w:color w:val="000000" w:themeColor="text1"/>
          <w14:textFill>
            <w14:solidFill>
              <w14:schemeClr w14:val="tx1"/>
            </w14:solidFill>
          </w14:textFill>
        </w:rPr>
      </w:pPr>
      <w:r>
        <w:rPr>
          <w:rFonts w:hint="eastAsia"/>
        </w:rPr>
        <w:t>（</w:t>
      </w:r>
      <w:r>
        <w:rPr>
          <w:rFonts w:hint="eastAsia"/>
          <w:lang w:val="en-US" w:eastAsia="zh-CN"/>
        </w:rPr>
        <w:t>2</w:t>
      </w:r>
      <w:r>
        <w:rPr>
          <w:rFonts w:hint="eastAsia"/>
        </w:rPr>
        <w:t>）</w:t>
      </w:r>
      <w:r>
        <w:rPr>
          <w:rFonts w:cs="Times New Roman"/>
          <w:color w:val="000000" w:themeColor="text1"/>
          <w14:textFill>
            <w14:solidFill>
              <w14:schemeClr w14:val="tx1"/>
            </w14:solidFill>
          </w14:textFill>
        </w:rPr>
        <w:t>实施中：无。</w:t>
      </w:r>
    </w:p>
    <w:p>
      <w:pPr>
        <w:numPr>
          <w:ilvl w:val="0"/>
          <w:numId w:val="0"/>
        </w:numPr>
        <w:ind w:left="0" w:firstLine="560"/>
        <w:rPr>
          <w:rFonts w:cs="Times New Roman"/>
          <w:color w:val="000000" w:themeColor="text1"/>
          <w14:textFill>
            <w14:solidFill>
              <w14:schemeClr w14:val="tx1"/>
            </w14:solidFill>
          </w14:textFill>
        </w:rPr>
      </w:pPr>
      <w:r>
        <w:rPr>
          <w:rFonts w:hint="eastAsia"/>
        </w:rPr>
        <w:t>（</w:t>
      </w:r>
      <w:r>
        <w:rPr>
          <w:rFonts w:hint="eastAsia"/>
          <w:lang w:val="en-US" w:eastAsia="zh-CN"/>
        </w:rPr>
        <w:t>3</w:t>
      </w:r>
      <w:r>
        <w:rPr>
          <w:rFonts w:hint="eastAsia"/>
        </w:rPr>
        <w:t>）</w:t>
      </w:r>
      <w:r>
        <w:rPr>
          <w:rFonts w:cs="Times New Roman"/>
          <w:color w:val="000000" w:themeColor="text1"/>
          <w14:textFill>
            <w14:solidFill>
              <w14:schemeClr w14:val="tx1"/>
            </w14:solidFill>
          </w14:textFill>
        </w:rPr>
        <w:t>规划中：无。</w:t>
      </w:r>
    </w:p>
    <w:p>
      <w:pPr>
        <w:pStyle w:val="5"/>
        <w:ind w:firstLine="0"/>
      </w:pPr>
      <w:r>
        <w:rPr>
          <w:rFonts w:hint="eastAsia"/>
        </w:rPr>
        <w:t>数字化建设重点需求建议</w:t>
      </w:r>
    </w:p>
    <w:p>
      <w:pPr>
        <w:numPr>
          <w:ilvl w:val="0"/>
          <w:numId w:val="0"/>
        </w:numPr>
        <w:ind w:firstLine="560" w:firstLineChars="200"/>
        <w:rPr>
          <w:rFonts w:hint="eastAsia"/>
        </w:rPr>
      </w:pPr>
      <w:r>
        <w:rPr>
          <w:rFonts w:hint="eastAsia"/>
        </w:rPr>
        <w:t>（1）</w:t>
      </w:r>
      <w:r>
        <w:rPr>
          <w:rFonts w:hint="eastAsia"/>
          <w:b/>
          <w:bCs/>
        </w:rPr>
        <w:t>研发项目管理系统：</w:t>
      </w:r>
      <w:r>
        <w:rPr>
          <w:rFonts w:hint="eastAsia"/>
        </w:rPr>
        <w:t>日常10个项目群管理，</w:t>
      </w:r>
      <w:r>
        <w:rPr>
          <w:rFonts w:hint="eastAsia"/>
          <w:lang w:val="en-US" w:eastAsia="zh-CN"/>
        </w:rPr>
        <w:t>可通过</w:t>
      </w:r>
      <w:r>
        <w:rPr>
          <w:rFonts w:hint="eastAsia"/>
        </w:rPr>
        <w:t>系统的项目管理平台</w:t>
      </w:r>
      <w:r>
        <w:rPr>
          <w:rFonts w:hint="eastAsia"/>
          <w:lang w:val="en-US" w:eastAsia="zh-CN"/>
        </w:rPr>
        <w:t>提高研发管理效率和协同体验</w:t>
      </w:r>
      <w:r>
        <w:rPr>
          <w:rFonts w:hint="eastAsia"/>
        </w:rPr>
        <w:t>。</w:t>
      </w:r>
    </w:p>
    <w:p>
      <w:pPr>
        <w:numPr>
          <w:ilvl w:val="0"/>
          <w:numId w:val="0"/>
        </w:numPr>
        <w:ind w:firstLine="560" w:firstLineChars="200"/>
        <w:rPr>
          <w:rFonts w:hint="eastAsia"/>
        </w:rPr>
      </w:pPr>
      <w:r>
        <w:rPr>
          <w:rFonts w:hint="eastAsia"/>
        </w:rPr>
        <w:t>（</w:t>
      </w:r>
      <w:r>
        <w:rPr>
          <w:rFonts w:hint="eastAsia"/>
          <w:lang w:val="en-US" w:eastAsia="zh-CN"/>
        </w:rPr>
        <w:t>2</w:t>
      </w:r>
      <w:r>
        <w:rPr>
          <w:rFonts w:hint="eastAsia"/>
        </w:rPr>
        <w:t>）</w:t>
      </w:r>
      <w:r>
        <w:rPr>
          <w:rFonts w:hint="eastAsia"/>
          <w:b/>
          <w:bCs/>
        </w:rPr>
        <w:t>业财物的数据集成平台：</w:t>
      </w:r>
      <w:r>
        <w:rPr>
          <w:rFonts w:hint="eastAsia"/>
        </w:rPr>
        <w:t>通过数据平台和集成交互平台作为中介，打通人才、财务、合同、市场、生产、库存及物流各系统之间的数据，实现应用系统的整体集成，打破数据孤岛。</w:t>
      </w:r>
    </w:p>
    <w:p>
      <w:pPr>
        <w:rPr>
          <w:rFonts w:hint="eastAsia"/>
        </w:rPr>
      </w:pPr>
      <w:r>
        <w:rPr>
          <w:rFonts w:hint="eastAsia"/>
          <w:lang w:eastAsia="zh-CN"/>
        </w:rPr>
        <w:t>（</w:t>
      </w:r>
      <w:r>
        <w:rPr>
          <w:rFonts w:hint="eastAsia"/>
          <w:lang w:val="en-US" w:eastAsia="zh-CN"/>
        </w:rPr>
        <w:t>3）</w:t>
      </w:r>
      <w:r>
        <w:rPr>
          <w:rFonts w:hint="eastAsia"/>
          <w:b/>
          <w:bCs/>
        </w:rPr>
        <w:t>完善CRM系统功能：</w:t>
      </w:r>
      <w:r>
        <w:rPr>
          <w:rFonts w:hint="eastAsia"/>
        </w:rPr>
        <w:t>做好项目备案、客户备案等管理，在权限设置下查看信息。</w:t>
      </w:r>
    </w:p>
    <w:p>
      <w:pPr>
        <w:pStyle w:val="4"/>
        <w:spacing w:before="0" w:after="0"/>
        <w:ind w:left="0" w:firstLine="0"/>
      </w:pPr>
      <w:r>
        <w:rPr>
          <w:rFonts w:hint="eastAsia"/>
        </w:rPr>
        <w:t xml:space="preserve"> </w:t>
      </w:r>
      <w:bookmarkStart w:id="1605" w:name="_Toc175435997"/>
      <w:bookmarkStart w:id="1606" w:name="_Toc1779158164"/>
      <w:bookmarkStart w:id="1607" w:name="_Toc154591538"/>
      <w:bookmarkStart w:id="1608" w:name="_Toc1959003987"/>
      <w:bookmarkStart w:id="1609" w:name="_Toc14572"/>
      <w:bookmarkStart w:id="1610" w:name="_Toc1961440155"/>
      <w:bookmarkStart w:id="1611" w:name="_Toc30076"/>
      <w:bookmarkStart w:id="1612" w:name="_Toc1129599311"/>
      <w:bookmarkStart w:id="1613" w:name="_Toc40950237"/>
      <w:bookmarkStart w:id="1614" w:name="_Toc3721"/>
      <w:bookmarkStart w:id="1615" w:name="_Toc1238109953"/>
      <w:bookmarkStart w:id="1616" w:name="_Toc155623563"/>
      <w:bookmarkStart w:id="1617" w:name="_Toc22501"/>
      <w:bookmarkStart w:id="1618" w:name="_Toc951382872"/>
      <w:bookmarkStart w:id="1619" w:name="_Toc1405330546"/>
      <w:bookmarkStart w:id="1620" w:name="_Toc715790579"/>
      <w:bookmarkStart w:id="1621" w:name="_Toc1401244080"/>
      <w:bookmarkStart w:id="1622" w:name="_Toc19832"/>
      <w:bookmarkStart w:id="1623" w:name="_Toc29578"/>
      <w:bookmarkStart w:id="1624" w:name="_Toc998363004"/>
      <w:bookmarkStart w:id="1625" w:name="_Toc485998809"/>
      <w:bookmarkStart w:id="1626" w:name="_Toc1456866900"/>
      <w:bookmarkStart w:id="1627" w:name="_Toc330726750"/>
      <w:bookmarkStart w:id="1628" w:name="_Toc1946527454"/>
      <w:bookmarkStart w:id="1629" w:name="_Toc1397297176"/>
      <w:bookmarkStart w:id="1630" w:name="_Toc512683012"/>
      <w:bookmarkStart w:id="1631" w:name="_Toc578646298"/>
      <w:bookmarkStart w:id="1632" w:name="_Toc1467247152"/>
      <w:bookmarkStart w:id="1633" w:name="_Toc12438"/>
      <w:bookmarkStart w:id="1634" w:name="_Toc1175527424"/>
      <w:bookmarkStart w:id="1635" w:name="_Toc126863005"/>
      <w:bookmarkStart w:id="1636" w:name="_Toc24488"/>
      <w:r>
        <w:rPr>
          <w:rFonts w:hint="eastAsia"/>
        </w:rPr>
        <w:t>民航成都物流技术有限公司</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pPr>
        <w:ind w:firstLine="560"/>
        <w:rPr>
          <w:rFonts w:hint="eastAsia"/>
        </w:rPr>
      </w:pPr>
      <w:r>
        <w:rPr>
          <w:rFonts w:hint="eastAsia"/>
        </w:rPr>
        <w:t>本节将对民航成都物流技术有限公司</w:t>
      </w:r>
      <w:r>
        <w:rPr>
          <w:rFonts w:hint="eastAsia"/>
          <w:lang w:eastAsia="zh-CN"/>
        </w:rPr>
        <w:t>（</w:t>
      </w:r>
      <w:r>
        <w:rPr>
          <w:rFonts w:hint="eastAsia"/>
          <w:lang w:val="en-US" w:eastAsia="zh-CN"/>
        </w:rPr>
        <w:t>以下简称“</w:t>
      </w:r>
      <w:r>
        <w:rPr>
          <w:rFonts w:hint="eastAsia"/>
        </w:rPr>
        <w:t>物流公司</w:t>
      </w:r>
      <w:r>
        <w:rPr>
          <w:rFonts w:hint="eastAsia"/>
          <w:lang w:eastAsia="zh-CN"/>
        </w:rPr>
        <w:t>”）</w:t>
      </w:r>
      <w:r>
        <w:rPr>
          <w:rFonts w:hint="eastAsia"/>
        </w:rPr>
        <w:t>的业务痛点进行简要总结，并在此基础上，针对业务痛点对</w:t>
      </w:r>
      <w:r>
        <w:rPr>
          <w:rFonts w:hint="eastAsia"/>
          <w:lang w:val="en-US" w:eastAsia="zh-CN"/>
        </w:rPr>
        <w:t>物流</w:t>
      </w:r>
      <w:r>
        <w:rPr>
          <w:rFonts w:hint="eastAsia"/>
        </w:rPr>
        <w:t>公司数字化建设核心需求提出初步建议。</w:t>
      </w:r>
    </w:p>
    <w:p>
      <w:pPr>
        <w:pStyle w:val="5"/>
        <w:ind w:firstLine="0"/>
      </w:pPr>
      <w:r>
        <w:rPr>
          <w:rFonts w:hint="eastAsia"/>
        </w:rPr>
        <w:t>物流公司</w:t>
      </w:r>
      <w:r>
        <w:rPr>
          <w:rFonts w:hint="eastAsia"/>
          <w:lang w:val="en-US" w:eastAsia="zh-CN"/>
        </w:rPr>
        <w:t>业务简介</w:t>
      </w:r>
    </w:p>
    <w:p>
      <w:pPr>
        <w:keepNext w:val="0"/>
        <w:keepLines w:val="0"/>
        <w:widowControl/>
        <w:suppressLineNumbers w:val="0"/>
        <w:ind w:firstLine="560"/>
        <w:jc w:val="left"/>
        <w:rPr>
          <w:rFonts w:hint="eastAsia"/>
        </w:rPr>
      </w:pPr>
      <w:r>
        <w:rPr>
          <w:rFonts w:hint="eastAsia"/>
        </w:rPr>
        <w:t>民航二所物流公司多年来深耕物流装备与技术领域，专业从事机场行李处理系统高新技术研究与应用，致力于为国内外各型机场提供高效可靠的行李处理系统一体化解决方案</w:t>
      </w:r>
      <w:r>
        <w:rPr>
          <w:rFonts w:hint="eastAsia"/>
          <w:lang w:eastAsia="zh-CN"/>
        </w:rPr>
        <w:t>。</w:t>
      </w:r>
      <w:r>
        <w:rPr>
          <w:rFonts w:hint="eastAsia" w:ascii="Times New Roman" w:hAnsi="Times New Roman" w:eastAsia="宋体" w:cstheme="minorBidi"/>
          <w:i w:val="0"/>
          <w:iCs w:val="0"/>
          <w:caps w:val="0"/>
          <w:color w:val="auto"/>
          <w:spacing w:val="0"/>
          <w:kern w:val="2"/>
          <w:sz w:val="28"/>
          <w:szCs w:val="22"/>
          <w:lang w:val="en-US" w:eastAsia="zh-CN" w:bidi="ar"/>
        </w:rPr>
        <w:t>先后研发出高效自动分拣、智能仓储、机器人分拣及装卸载、智慧运行管控、基于RFID的行李/货物全程跟踪等核心关键产品和技术；积累了为客户提供多场景智慧物流解决方案的丰富经验和系统建设能力</w:t>
      </w:r>
      <w:r>
        <w:rPr>
          <w:rFonts w:hint="eastAsia" w:eastAsia="宋体" w:cstheme="minorBidi"/>
          <w:i w:val="0"/>
          <w:iCs w:val="0"/>
          <w:caps w:val="0"/>
          <w:spacing w:val="0"/>
          <w:kern w:val="2"/>
          <w:sz w:val="28"/>
          <w:szCs w:val="22"/>
          <w:lang w:val="en-US" w:eastAsia="zh-CN" w:bidi="ar"/>
        </w:rPr>
        <w:t>。</w:t>
      </w:r>
    </w:p>
    <w:p>
      <w:pPr>
        <w:pStyle w:val="5"/>
        <w:ind w:firstLine="0"/>
      </w:pPr>
      <w:r>
        <w:rPr>
          <w:rFonts w:hint="eastAsia"/>
        </w:rPr>
        <w:t>物流公司业务痛点</w:t>
      </w:r>
    </w:p>
    <w:p>
      <w:pPr>
        <w:widowControl/>
        <w:numPr>
          <w:ilvl w:val="0"/>
          <w:numId w:val="16"/>
        </w:numPr>
        <w:ind w:firstLine="560" w:firstLineChars="200"/>
        <w:rPr>
          <w:b w:val="0"/>
          <w:bCs w:val="0"/>
        </w:rPr>
      </w:pPr>
      <w:r>
        <w:rPr>
          <w:rFonts w:hint="eastAsia"/>
          <w:b w:val="0"/>
          <w:bCs w:val="0"/>
        </w:rPr>
        <w:t>尚未实现科研协同及资源共享</w:t>
      </w:r>
      <w:r>
        <w:rPr>
          <w:rFonts w:hint="eastAsia"/>
          <w:b w:val="0"/>
          <w:bCs w:val="0"/>
          <w:lang w:eastAsia="zh-CN"/>
        </w:rPr>
        <w:t>；</w:t>
      </w:r>
    </w:p>
    <w:p>
      <w:pPr>
        <w:widowControl/>
        <w:numPr>
          <w:ilvl w:val="255"/>
          <w:numId w:val="0"/>
        </w:numPr>
        <w:ind w:firstLine="560" w:firstLineChars="200"/>
        <w:rPr>
          <w:rFonts w:hint="eastAsia"/>
          <w:b w:val="0"/>
          <w:bCs w:val="0"/>
          <w:lang w:eastAsia="zh-CN"/>
        </w:rPr>
      </w:pPr>
      <w:r>
        <w:rPr>
          <w:rFonts w:hint="eastAsia"/>
          <w:b w:val="0"/>
          <w:bCs w:val="0"/>
        </w:rPr>
        <w:t>（</w:t>
      </w:r>
      <w:r>
        <w:rPr>
          <w:rFonts w:hint="eastAsia"/>
          <w:b w:val="0"/>
          <w:bCs w:val="0"/>
          <w:lang w:val="en-US" w:eastAsia="zh-CN"/>
        </w:rPr>
        <w:t>2</w:t>
      </w:r>
      <w:r>
        <w:rPr>
          <w:rFonts w:hint="eastAsia"/>
          <w:b w:val="0"/>
          <w:bCs w:val="0"/>
        </w:rPr>
        <w:t>）旧人力资源系统功能有待完善</w:t>
      </w:r>
      <w:r>
        <w:rPr>
          <w:rFonts w:hint="eastAsia"/>
          <w:b w:val="0"/>
          <w:bCs w:val="0"/>
          <w:lang w:eastAsia="zh-CN"/>
        </w:rPr>
        <w:t>；</w:t>
      </w:r>
    </w:p>
    <w:p>
      <w:pPr>
        <w:widowControl/>
        <w:numPr>
          <w:ilvl w:val="255"/>
          <w:numId w:val="0"/>
        </w:numPr>
        <w:ind w:firstLine="560" w:firstLineChars="200"/>
        <w:rPr>
          <w:rFonts w:hint="eastAsia"/>
          <w:b w:val="0"/>
          <w:bCs w:val="0"/>
          <w:lang w:eastAsia="zh-CN"/>
        </w:rPr>
      </w:pPr>
      <w:r>
        <w:rPr>
          <w:rFonts w:hint="eastAsia"/>
          <w:b w:val="0"/>
          <w:bCs w:val="0"/>
        </w:rPr>
        <w:t>（</w:t>
      </w:r>
      <w:r>
        <w:rPr>
          <w:rFonts w:hint="eastAsia"/>
          <w:b w:val="0"/>
          <w:bCs w:val="0"/>
          <w:lang w:val="en-US" w:eastAsia="zh-CN"/>
        </w:rPr>
        <w:t>3</w:t>
      </w:r>
      <w:r>
        <w:rPr>
          <w:rFonts w:hint="eastAsia"/>
          <w:b w:val="0"/>
          <w:bCs w:val="0"/>
        </w:rPr>
        <w:t>）尚未实现移动办公</w:t>
      </w:r>
      <w:r>
        <w:rPr>
          <w:rFonts w:hint="eastAsia"/>
          <w:b w:val="0"/>
          <w:bCs w:val="0"/>
          <w:lang w:eastAsia="zh-CN"/>
        </w:rPr>
        <w:t>；</w:t>
      </w:r>
    </w:p>
    <w:p>
      <w:pPr>
        <w:widowControl/>
        <w:numPr>
          <w:ilvl w:val="255"/>
          <w:numId w:val="0"/>
        </w:numPr>
        <w:ind w:firstLine="560" w:firstLineChars="200"/>
        <w:rPr>
          <w:rFonts w:hint="eastAsia" w:eastAsia="宋体"/>
          <w:lang w:eastAsia="zh-CN"/>
        </w:rPr>
      </w:pPr>
      <w:r>
        <w:rPr>
          <w:rFonts w:hint="eastAsia"/>
          <w:b w:val="0"/>
          <w:bCs w:val="0"/>
        </w:rPr>
        <w:t>（</w:t>
      </w:r>
      <w:r>
        <w:rPr>
          <w:rFonts w:hint="eastAsia"/>
          <w:b w:val="0"/>
          <w:bCs w:val="0"/>
          <w:lang w:val="en-US" w:eastAsia="zh-CN"/>
        </w:rPr>
        <w:t>4</w:t>
      </w:r>
      <w:r>
        <w:rPr>
          <w:rFonts w:hint="eastAsia"/>
          <w:b w:val="0"/>
          <w:bCs w:val="0"/>
        </w:rPr>
        <w:t>）</w:t>
      </w:r>
      <w:r>
        <w:rPr>
          <w:rFonts w:hint="eastAsia"/>
          <w:b w:val="0"/>
          <w:bCs w:val="0"/>
          <w:lang w:val="en-US" w:eastAsia="zh-CN"/>
        </w:rPr>
        <w:t>已经规划的</w:t>
      </w:r>
      <w:r>
        <w:rPr>
          <w:rFonts w:hint="eastAsia"/>
          <w:b w:val="0"/>
          <w:bCs w:val="0"/>
        </w:rPr>
        <w:t>智能制造</w:t>
      </w:r>
      <w:r>
        <w:rPr>
          <w:rFonts w:hint="eastAsia"/>
          <w:b w:val="0"/>
          <w:bCs w:val="0"/>
          <w:lang w:val="en-US" w:eastAsia="zh-CN"/>
        </w:rPr>
        <w:t>场景</w:t>
      </w:r>
      <w:r>
        <w:rPr>
          <w:rFonts w:hint="eastAsia"/>
          <w:b w:val="0"/>
          <w:bCs w:val="0"/>
        </w:rPr>
        <w:t>，</w:t>
      </w:r>
      <w:r>
        <w:rPr>
          <w:rFonts w:hint="eastAsia"/>
          <w:b w:val="0"/>
          <w:bCs w:val="0"/>
          <w:lang w:val="en-US" w:eastAsia="zh-CN"/>
        </w:rPr>
        <w:t>需要升级和</w:t>
      </w:r>
      <w:r>
        <w:rPr>
          <w:rFonts w:hint="eastAsia"/>
          <w:b w:val="0"/>
          <w:bCs w:val="0"/>
        </w:rPr>
        <w:t>集成打通</w:t>
      </w:r>
      <w:r>
        <w:rPr>
          <w:rFonts w:hint="eastAsia"/>
          <w:lang w:eastAsia="zh-CN"/>
        </w:rPr>
        <w:t>。</w:t>
      </w:r>
    </w:p>
    <w:p>
      <w:pPr>
        <w:pStyle w:val="5"/>
        <w:ind w:firstLine="0"/>
      </w:pPr>
      <w:r>
        <w:rPr>
          <w:rFonts w:hint="eastAsia"/>
        </w:rPr>
        <w:t>IT应用和规划现状</w:t>
      </w:r>
    </w:p>
    <w:p>
      <w:pPr>
        <w:ind w:firstLine="560"/>
        <w:rPr>
          <w:rFonts w:ascii="Arial" w:hAnsi="Arial"/>
        </w:rPr>
      </w:pPr>
      <w:r>
        <w:rPr>
          <w:rFonts w:cs="Times New Roman"/>
        </w:rPr>
        <w:t>（1）</w:t>
      </w:r>
      <w:r>
        <w:rPr>
          <w:rFonts w:ascii="Arial" w:hAnsi="Arial"/>
        </w:rPr>
        <w:t>已使用：</w:t>
      </w:r>
      <w:r>
        <w:rPr>
          <w:rFonts w:hint="eastAsia" w:ascii="Arial" w:hAnsi="Arial"/>
        </w:rPr>
        <w:t>交付实施方面使用</w:t>
      </w:r>
      <w:r>
        <w:rPr>
          <w:rFonts w:cs="Times New Roman"/>
        </w:rPr>
        <w:t>PM系统、行李全流程跟踪、数据中心；行政办公方面使用OA系统，</w:t>
      </w:r>
      <w:r>
        <w:rPr>
          <w:rFonts w:hint="eastAsia" w:ascii="Arial" w:hAnsi="Arial"/>
        </w:rPr>
        <w:t>移动办公用企业微信，财务管理使用二所的财务管理系统。</w:t>
      </w:r>
    </w:p>
    <w:p>
      <w:pPr>
        <w:numPr>
          <w:ilvl w:val="255"/>
          <w:numId w:val="0"/>
        </w:numPr>
        <w:ind w:firstLine="560" w:firstLineChars="200"/>
        <w:rPr>
          <w:rFonts w:ascii="Arial" w:hAnsi="Arial"/>
        </w:rPr>
      </w:pPr>
      <w:r>
        <w:rPr>
          <w:rFonts w:hint="eastAsia"/>
        </w:rPr>
        <w:t>（2）</w:t>
      </w:r>
      <w:r>
        <w:rPr>
          <w:rFonts w:ascii="Arial" w:hAnsi="Arial"/>
        </w:rPr>
        <w:t>实施中：</w:t>
      </w:r>
      <w:r>
        <w:rPr>
          <w:rFonts w:hint="eastAsia" w:ascii="Arial" w:hAnsi="Arial"/>
        </w:rPr>
        <w:t>无。</w:t>
      </w:r>
    </w:p>
    <w:p>
      <w:pPr>
        <w:numPr>
          <w:ilvl w:val="255"/>
          <w:numId w:val="0"/>
        </w:numPr>
        <w:ind w:firstLine="560" w:firstLineChars="200"/>
        <w:rPr>
          <w:rFonts w:ascii="Arial" w:hAnsi="Arial"/>
        </w:rPr>
      </w:pPr>
      <w:r>
        <w:rPr>
          <w:rFonts w:hint="eastAsia"/>
        </w:rPr>
        <w:t>（3）</w:t>
      </w:r>
      <w:r>
        <w:rPr>
          <w:rFonts w:ascii="Arial" w:hAnsi="Arial"/>
        </w:rPr>
        <w:t>规划中：</w:t>
      </w:r>
      <w:r>
        <w:rPr>
          <w:rFonts w:cs="Times New Roman"/>
        </w:rPr>
        <w:t>MES</w:t>
      </w:r>
      <w:r>
        <w:rPr>
          <w:rFonts w:hint="eastAsia" w:ascii="Arial" w:hAnsi="Arial"/>
        </w:rPr>
        <w:t>系统。</w:t>
      </w:r>
    </w:p>
    <w:p>
      <w:pPr>
        <w:pStyle w:val="5"/>
        <w:ind w:firstLine="0"/>
      </w:pPr>
      <w:r>
        <w:rPr>
          <w:rFonts w:hint="eastAsia"/>
        </w:rPr>
        <w:t>数字化建设重点需求建议</w:t>
      </w:r>
    </w:p>
    <w:p>
      <w:pPr>
        <w:rPr>
          <w:rFonts w:hint="eastAsia"/>
        </w:rPr>
      </w:pPr>
      <w:r>
        <w:rPr>
          <w:rFonts w:hint="eastAsia"/>
        </w:rPr>
        <w:t>（1）</w:t>
      </w:r>
      <w:r>
        <w:rPr>
          <w:rFonts w:hint="eastAsia"/>
          <w:b/>
          <w:bCs/>
        </w:rPr>
        <w:t>科研协同：</w:t>
      </w:r>
      <w:r>
        <w:rPr>
          <w:rFonts w:hint="eastAsia"/>
          <w:b w:val="0"/>
          <w:bCs w:val="0"/>
          <w:lang w:val="en-US" w:eastAsia="zh-CN"/>
        </w:rPr>
        <w:t>增强科研协同，</w:t>
      </w:r>
      <w:r>
        <w:rPr>
          <w:rFonts w:hint="eastAsia"/>
        </w:rPr>
        <w:t>打通</w:t>
      </w:r>
      <w:r>
        <w:rPr>
          <w:rFonts w:hint="eastAsia"/>
          <w:lang w:val="en-US" w:eastAsia="zh-CN"/>
        </w:rPr>
        <w:t>从</w:t>
      </w:r>
      <w:r>
        <w:rPr>
          <w:rFonts w:hint="eastAsia"/>
        </w:rPr>
        <w:t>研发到实施全流程和数字化集成。</w:t>
      </w:r>
    </w:p>
    <w:p>
      <w:pPr>
        <w:ind w:firstLine="560"/>
        <w:rPr>
          <w:rFonts w:hint="eastAsia"/>
        </w:rPr>
      </w:pPr>
      <w:r>
        <w:rPr>
          <w:rFonts w:hint="eastAsia"/>
        </w:rPr>
        <w:t>（2）</w:t>
      </w:r>
      <w:r>
        <w:rPr>
          <w:rFonts w:hint="eastAsia"/>
          <w:b/>
          <w:bCs/>
        </w:rPr>
        <w:t>协同办公：</w:t>
      </w:r>
      <w:r>
        <w:rPr>
          <w:rFonts w:hint="eastAsia"/>
          <w:lang w:val="en-US" w:eastAsia="zh-CN"/>
        </w:rPr>
        <w:t>集成</w:t>
      </w:r>
      <w:r>
        <w:rPr>
          <w:rFonts w:hint="eastAsia"/>
        </w:rPr>
        <w:t>行政办公（视频会议）、财务管理、人力资源</w:t>
      </w:r>
      <w:r>
        <w:rPr>
          <w:rFonts w:hint="eastAsia"/>
          <w:lang w:val="en-US" w:eastAsia="zh-CN"/>
        </w:rPr>
        <w:t>功能。</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b/>
          <w:bCs/>
        </w:rPr>
        <w:t>智能制造系统：</w:t>
      </w:r>
      <w:r>
        <w:rPr>
          <w:rFonts w:hint="eastAsia"/>
        </w:rPr>
        <w:t>智能制造系统已建立工业物联网平台及部分系统，同时尚需构建MES系统，</w:t>
      </w:r>
      <w:r>
        <w:rPr>
          <w:rFonts w:hint="eastAsia"/>
          <w:lang w:val="en-US" w:eastAsia="zh-CN"/>
        </w:rPr>
        <w:t>与其他系统</w:t>
      </w:r>
      <w:r>
        <w:rPr>
          <w:rFonts w:hint="eastAsia"/>
        </w:rPr>
        <w:t>数据</w:t>
      </w:r>
      <w:r>
        <w:rPr>
          <w:rFonts w:hint="eastAsia"/>
          <w:lang w:val="en-US" w:eastAsia="zh-CN"/>
        </w:rPr>
        <w:t>集成</w:t>
      </w:r>
      <w:r>
        <w:rPr>
          <w:rFonts w:hint="eastAsia"/>
        </w:rPr>
        <w:t>。</w:t>
      </w:r>
    </w:p>
    <w:p>
      <w:pPr>
        <w:pStyle w:val="4"/>
        <w:spacing w:before="0" w:after="0"/>
        <w:ind w:left="0" w:firstLine="0"/>
      </w:pPr>
      <w:bookmarkStart w:id="1637" w:name="_Toc1403579558"/>
      <w:bookmarkStart w:id="1638" w:name="_Toc1944924288"/>
      <w:bookmarkStart w:id="1639" w:name="_Toc1055866219"/>
      <w:bookmarkStart w:id="1640" w:name="_Toc521040980"/>
      <w:bookmarkStart w:id="1641" w:name="_Toc1912249943"/>
      <w:bookmarkStart w:id="1642" w:name="_Toc1876177789"/>
      <w:bookmarkStart w:id="1643" w:name="_Toc88870759"/>
      <w:bookmarkStart w:id="1644" w:name="_Toc239862768"/>
      <w:bookmarkStart w:id="1645" w:name="_Toc468165163"/>
      <w:bookmarkStart w:id="1646" w:name="_Toc1365336916"/>
      <w:bookmarkStart w:id="1647" w:name="_Toc2100928853"/>
      <w:bookmarkStart w:id="1648" w:name="_Toc958990920"/>
      <w:bookmarkStart w:id="1649" w:name="_Toc1197274217"/>
      <w:bookmarkStart w:id="1650" w:name="_Toc1502376870"/>
      <w:bookmarkStart w:id="1651" w:name="_Toc2050703635"/>
      <w:r>
        <w:rPr>
          <w:rFonts w:hint="eastAsia"/>
        </w:rPr>
        <w:t xml:space="preserve"> </w:t>
      </w:r>
      <w:bookmarkStart w:id="1652" w:name="_Toc8425"/>
      <w:bookmarkStart w:id="1653" w:name="_Toc1639957087"/>
      <w:bookmarkStart w:id="1654" w:name="_Toc1420180497"/>
      <w:bookmarkStart w:id="1655" w:name="_Toc3324"/>
      <w:bookmarkStart w:id="1656" w:name="_Toc1882747211"/>
      <w:bookmarkStart w:id="1657" w:name="_Toc57754248"/>
      <w:bookmarkStart w:id="1658" w:name="_Toc1301673322"/>
      <w:bookmarkStart w:id="1659" w:name="_Toc2077624942"/>
      <w:bookmarkStart w:id="1660" w:name="_Toc22659"/>
      <w:bookmarkStart w:id="1661" w:name="_Toc17853"/>
      <w:bookmarkStart w:id="1662" w:name="_Toc1908217352"/>
      <w:bookmarkStart w:id="1663" w:name="_Toc836808814"/>
      <w:bookmarkStart w:id="1664" w:name="_Toc7588"/>
      <w:bookmarkStart w:id="1665" w:name="_Toc18270"/>
      <w:bookmarkStart w:id="1666" w:name="_Toc23359"/>
      <w:bookmarkStart w:id="1667" w:name="_Toc748961520"/>
      <w:bookmarkStart w:id="1668" w:name="_Toc9667"/>
      <w:r>
        <w:rPr>
          <w:rFonts w:hint="eastAsia"/>
        </w:rPr>
        <w:t>民航成都信息技术有限公司</w:t>
      </w:r>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pPr>
        <w:ind w:firstLine="560"/>
        <w:rPr>
          <w:rFonts w:hint="eastAsia"/>
        </w:rPr>
      </w:pPr>
      <w:r>
        <w:rPr>
          <w:rFonts w:hint="eastAsia"/>
        </w:rPr>
        <w:t>本节将对民航成都信息技术有限公司</w:t>
      </w:r>
      <w:r>
        <w:rPr>
          <w:rFonts w:hint="eastAsia"/>
          <w:lang w:eastAsia="zh-CN"/>
        </w:rPr>
        <w:t>（</w:t>
      </w:r>
      <w:r>
        <w:rPr>
          <w:rFonts w:hint="eastAsia"/>
          <w:lang w:val="en-US" w:eastAsia="zh-CN"/>
        </w:rPr>
        <w:t>以下简称“</w:t>
      </w:r>
      <w:r>
        <w:rPr>
          <w:rFonts w:hint="eastAsia"/>
        </w:rPr>
        <w:t>信息公司</w:t>
      </w:r>
      <w:r>
        <w:rPr>
          <w:rFonts w:hint="eastAsia"/>
          <w:lang w:eastAsia="zh-CN"/>
        </w:rPr>
        <w:t>”）</w:t>
      </w:r>
      <w:r>
        <w:rPr>
          <w:rFonts w:hint="eastAsia"/>
        </w:rPr>
        <w:t>的业务痛点进行简要总结，并在此基础上，针对业务痛点对</w:t>
      </w:r>
      <w:r>
        <w:rPr>
          <w:rFonts w:hint="eastAsia"/>
          <w:lang w:val="en-US" w:eastAsia="zh-CN"/>
        </w:rPr>
        <w:t>信息</w:t>
      </w:r>
      <w:r>
        <w:rPr>
          <w:rFonts w:hint="eastAsia"/>
        </w:rPr>
        <w:t>公司数字化建设核心需求提出初步建议。</w:t>
      </w:r>
    </w:p>
    <w:p>
      <w:pPr>
        <w:pStyle w:val="5"/>
        <w:ind w:firstLine="0"/>
      </w:pPr>
      <w:r>
        <w:rPr>
          <w:rFonts w:hint="eastAsia"/>
        </w:rPr>
        <w:t>信息公司</w:t>
      </w:r>
      <w:r>
        <w:rPr>
          <w:rFonts w:hint="eastAsia"/>
          <w:lang w:val="en-US" w:eastAsia="zh-CN"/>
        </w:rPr>
        <w:t>业务简介</w:t>
      </w:r>
    </w:p>
    <w:p>
      <w:pPr>
        <w:ind w:firstLine="560"/>
        <w:rPr>
          <w:rFonts w:hint="eastAsia"/>
        </w:rPr>
      </w:pPr>
      <w:r>
        <w:rPr>
          <w:rFonts w:hint="eastAsia"/>
        </w:rPr>
        <w:t>民航成都信息技术有限公司成立于2014年，全面继承了中国民用航空局第二研究所的国企性质，及20年来在民航机场信息化建设领域的产品、经验、人才、市场积淀，所提供的信息产品和技术服务广泛应用于国内运输机场。公司软件研发能力通过了CMMI-5认证，取得了国家高新技术企业称号，通过了四川省企业技术中心认定，荣获成都市武侯区重点优势企业、纳税大户等称号。</w:t>
      </w:r>
    </w:p>
    <w:p>
      <w:pPr>
        <w:ind w:firstLine="560"/>
        <w:rPr>
          <w:rFonts w:hint="eastAsia"/>
        </w:rPr>
      </w:pPr>
      <w:r>
        <w:rPr>
          <w:rFonts w:hint="eastAsia"/>
        </w:rPr>
        <w:t xml:space="preserve"> 主营产品均为拥有自主知识产权的各类民航领域专业信息系统软件，产品覆盖了民航机场旅客保障和航班保障两条业务主线，广泛应用于广州白云国际机场、深圳宝安国际机场、重庆江北国际机场、贵阳龙洞堡国际机场、等众多国内大中型机场，并先后在亚非拉等数十个国家参与援建项目。</w:t>
      </w:r>
    </w:p>
    <w:p>
      <w:pPr>
        <w:pStyle w:val="5"/>
        <w:ind w:firstLine="0"/>
      </w:pPr>
      <w:r>
        <w:rPr>
          <w:rFonts w:hint="eastAsia"/>
        </w:rPr>
        <w:t>信息公司业务痛点</w:t>
      </w:r>
    </w:p>
    <w:p>
      <w:pPr>
        <w:ind w:firstLine="560"/>
        <w:rPr>
          <w:rFonts w:hint="eastAsia"/>
        </w:rPr>
      </w:pPr>
      <w:r>
        <w:rPr>
          <w:rFonts w:hint="eastAsia"/>
          <w:b/>
          <w:bCs/>
        </w:rPr>
        <w:t>研发流程标准化难以平衡研发质量和效率：</w:t>
      </w:r>
      <w:r>
        <w:rPr>
          <w:rFonts w:hint="eastAsia"/>
        </w:rPr>
        <w:t>研发人员规模不大，采用过不同的开发模式，因为项目规模较小，且整体团队规模有限，研发流程规范化，难以平衡研发质量和效率。公司已具备版本管控软件，并明确定义了工作流程，之前有尝试过但效果不佳。自身单独引进IT系统投入成本大。</w:t>
      </w:r>
    </w:p>
    <w:p>
      <w:pPr>
        <w:pStyle w:val="5"/>
        <w:ind w:firstLine="0"/>
      </w:pPr>
      <w:r>
        <w:rPr>
          <w:rFonts w:hint="eastAsia"/>
        </w:rPr>
        <w:t>IT应用和规划现状</w:t>
      </w:r>
    </w:p>
    <w:p>
      <w:pPr>
        <w:numPr>
          <w:ilvl w:val="0"/>
          <w:numId w:val="0"/>
        </w:numPr>
        <w:ind w:left="0" w:firstLine="560"/>
        <w:rPr>
          <w:rFonts w:ascii="Arial" w:hAnsi="Arial"/>
        </w:rPr>
      </w:pPr>
      <w:r>
        <w:rPr>
          <w:rFonts w:hint="eastAsia"/>
        </w:rPr>
        <w:t>（1）</w:t>
      </w:r>
      <w:r>
        <w:rPr>
          <w:rFonts w:ascii="Arial" w:hAnsi="Arial"/>
        </w:rPr>
        <w:t>已使用：</w:t>
      </w:r>
      <w:r>
        <w:rPr>
          <w:rFonts w:hint="eastAsia" w:ascii="Arial" w:hAnsi="Arial"/>
        </w:rPr>
        <w:t>信息公司的人力资源、法务、财务等都归属于电子公司统管，财务系统使用的是二所的财务系统；软件研发方面使用的系统有开发测试平台</w:t>
      </w:r>
      <w:commentRangeStart w:id="2"/>
      <w:r>
        <w:rPr>
          <w:rFonts w:hint="eastAsia"/>
        </w:rPr>
        <w:t>－</w:t>
      </w:r>
      <w:commentRangeEnd w:id="2"/>
      <w:r>
        <w:commentReference w:id="2"/>
      </w:r>
      <w:r>
        <w:rPr>
          <w:rFonts w:hint="eastAsia" w:ascii="Arial" w:hAnsi="Arial"/>
        </w:rPr>
        <w:t>航班资源管理系统、航班信息管理系统、地辅保障系统开发、</w:t>
      </w:r>
      <w:r>
        <w:rPr>
          <w:rFonts w:cs="Times New Roman"/>
        </w:rPr>
        <w:t>GTC</w:t>
      </w:r>
      <w:r>
        <w:rPr>
          <w:rFonts w:hint="eastAsia" w:ascii="Arial" w:hAnsi="Arial"/>
        </w:rPr>
        <w:t>系统、数据平台系统、</w:t>
      </w:r>
      <w:r>
        <w:rPr>
          <w:rFonts w:hint="eastAsia"/>
        </w:rPr>
        <w:t>其他</w:t>
      </w:r>
      <w:r>
        <w:rPr>
          <w:rFonts w:hint="eastAsia" w:ascii="Arial" w:hAnsi="Arial"/>
        </w:rPr>
        <w:t>团队研发</w:t>
      </w:r>
      <w:r>
        <w:rPr>
          <w:rFonts w:hint="eastAsia" w:ascii="Arial" w:hAnsi="Arial"/>
          <w:lang w:val="en-US" w:eastAsia="zh-CN"/>
        </w:rPr>
        <w:t>使用</w:t>
      </w:r>
      <w:r>
        <w:rPr>
          <w:rFonts w:hint="eastAsia" w:ascii="Arial" w:hAnsi="Arial"/>
        </w:rPr>
        <w:t>系统</w:t>
      </w:r>
      <w:r>
        <w:rPr>
          <w:rFonts w:cs="Times New Roman"/>
        </w:rPr>
        <w:t>（10+）、</w:t>
      </w:r>
      <w:r>
        <w:rPr>
          <w:rFonts w:hint="eastAsia" w:ascii="Arial" w:hAnsi="Arial"/>
        </w:rPr>
        <w:t>项目管理系统。</w:t>
      </w:r>
    </w:p>
    <w:p>
      <w:pPr>
        <w:numPr>
          <w:ilvl w:val="0"/>
          <w:numId w:val="0"/>
        </w:numPr>
        <w:ind w:left="0" w:firstLine="560"/>
        <w:rPr>
          <w:rFonts w:ascii="Arial" w:hAnsi="Arial"/>
        </w:rPr>
      </w:pPr>
      <w:r>
        <w:rPr>
          <w:rFonts w:hint="eastAsia"/>
        </w:rPr>
        <w:t>（</w:t>
      </w:r>
      <w:r>
        <w:rPr>
          <w:rFonts w:hint="eastAsia"/>
          <w:lang w:val="en-US" w:eastAsia="zh-CN"/>
        </w:rPr>
        <w:t>2</w:t>
      </w:r>
      <w:r>
        <w:rPr>
          <w:rFonts w:hint="eastAsia"/>
        </w:rPr>
        <w:t>）</w:t>
      </w:r>
      <w:r>
        <w:rPr>
          <w:rFonts w:ascii="Arial" w:hAnsi="Arial"/>
        </w:rPr>
        <w:t>实施中：</w:t>
      </w:r>
      <w:r>
        <w:rPr>
          <w:rFonts w:hint="eastAsia" w:ascii="Arial" w:hAnsi="Arial"/>
        </w:rPr>
        <w:t>无。</w:t>
      </w:r>
    </w:p>
    <w:p>
      <w:pPr>
        <w:numPr>
          <w:ilvl w:val="0"/>
          <w:numId w:val="0"/>
        </w:numPr>
        <w:ind w:left="0" w:firstLine="560"/>
        <w:rPr>
          <w:rFonts w:ascii="Arial" w:hAnsi="Arial"/>
        </w:rPr>
      </w:pPr>
      <w:r>
        <w:rPr>
          <w:rFonts w:hint="eastAsia"/>
        </w:rPr>
        <w:t>（</w:t>
      </w:r>
      <w:r>
        <w:rPr>
          <w:rFonts w:hint="eastAsia"/>
          <w:lang w:val="en-US" w:eastAsia="zh-CN"/>
        </w:rPr>
        <w:t>3</w:t>
      </w:r>
      <w:r>
        <w:rPr>
          <w:rFonts w:hint="eastAsia"/>
        </w:rPr>
        <w:t>）</w:t>
      </w:r>
      <w:r>
        <w:rPr>
          <w:rFonts w:ascii="Arial" w:hAnsi="Arial"/>
        </w:rPr>
        <w:t>规划中：</w:t>
      </w:r>
      <w:r>
        <w:rPr>
          <w:rFonts w:hint="eastAsia" w:ascii="Arial" w:hAnsi="Arial"/>
        </w:rPr>
        <w:t>无。</w:t>
      </w:r>
    </w:p>
    <w:p>
      <w:pPr>
        <w:pStyle w:val="5"/>
        <w:ind w:firstLine="0"/>
      </w:pPr>
      <w:r>
        <w:rPr>
          <w:rFonts w:hint="eastAsia"/>
        </w:rPr>
        <w:t>数字化建设重点需求建议</w:t>
      </w:r>
    </w:p>
    <w:p>
      <w:r>
        <w:rPr>
          <w:rFonts w:hint="eastAsia"/>
          <w:b/>
          <w:bCs/>
        </w:rPr>
        <w:t>建设研发项目管理系统</w:t>
      </w:r>
      <w:r>
        <w:rPr>
          <w:rFonts w:hint="eastAsia"/>
        </w:rPr>
        <w:t>：对软件设计、开发、测试及运维等全生命周期进进行管理。</w:t>
      </w:r>
    </w:p>
    <w:p>
      <w:pPr>
        <w:pStyle w:val="3"/>
        <w:spacing w:before="0" w:beforeLines="-2147483648" w:after="0" w:afterLines="-2147483648"/>
        <w:ind w:firstLine="0"/>
        <w:jc w:val="left"/>
      </w:pPr>
      <w:r>
        <w:rPr>
          <w:rFonts w:hint="eastAsia"/>
        </w:rPr>
        <w:t xml:space="preserve"> </w:t>
      </w:r>
      <w:bookmarkStart w:id="1669" w:name="_Toc1657212903"/>
      <w:bookmarkStart w:id="1670" w:name="_Toc881549081"/>
      <w:bookmarkStart w:id="1671" w:name="_Toc1210942742"/>
      <w:bookmarkStart w:id="1672" w:name="_Toc1293573871"/>
      <w:bookmarkStart w:id="1673" w:name="_Toc2001252658"/>
      <w:bookmarkStart w:id="1674" w:name="_Toc1417710822"/>
      <w:bookmarkStart w:id="1675" w:name="_Toc888250766"/>
      <w:bookmarkStart w:id="1676" w:name="_Toc895621705"/>
      <w:bookmarkStart w:id="1677" w:name="_Toc1844922041"/>
      <w:bookmarkStart w:id="1678" w:name="_Toc1149711848"/>
      <w:bookmarkStart w:id="1679" w:name="_Toc224434153"/>
      <w:bookmarkStart w:id="1680" w:name="_Toc783503003"/>
      <w:bookmarkStart w:id="1681" w:name="_Toc450661766"/>
      <w:bookmarkStart w:id="1682" w:name="_Toc1385108397"/>
      <w:bookmarkStart w:id="1683" w:name="_Toc1239741976"/>
      <w:bookmarkStart w:id="1684" w:name="_Toc1831862656"/>
      <w:bookmarkStart w:id="1685" w:name="_Toc558299974"/>
      <w:bookmarkStart w:id="1686" w:name="_Toc1953635611"/>
      <w:bookmarkStart w:id="1687" w:name="_Toc11567"/>
      <w:bookmarkStart w:id="1688" w:name="_Toc511632684"/>
      <w:bookmarkStart w:id="1689" w:name="_Toc335332664"/>
      <w:bookmarkStart w:id="1690" w:name="_Toc17828"/>
      <w:bookmarkStart w:id="1691" w:name="_Toc71811933"/>
      <w:bookmarkStart w:id="1692" w:name="_Toc969172575"/>
      <w:bookmarkStart w:id="1693" w:name="_Toc1394611573"/>
      <w:bookmarkStart w:id="1694" w:name="_Toc13037692"/>
      <w:bookmarkStart w:id="1695" w:name="_Toc47581626"/>
      <w:bookmarkStart w:id="1696" w:name="_Toc10580"/>
      <w:bookmarkStart w:id="1697" w:name="_Toc1102321401"/>
      <w:bookmarkStart w:id="1698" w:name="_Toc1090310181"/>
      <w:bookmarkStart w:id="1699" w:name="_Toc1486601899"/>
      <w:bookmarkStart w:id="1700" w:name="_Toc492407515"/>
      <w:bookmarkStart w:id="1701" w:name="_Toc160836732"/>
      <w:bookmarkStart w:id="1702" w:name="_Toc1109267065"/>
      <w:bookmarkStart w:id="1703" w:name="_Toc1286167572"/>
      <w:bookmarkStart w:id="1704" w:name="_Toc22679"/>
      <w:bookmarkStart w:id="1705" w:name="_Toc375332695"/>
      <w:bookmarkStart w:id="1706" w:name="_Toc1354779017"/>
      <w:bookmarkStart w:id="1707" w:name="_Toc1646842464"/>
      <w:bookmarkStart w:id="1708" w:name="_Toc17009"/>
      <w:bookmarkStart w:id="1709" w:name="_Toc2092014646"/>
      <w:bookmarkStart w:id="1710" w:name="_Toc3765"/>
      <w:bookmarkStart w:id="1711" w:name="_Toc665992729"/>
      <w:bookmarkStart w:id="1712" w:name="_Toc546736357"/>
      <w:bookmarkStart w:id="1713" w:name="_Toc43504239"/>
      <w:bookmarkStart w:id="1714" w:name="_Toc807610865"/>
      <w:bookmarkStart w:id="1715" w:name="_Toc1721165502"/>
      <w:bookmarkStart w:id="1716" w:name="_Toc1840360321"/>
      <w:bookmarkStart w:id="1717" w:name="_Toc1493917429"/>
      <w:bookmarkStart w:id="1718" w:name="_Toc1307644766"/>
      <w:bookmarkStart w:id="1719" w:name="_Toc1224"/>
      <w:bookmarkStart w:id="1720" w:name="_Toc60790125"/>
      <w:bookmarkStart w:id="1721" w:name="_Toc771361160"/>
      <w:bookmarkStart w:id="1722" w:name="_Toc23939"/>
      <w:bookmarkStart w:id="1723" w:name="_Toc991778226"/>
      <w:r>
        <w:rPr>
          <w:rFonts w:hint="eastAsia"/>
        </w:rPr>
        <w:t>直属单位</w:t>
      </w:r>
      <w:bookmarkEnd w:id="1669"/>
      <w:bookmarkEnd w:id="1670"/>
      <w:r>
        <w:rPr>
          <w:rFonts w:hint="eastAsia"/>
        </w:rPr>
        <w:t>数字化现状</w:t>
      </w:r>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
        <w:rPr>
          <w:rFonts w:hint="eastAsia"/>
        </w:rPr>
        <w:t>本节将对二所</w:t>
      </w:r>
      <w:r>
        <w:rPr>
          <w:rFonts w:hint="eastAsia"/>
          <w:lang w:val="en-US" w:eastAsia="zh-CN"/>
        </w:rPr>
        <w:t>直属单位</w:t>
      </w:r>
      <w:r>
        <w:rPr>
          <w:rFonts w:hint="eastAsia"/>
        </w:rPr>
        <w:t>的业务痛点进行简要总结，并在此基础上，对相关数字化建设核心需求提出初步建议。仅作为后续业务域规划的参考。</w:t>
      </w:r>
    </w:p>
    <w:p>
      <w:pPr>
        <w:pStyle w:val="4"/>
        <w:spacing w:before="0" w:after="0"/>
        <w:ind w:left="0" w:firstLine="0"/>
      </w:pPr>
      <w:bookmarkStart w:id="1724" w:name="_Toc20649"/>
      <w:bookmarkStart w:id="1725" w:name="_Toc1134721889"/>
      <w:bookmarkStart w:id="1726" w:name="_Toc14159"/>
      <w:bookmarkStart w:id="1727" w:name="_Toc938994120"/>
      <w:bookmarkStart w:id="1728" w:name="_Toc47991902"/>
      <w:bookmarkStart w:id="1729" w:name="_Toc4754"/>
      <w:bookmarkStart w:id="1730" w:name="_Toc1057133626"/>
      <w:bookmarkStart w:id="1731" w:name="_Toc57348317"/>
      <w:bookmarkStart w:id="1732" w:name="_Toc1876235094"/>
      <w:bookmarkStart w:id="1733" w:name="_Toc794094899"/>
      <w:bookmarkStart w:id="1734" w:name="_Toc32058"/>
      <w:bookmarkStart w:id="1735" w:name="_Toc32000"/>
      <w:bookmarkStart w:id="1736" w:name="_Toc2038912126"/>
      <w:bookmarkStart w:id="1737" w:name="_Toc655028139"/>
      <w:bookmarkStart w:id="1738" w:name="_Toc1600184053"/>
      <w:bookmarkStart w:id="1739" w:name="_Toc18285"/>
      <w:bookmarkStart w:id="1740" w:name="_Toc1419159015"/>
      <w:bookmarkStart w:id="1741" w:name="_Toc612142175"/>
      <w:bookmarkStart w:id="1742" w:name="_Toc27356"/>
      <w:bookmarkStart w:id="1743" w:name="_Toc1164543692"/>
      <w:bookmarkStart w:id="1744" w:name="_Toc88364054"/>
      <w:bookmarkStart w:id="1745" w:name="_Toc1887886638"/>
      <w:bookmarkStart w:id="1746" w:name="_Toc149173630"/>
      <w:bookmarkStart w:id="1747" w:name="_Toc1001114112"/>
      <w:bookmarkStart w:id="1748" w:name="_Toc1829578"/>
      <w:bookmarkStart w:id="1749" w:name="_Toc2062910233"/>
      <w:bookmarkStart w:id="1750" w:name="_Toc1648526798"/>
      <w:bookmarkStart w:id="1751" w:name="_Toc991609275"/>
      <w:bookmarkStart w:id="1752" w:name="_Toc1671793865"/>
      <w:bookmarkStart w:id="1753" w:name="_Toc29399"/>
      <w:bookmarkStart w:id="1754" w:name="_Toc81157450"/>
      <w:bookmarkStart w:id="1755" w:name="_Toc728947306"/>
      <w:r>
        <w:rPr>
          <w:rFonts w:hint="eastAsia"/>
        </w:rPr>
        <w:t>中国民用航空航油航化适航审定中心（航空化学产品适航标准测试中心）</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pPr>
        <w:pStyle w:val="5"/>
        <w:ind w:firstLine="0"/>
      </w:pPr>
      <w:r>
        <w:rPr>
          <w:rFonts w:hint="eastAsia"/>
        </w:rPr>
        <w:t>中国民用航空航油航化适航</w:t>
      </w:r>
      <w:r>
        <w:t>审定中心</w:t>
      </w:r>
      <w:r>
        <w:rPr>
          <w:rFonts w:hint="eastAsia"/>
          <w:lang w:val="en-US" w:eastAsia="zh-CN"/>
        </w:rPr>
        <w:t>简介</w:t>
      </w:r>
    </w:p>
    <w:p>
      <w:pPr>
        <w:ind w:firstLine="560"/>
        <w:rPr>
          <w:rFonts w:hint="eastAsia"/>
        </w:rPr>
      </w:pPr>
      <w:r>
        <w:rPr>
          <w:rFonts w:hint="eastAsia"/>
        </w:rPr>
        <w:t>经民航局批准正式成立的航油航化专业适航审定机构。根据民航主管部门授权，负责航油供应企业和检测单位的适航审定、航化产品的适航审定和航油航化产品的证后监管工作，协助行业制定和修订航油航化规章、管理程序及咨询通告等。是民航局对航空材料及工艺方法进行试验和鉴定的委任单位，是目前国内乃至亚洲地区设施最完善的非金属材料和航化产品评估检测中心。</w:t>
      </w:r>
    </w:p>
    <w:p>
      <w:pPr>
        <w:ind w:firstLine="560"/>
        <w:rPr>
          <w:rFonts w:hint="eastAsia"/>
          <w:b/>
          <w:bCs/>
        </w:rPr>
      </w:pPr>
      <w:r>
        <w:rPr>
          <w:rFonts w:hint="eastAsia"/>
          <w:b/>
          <w:bCs/>
        </w:rPr>
        <w:t>主要职责是：</w:t>
      </w:r>
    </w:p>
    <w:p>
      <w:pPr>
        <w:ind w:firstLine="560"/>
        <w:rPr>
          <w:rFonts w:hint="eastAsia"/>
        </w:rPr>
      </w:pPr>
      <w:r>
        <w:rPr>
          <w:rFonts w:hint="eastAsia"/>
        </w:rPr>
        <w:t>（</w:t>
      </w:r>
      <w:r>
        <w:rPr>
          <w:rFonts w:hint="eastAsia"/>
          <w:lang w:val="en-US" w:eastAsia="zh-CN"/>
        </w:rPr>
        <w:t>1</w:t>
      </w:r>
      <w:r>
        <w:rPr>
          <w:rFonts w:hint="eastAsia"/>
        </w:rPr>
        <w:t>）按授权，承担航空油料和航空化学产品项目适航审查的相关工作以及相关适航证件的证后管理工作；</w:t>
      </w:r>
    </w:p>
    <w:p>
      <w:pPr>
        <w:ind w:firstLine="560"/>
        <w:rPr>
          <w:rFonts w:hint="eastAsia"/>
        </w:rPr>
      </w:pPr>
      <w:r>
        <w:rPr>
          <w:rFonts w:hint="eastAsia"/>
        </w:rPr>
        <w:t>（</w:t>
      </w:r>
      <w:r>
        <w:rPr>
          <w:rFonts w:hint="eastAsia"/>
          <w:lang w:val="en-US" w:eastAsia="zh-CN"/>
        </w:rPr>
        <w:t>2</w:t>
      </w:r>
      <w:r>
        <w:rPr>
          <w:rFonts w:hint="eastAsia"/>
        </w:rPr>
        <w:t>）协助起草航空油料和航空化学产品适航审定的相关规章和标准；</w:t>
      </w:r>
    </w:p>
    <w:p>
      <w:pPr>
        <w:ind w:firstLine="560"/>
        <w:rPr>
          <w:rFonts w:hint="eastAsia"/>
        </w:rPr>
      </w:pPr>
      <w:r>
        <w:rPr>
          <w:rFonts w:hint="eastAsia"/>
        </w:rPr>
        <w:t>（</w:t>
      </w:r>
      <w:r>
        <w:rPr>
          <w:rFonts w:hint="eastAsia"/>
          <w:lang w:val="en-US" w:eastAsia="zh-CN"/>
        </w:rPr>
        <w:t>3</w:t>
      </w:r>
      <w:r>
        <w:rPr>
          <w:rFonts w:hint="eastAsia"/>
        </w:rPr>
        <w:t>）开展航空油料和航空化学品适航标准和审定技术的研究；</w:t>
      </w:r>
    </w:p>
    <w:p>
      <w:pPr>
        <w:ind w:firstLine="560"/>
        <w:rPr>
          <w:rFonts w:hint="eastAsia"/>
        </w:rPr>
      </w:pPr>
      <w:r>
        <w:rPr>
          <w:rFonts w:hint="eastAsia"/>
        </w:rPr>
        <w:t>（</w:t>
      </w:r>
      <w:r>
        <w:rPr>
          <w:rFonts w:hint="eastAsia"/>
          <w:lang w:val="en-US" w:eastAsia="zh-CN"/>
        </w:rPr>
        <w:t>4</w:t>
      </w:r>
      <w:r>
        <w:rPr>
          <w:rFonts w:hint="eastAsia"/>
        </w:rPr>
        <w:t>）负责航空油料和航空化学产品的适航检测。</w:t>
      </w:r>
    </w:p>
    <w:p>
      <w:pPr>
        <w:pStyle w:val="5"/>
        <w:ind w:firstLine="0"/>
      </w:pPr>
      <w:r>
        <w:rPr>
          <w:rFonts w:hint="eastAsia"/>
        </w:rPr>
        <w:t>业务痛点</w:t>
      </w:r>
    </w:p>
    <w:p>
      <w:pPr>
        <w:rPr>
          <w:rFonts w:hint="eastAsia"/>
        </w:rPr>
      </w:pPr>
      <w:r>
        <w:rPr>
          <w:rFonts w:hint="eastAsia"/>
        </w:rPr>
        <w:t>（1）</w:t>
      </w:r>
      <w:r>
        <w:rPr>
          <w:rFonts w:hint="eastAsia"/>
          <w:b/>
          <w:bCs/>
        </w:rPr>
        <w:t>数据</w:t>
      </w:r>
      <w:r>
        <w:rPr>
          <w:rFonts w:hint="eastAsia"/>
          <w:b/>
          <w:bCs/>
          <w:lang w:val="en-US" w:eastAsia="zh-CN"/>
        </w:rPr>
        <w:t>存在</w:t>
      </w:r>
      <w:r>
        <w:rPr>
          <w:rFonts w:hint="eastAsia"/>
          <w:b/>
          <w:bCs/>
        </w:rPr>
        <w:t>孤岛：</w:t>
      </w:r>
      <w:r>
        <w:rPr>
          <w:rFonts w:hint="eastAsia"/>
        </w:rPr>
        <w:t>各业务板块之间管理、生产、信息不互通，资源调度和协同管理方面存在困难，数据共享和流通水平有待提升。</w:t>
      </w:r>
    </w:p>
    <w:p>
      <w:pPr>
        <w:rPr>
          <w:rFonts w:hint="eastAsia"/>
        </w:rPr>
      </w:pPr>
      <w:r>
        <w:rPr>
          <w:rFonts w:hint="eastAsia"/>
        </w:rPr>
        <w:t>（</w:t>
      </w:r>
      <w:r>
        <w:rPr>
          <w:rFonts w:hint="eastAsia"/>
          <w:lang w:val="en-US" w:eastAsia="zh-CN"/>
        </w:rPr>
        <w:t>2</w:t>
      </w:r>
      <w:r>
        <w:rPr>
          <w:rFonts w:hint="eastAsia"/>
        </w:rPr>
        <w:t>）</w:t>
      </w:r>
      <w:r>
        <w:rPr>
          <w:rFonts w:hint="eastAsia"/>
          <w:b/>
          <w:bCs/>
        </w:rPr>
        <w:t>业务管理急需数字化：</w:t>
      </w:r>
      <w:r>
        <w:rPr>
          <w:rFonts w:hint="eastAsia"/>
        </w:rPr>
        <w:t>最急需数字化的是试验检测业务流程和仪器设备数据采集分析。</w:t>
      </w:r>
    </w:p>
    <w:p>
      <w:pPr>
        <w:rPr>
          <w:rFonts w:hint="eastAsia"/>
        </w:rPr>
      </w:pPr>
      <w:r>
        <w:rPr>
          <w:rFonts w:hint="eastAsia"/>
          <w:lang w:eastAsia="zh-CN"/>
        </w:rPr>
        <w:t>（</w:t>
      </w:r>
      <w:r>
        <w:rPr>
          <w:rFonts w:hint="eastAsia"/>
          <w:lang w:val="en-US" w:eastAsia="zh-CN"/>
        </w:rPr>
        <w:t>3）</w:t>
      </w:r>
      <w:r>
        <w:rPr>
          <w:rFonts w:hint="eastAsia"/>
          <w:b/>
          <w:bCs/>
        </w:rPr>
        <w:t>知识管理有待健全：</w:t>
      </w:r>
      <w:r>
        <w:rPr>
          <w:rFonts w:hint="eastAsia"/>
        </w:rPr>
        <w:t>自建知识管理wiki系统，包括项目开题、中期检查结题</w:t>
      </w:r>
      <w:r>
        <w:rPr>
          <w:rFonts w:hint="eastAsia"/>
          <w:lang w:eastAsia="zh-CN"/>
        </w:rPr>
        <w:t>，</w:t>
      </w:r>
      <w:r>
        <w:rPr>
          <w:rFonts w:hint="eastAsia"/>
        </w:rPr>
        <w:t>功能</w:t>
      </w:r>
      <w:r>
        <w:rPr>
          <w:rFonts w:hint="eastAsia"/>
          <w:lang w:val="en-US" w:eastAsia="zh-CN"/>
        </w:rPr>
        <w:t>应用不全，不能做辅助做深入分析</w:t>
      </w:r>
      <w:r>
        <w:rPr>
          <w:rFonts w:hint="eastAsia"/>
          <w:lang w:eastAsia="zh-CN"/>
        </w:rPr>
        <w:t>。</w:t>
      </w:r>
    </w:p>
    <w:p>
      <w:pPr>
        <w:ind w:firstLine="560"/>
        <w:rPr>
          <w:rFonts w:hint="eastAsia"/>
        </w:rPr>
      </w:pPr>
      <w:r>
        <w:rPr>
          <w:rFonts w:hint="eastAsia"/>
        </w:rPr>
        <w:t>（</w:t>
      </w:r>
      <w:r>
        <w:rPr>
          <w:rFonts w:hint="eastAsia"/>
          <w:lang w:val="en-US" w:eastAsia="zh-CN"/>
        </w:rPr>
        <w:t>4</w:t>
      </w:r>
      <w:r>
        <w:rPr>
          <w:rFonts w:hint="eastAsia"/>
        </w:rPr>
        <w:t>）</w:t>
      </w:r>
      <w:r>
        <w:rPr>
          <w:rFonts w:hint="eastAsia"/>
          <w:b/>
          <w:bCs/>
        </w:rPr>
        <w:t>不能</w:t>
      </w:r>
      <w:r>
        <w:rPr>
          <w:rFonts w:hint="eastAsia"/>
          <w:b/>
          <w:bCs/>
          <w:lang w:val="en-US" w:eastAsia="zh-CN"/>
        </w:rPr>
        <w:t>移动</w:t>
      </w:r>
      <w:r>
        <w:rPr>
          <w:rFonts w:hint="eastAsia"/>
          <w:b/>
          <w:bCs/>
        </w:rPr>
        <w:t>办公</w:t>
      </w:r>
      <w:r>
        <w:rPr>
          <w:rFonts w:hint="eastAsia"/>
          <w:b/>
          <w:bCs/>
          <w:lang w:eastAsia="zh-CN"/>
        </w:rPr>
        <w:t>。</w:t>
      </w:r>
    </w:p>
    <w:p>
      <w:pPr>
        <w:pStyle w:val="5"/>
        <w:ind w:firstLine="0"/>
      </w:pPr>
      <w:r>
        <w:rPr>
          <w:rFonts w:hint="eastAsia"/>
        </w:rPr>
        <w:t>IT应用和规划现状</w:t>
      </w:r>
    </w:p>
    <w:p>
      <w:pPr>
        <w:ind w:firstLine="560"/>
      </w:pPr>
      <w:r>
        <w:rPr>
          <w:rFonts w:hint="eastAsia"/>
        </w:rPr>
        <w:t>（1）已使用：</w:t>
      </w:r>
    </w:p>
    <w:p>
      <w:pPr>
        <w:numPr>
          <w:ilvl w:val="255"/>
          <w:numId w:val="0"/>
        </w:numPr>
        <w:ind w:firstLine="561" w:firstLineChars="200"/>
      </w:pPr>
      <w:r>
        <w:rPr>
          <w:rFonts w:hint="eastAsia"/>
          <w:b/>
          <w:bCs/>
        </w:rPr>
        <w:t>LIMS系统：</w:t>
      </w:r>
      <w:r>
        <w:rPr>
          <w:rFonts w:hint="eastAsia"/>
        </w:rPr>
        <w:t>中心测试业务的线上委托业务办理，实现实验室智能化、系统化、自动化管理。</w:t>
      </w:r>
    </w:p>
    <w:p>
      <w:pPr>
        <w:numPr>
          <w:ilvl w:val="255"/>
          <w:numId w:val="0"/>
        </w:numPr>
        <w:ind w:firstLine="561" w:firstLineChars="200"/>
      </w:pPr>
      <w:r>
        <w:rPr>
          <w:rFonts w:hint="eastAsia"/>
          <w:b/>
          <w:bCs/>
        </w:rPr>
        <w:t>航化实验室管理系统：</w:t>
      </w:r>
      <w:r>
        <w:rPr>
          <w:rFonts w:hint="eastAsia"/>
        </w:rPr>
        <w:t>对实验室仪器、备件、工具等进行无纸化管理。结合手持扫码枪的使用，完成对此类产品的资产登记、查找定位及盘点记录。</w:t>
      </w:r>
    </w:p>
    <w:p>
      <w:pPr>
        <w:numPr>
          <w:ilvl w:val="255"/>
          <w:numId w:val="0"/>
        </w:numPr>
        <w:ind w:firstLine="561" w:firstLineChars="200"/>
        <w:rPr>
          <w:b/>
          <w:bCs/>
        </w:rPr>
      </w:pPr>
      <w:r>
        <w:rPr>
          <w:rFonts w:hint="eastAsia"/>
          <w:b/>
          <w:bCs/>
        </w:rPr>
        <w:t>适航审定使用民航总局专门的信息系统。</w:t>
      </w:r>
    </w:p>
    <w:p>
      <w:pPr>
        <w:numPr>
          <w:ilvl w:val="255"/>
          <w:numId w:val="0"/>
        </w:numPr>
        <w:ind w:firstLine="561" w:firstLineChars="200"/>
      </w:pPr>
      <w:r>
        <w:rPr>
          <w:rFonts w:hint="eastAsia"/>
          <w:b/>
          <w:bCs/>
        </w:rPr>
        <w:t>审定中心网站：</w:t>
      </w:r>
      <w:r>
        <w:rPr>
          <w:rFonts w:hint="eastAsia"/>
        </w:rPr>
        <w:t>呈现中心的审定业务、企业文化、党建工作、人才管理、宣传动态等。</w:t>
      </w:r>
    </w:p>
    <w:p>
      <w:pPr>
        <w:numPr>
          <w:ilvl w:val="255"/>
          <w:numId w:val="0"/>
        </w:numPr>
        <w:ind w:firstLine="561" w:firstLineChars="200"/>
      </w:pPr>
      <w:r>
        <w:rPr>
          <w:rFonts w:hint="eastAsia"/>
          <w:b/>
          <w:bCs/>
        </w:rPr>
        <w:t>测试中心网站：</w:t>
      </w:r>
      <w:r>
        <w:rPr>
          <w:rFonts w:hint="eastAsia"/>
        </w:rPr>
        <w:t>呈现中心的测试业务、科研成果、人才管理、宣传动态等。</w:t>
      </w:r>
    </w:p>
    <w:p>
      <w:pPr>
        <w:numPr>
          <w:ilvl w:val="255"/>
          <w:numId w:val="0"/>
        </w:numPr>
        <w:ind w:firstLine="561" w:firstLineChars="200"/>
      </w:pPr>
      <w:r>
        <w:rPr>
          <w:rFonts w:hint="eastAsia"/>
          <w:b/>
          <w:bCs/>
          <w:lang w:val="en-US" w:eastAsia="zh-CN"/>
        </w:rPr>
        <w:t>W</w:t>
      </w:r>
      <w:r>
        <w:rPr>
          <w:rFonts w:hint="eastAsia"/>
          <w:b/>
          <w:bCs/>
        </w:rPr>
        <w:t>i</w:t>
      </w:r>
      <w:r>
        <w:rPr>
          <w:rFonts w:hint="eastAsia"/>
          <w:b/>
          <w:bCs/>
          <w:lang w:val="en-US" w:eastAsia="zh-CN"/>
        </w:rPr>
        <w:t>k</w:t>
      </w:r>
      <w:r>
        <w:rPr>
          <w:rFonts w:hint="eastAsia"/>
          <w:b/>
          <w:bCs/>
        </w:rPr>
        <w:t>i知识库：</w:t>
      </w:r>
      <w:r>
        <w:rPr>
          <w:rFonts w:hint="eastAsia"/>
        </w:rPr>
        <w:t>呈现组织架构信息、规章制度、文化建设、科研项目、培训资料等，方便内部人员随时查看。</w:t>
      </w:r>
    </w:p>
    <w:p>
      <w:pPr>
        <w:numPr>
          <w:ilvl w:val="255"/>
          <w:numId w:val="0"/>
        </w:numPr>
        <w:ind w:firstLine="560" w:firstLineChars="200"/>
      </w:pPr>
      <w:r>
        <w:rPr>
          <w:rFonts w:hint="eastAsia"/>
        </w:rPr>
        <w:t>（2）实施中：</w:t>
      </w:r>
    </w:p>
    <w:p>
      <w:pPr>
        <w:numPr>
          <w:ilvl w:val="255"/>
          <w:numId w:val="0"/>
        </w:numPr>
        <w:ind w:firstLine="561" w:firstLineChars="200"/>
      </w:pPr>
      <w:r>
        <w:rPr>
          <w:rFonts w:hint="eastAsia"/>
          <w:b/>
          <w:bCs/>
        </w:rPr>
        <w:t>智慧审定平台系统：</w:t>
      </w:r>
      <w:r>
        <w:rPr>
          <w:rFonts w:hint="eastAsia"/>
        </w:rPr>
        <w:t>提升办公方式智能化，实现审定项目流程和审定数据的在线提交，以及培训工具线上管理。</w:t>
      </w:r>
    </w:p>
    <w:p>
      <w:pPr>
        <w:numPr>
          <w:ilvl w:val="255"/>
          <w:numId w:val="0"/>
        </w:numPr>
        <w:ind w:firstLine="560" w:firstLineChars="200"/>
      </w:pPr>
      <w:r>
        <w:rPr>
          <w:rFonts w:hint="eastAsia"/>
        </w:rPr>
        <w:t>（3）规划中：无。</w:t>
      </w:r>
    </w:p>
    <w:p>
      <w:pPr>
        <w:pStyle w:val="5"/>
        <w:ind w:firstLine="0"/>
      </w:pPr>
      <w:r>
        <w:rPr>
          <w:rFonts w:hint="eastAsia"/>
        </w:rPr>
        <w:t>数字化建设重点需求建议</w:t>
      </w:r>
    </w:p>
    <w:p>
      <w:pPr>
        <w:numPr>
          <w:ilvl w:val="0"/>
          <w:numId w:val="0"/>
        </w:numPr>
        <w:ind w:left="0" w:firstLine="562"/>
        <w:rPr>
          <w:rFonts w:ascii="Arial" w:hAnsi="Arial"/>
        </w:rPr>
      </w:pPr>
      <w:r>
        <w:rPr>
          <w:rFonts w:hint="eastAsia"/>
        </w:rPr>
        <w:t>（1）</w:t>
      </w:r>
      <w:r>
        <w:rPr>
          <w:rFonts w:hint="eastAsia" w:ascii="Arial" w:hAnsi="Arial"/>
          <w:b/>
          <w:bCs/>
        </w:rPr>
        <w:t>建设</w:t>
      </w:r>
      <w:r>
        <w:rPr>
          <w:rFonts w:ascii="Arial" w:hAnsi="Arial"/>
          <w:b/>
          <w:bCs/>
        </w:rPr>
        <w:t>远程审定与智慧监管平台</w:t>
      </w:r>
      <w:r>
        <w:rPr>
          <w:rFonts w:hint="eastAsia" w:ascii="Arial" w:hAnsi="Arial"/>
          <w:b/>
          <w:bCs/>
        </w:rPr>
        <w:t>：</w:t>
      </w:r>
      <w:r>
        <w:rPr>
          <w:rFonts w:ascii="Arial" w:hAnsi="Arial"/>
        </w:rPr>
        <w:t>实现远程</w:t>
      </w:r>
      <w:r>
        <w:rPr>
          <w:rFonts w:hint="eastAsia" w:ascii="Arial" w:hAnsi="Arial"/>
        </w:rPr>
        <w:t>操作、</w:t>
      </w:r>
      <w:r>
        <w:rPr>
          <w:rFonts w:ascii="Arial" w:hAnsi="Arial"/>
        </w:rPr>
        <w:t>风险预警、质量溯源。</w:t>
      </w:r>
    </w:p>
    <w:p>
      <w:pPr>
        <w:numPr>
          <w:ilvl w:val="0"/>
          <w:numId w:val="0"/>
        </w:numPr>
        <w:ind w:left="0" w:firstLine="562"/>
        <w:rPr>
          <w:rFonts w:ascii="Arial" w:hAnsi="Arial"/>
        </w:rPr>
      </w:pPr>
      <w:r>
        <w:rPr>
          <w:rFonts w:hint="eastAsia"/>
        </w:rPr>
        <w:t>（</w:t>
      </w:r>
      <w:r>
        <w:rPr>
          <w:rFonts w:hint="eastAsia"/>
          <w:lang w:val="en-US" w:eastAsia="zh-CN"/>
        </w:rPr>
        <w:t>2</w:t>
      </w:r>
      <w:r>
        <w:rPr>
          <w:rFonts w:hint="eastAsia"/>
        </w:rPr>
        <w:t>）</w:t>
      </w:r>
      <w:r>
        <w:rPr>
          <w:rFonts w:ascii="Arial" w:hAnsi="Arial"/>
          <w:b/>
          <w:bCs/>
        </w:rPr>
        <w:t>全面建成</w:t>
      </w:r>
      <w:r>
        <w:rPr>
          <w:rFonts w:cs="Times New Roman"/>
          <w:b/>
          <w:bCs/>
        </w:rPr>
        <w:t>LIMS</w:t>
      </w:r>
      <w:r>
        <w:rPr>
          <w:rFonts w:ascii="Arial" w:hAnsi="Arial"/>
          <w:b/>
          <w:bCs/>
        </w:rPr>
        <w:t>实验室信息系统</w:t>
      </w:r>
      <w:r>
        <w:rPr>
          <w:rFonts w:hint="eastAsia" w:ascii="Arial" w:hAnsi="Arial"/>
          <w:b/>
          <w:bCs/>
        </w:rPr>
        <w:t>：</w:t>
      </w:r>
      <w:r>
        <w:rPr>
          <w:rFonts w:ascii="Arial" w:hAnsi="Arial"/>
        </w:rPr>
        <w:t>通过机器运算</w:t>
      </w:r>
      <w:r>
        <w:rPr>
          <w:rFonts w:hint="eastAsia" w:ascii="Arial" w:hAnsi="Arial"/>
        </w:rPr>
        <w:t>和</w:t>
      </w:r>
      <w:r>
        <w:rPr>
          <w:rFonts w:hint="eastAsia"/>
        </w:rPr>
        <w:t>模板</w:t>
      </w:r>
      <w:r>
        <w:rPr>
          <w:rFonts w:ascii="Arial" w:hAnsi="Arial"/>
        </w:rPr>
        <w:t>理念运用，大幅减少人工工作；通过系统</w:t>
      </w:r>
      <w:r>
        <w:rPr>
          <w:rFonts w:hint="eastAsia" w:ascii="Arial" w:hAnsi="Arial"/>
        </w:rPr>
        <w:t>和</w:t>
      </w:r>
      <w:r>
        <w:rPr>
          <w:rFonts w:ascii="Arial" w:hAnsi="Arial"/>
        </w:rPr>
        <w:t>设备集成，实现信息高度共享；通过各类数据信息的分析统计，提高人工效率，为决策提供科学依据。</w:t>
      </w:r>
    </w:p>
    <w:p>
      <w:pPr>
        <w:numPr>
          <w:ilvl w:val="0"/>
          <w:numId w:val="0"/>
        </w:numPr>
        <w:ind w:left="0" w:firstLine="562"/>
        <w:rPr>
          <w:rFonts w:ascii="Arial" w:hAnsi="Arial"/>
        </w:rPr>
      </w:pPr>
      <w:r>
        <w:rPr>
          <w:rFonts w:hint="eastAsia"/>
        </w:rPr>
        <w:t>（</w:t>
      </w:r>
      <w:r>
        <w:rPr>
          <w:rFonts w:hint="eastAsia"/>
          <w:lang w:val="en-US" w:eastAsia="zh-CN"/>
        </w:rPr>
        <w:t>3</w:t>
      </w:r>
      <w:r>
        <w:rPr>
          <w:rFonts w:hint="eastAsia"/>
        </w:rPr>
        <w:t>）</w:t>
      </w:r>
      <w:r>
        <w:rPr>
          <w:rFonts w:hint="eastAsia" w:ascii="Arial" w:hAnsi="Arial"/>
          <w:b/>
          <w:bCs/>
        </w:rPr>
        <w:t>建设</w:t>
      </w:r>
      <w:r>
        <w:rPr>
          <w:rFonts w:ascii="Arial" w:hAnsi="Arial"/>
          <w:b/>
          <w:bCs/>
        </w:rPr>
        <w:t>内部数据管理平台</w:t>
      </w:r>
      <w:r>
        <w:rPr>
          <w:rFonts w:hint="eastAsia" w:ascii="Arial" w:hAnsi="Arial"/>
          <w:b/>
          <w:bCs/>
        </w:rPr>
        <w:t>、</w:t>
      </w:r>
      <w:r>
        <w:rPr>
          <w:rFonts w:ascii="Arial" w:hAnsi="Arial"/>
          <w:b/>
          <w:bCs/>
        </w:rPr>
        <w:t>科研领域的知识库共享平台</w:t>
      </w:r>
      <w:r>
        <w:rPr>
          <w:rFonts w:hint="eastAsia" w:ascii="Arial" w:hAnsi="Arial"/>
          <w:b/>
          <w:bCs/>
        </w:rPr>
        <w:t>、档案管理系统：</w:t>
      </w:r>
      <w:r>
        <w:rPr>
          <w:rFonts w:ascii="Arial" w:hAnsi="Arial"/>
        </w:rPr>
        <w:t>培养信息化环境下的高素质检验队伍。</w:t>
      </w:r>
    </w:p>
    <w:p>
      <w:pPr>
        <w:numPr>
          <w:ilvl w:val="0"/>
          <w:numId w:val="0"/>
        </w:numPr>
        <w:ind w:left="0" w:firstLine="562"/>
        <w:rPr>
          <w:rFonts w:ascii="Arial" w:hAnsi="Arial"/>
        </w:rPr>
      </w:pPr>
      <w:r>
        <w:rPr>
          <w:rFonts w:hint="eastAsia"/>
        </w:rPr>
        <w:t>（</w:t>
      </w:r>
      <w:r>
        <w:rPr>
          <w:rFonts w:hint="eastAsia"/>
          <w:lang w:val="en-US" w:eastAsia="zh-CN"/>
        </w:rPr>
        <w:t>4</w:t>
      </w:r>
      <w:r>
        <w:rPr>
          <w:rFonts w:hint="eastAsia"/>
        </w:rPr>
        <w:t>）</w:t>
      </w:r>
      <w:r>
        <w:rPr>
          <w:rFonts w:ascii="Arial" w:hAnsi="Arial"/>
          <w:b/>
          <w:bCs/>
        </w:rPr>
        <w:t>构建大数据中台以及多级联动的基础大数据库</w:t>
      </w:r>
      <w:r>
        <w:rPr>
          <w:rFonts w:hint="eastAsia" w:ascii="Arial" w:hAnsi="Arial"/>
          <w:b/>
          <w:bCs/>
        </w:rPr>
        <w:t>：</w:t>
      </w:r>
      <w:r>
        <w:rPr>
          <w:rFonts w:ascii="Arial" w:hAnsi="Arial"/>
        </w:rPr>
        <w:t>包括数据共享、治理与管理</w:t>
      </w:r>
      <w:r>
        <w:rPr>
          <w:rFonts w:hint="eastAsia" w:ascii="Arial" w:hAnsi="Arial"/>
        </w:rPr>
        <w:t>及</w:t>
      </w:r>
      <w:r>
        <w:rPr>
          <w:rFonts w:ascii="Arial" w:hAnsi="Arial"/>
        </w:rPr>
        <w:t>分析研判等系统，形成完整贯通的数据链；建立数据运用支撑系统，汇聚工业数据</w:t>
      </w:r>
      <w:r>
        <w:rPr>
          <w:rFonts w:hint="eastAsia" w:ascii="Arial" w:hAnsi="Arial"/>
        </w:rPr>
        <w:t>，</w:t>
      </w:r>
      <w:r>
        <w:rPr>
          <w:rFonts w:ascii="Arial" w:hAnsi="Arial"/>
        </w:rPr>
        <w:t>支撑行业监测分析，以提高航油航化数据的集中管理能力和安全生产保障能力。</w:t>
      </w:r>
    </w:p>
    <w:p>
      <w:pPr>
        <w:numPr>
          <w:ilvl w:val="0"/>
          <w:numId w:val="0"/>
        </w:numPr>
        <w:ind w:left="0" w:firstLine="562"/>
        <w:rPr>
          <w:rFonts w:ascii="Arial" w:hAnsi="Arial"/>
        </w:rPr>
      </w:pPr>
      <w:r>
        <w:rPr>
          <w:rFonts w:hint="eastAsia"/>
        </w:rPr>
        <w:t>（</w:t>
      </w:r>
      <w:r>
        <w:rPr>
          <w:rFonts w:hint="eastAsia"/>
          <w:lang w:val="en-US" w:eastAsia="zh-CN"/>
        </w:rPr>
        <w:t>5</w:t>
      </w:r>
      <w:r>
        <w:rPr>
          <w:rFonts w:hint="eastAsia"/>
        </w:rPr>
        <w:t>）</w:t>
      </w:r>
      <w:r>
        <w:rPr>
          <w:rFonts w:hint="eastAsia" w:ascii="Arial" w:hAnsi="Arial"/>
          <w:b/>
          <w:bCs/>
        </w:rPr>
        <w:t>实现移动办公</w:t>
      </w:r>
      <w:r>
        <w:rPr>
          <w:rFonts w:hint="eastAsia" w:ascii="Arial" w:hAnsi="Arial"/>
          <w:b/>
          <w:bCs/>
          <w:lang w:eastAsia="zh-CN"/>
        </w:rPr>
        <w:t>。</w:t>
      </w:r>
    </w:p>
    <w:p>
      <w:pPr>
        <w:pStyle w:val="4"/>
        <w:spacing w:before="0" w:after="0"/>
        <w:ind w:left="0" w:firstLine="0"/>
      </w:pPr>
      <w:r>
        <w:rPr>
          <w:rFonts w:hint="eastAsia"/>
        </w:rPr>
        <w:t xml:space="preserve"> </w:t>
      </w:r>
      <w:bookmarkStart w:id="1756" w:name="_Toc163451707"/>
      <w:bookmarkStart w:id="1757" w:name="_Toc190506139"/>
      <w:bookmarkStart w:id="1758" w:name="_Toc1826866095"/>
      <w:bookmarkStart w:id="1759" w:name="_Toc30119"/>
      <w:bookmarkStart w:id="1760" w:name="_Toc14314"/>
      <w:bookmarkStart w:id="1761" w:name="_Toc1964336684"/>
      <w:bookmarkStart w:id="1762" w:name="_Toc1503984205"/>
      <w:bookmarkStart w:id="1763" w:name="_Toc1616003063"/>
      <w:bookmarkStart w:id="1764" w:name="_Toc1223455501"/>
      <w:bookmarkStart w:id="1765" w:name="_Toc2103364039"/>
      <w:bookmarkStart w:id="1766" w:name="_Toc319872686"/>
      <w:bookmarkStart w:id="1767" w:name="_Toc17381"/>
      <w:bookmarkStart w:id="1768" w:name="_Toc208805216"/>
      <w:bookmarkStart w:id="1769" w:name="_Toc1852181523"/>
      <w:bookmarkStart w:id="1770" w:name="_Toc599546503"/>
      <w:bookmarkStart w:id="1771" w:name="_Toc1112640551"/>
      <w:bookmarkStart w:id="1772" w:name="_Toc1780489963"/>
      <w:bookmarkStart w:id="1773" w:name="_Toc233352310"/>
      <w:bookmarkStart w:id="1774" w:name="_Toc361146305"/>
      <w:bookmarkStart w:id="1775" w:name="_Toc29055"/>
      <w:bookmarkStart w:id="1776" w:name="_Toc684946388"/>
      <w:bookmarkStart w:id="1777" w:name="_Toc23165807"/>
      <w:bookmarkStart w:id="1778" w:name="_Toc594"/>
      <w:bookmarkStart w:id="1779" w:name="_Toc8725"/>
      <w:bookmarkStart w:id="1780" w:name="_Toc1293529289"/>
      <w:bookmarkStart w:id="1781" w:name="_Toc14697"/>
      <w:bookmarkStart w:id="1782" w:name="_Toc1056757651"/>
      <w:bookmarkStart w:id="1783" w:name="_Toc24883"/>
      <w:bookmarkStart w:id="1784" w:name="_Toc639840441"/>
      <w:bookmarkStart w:id="1785" w:name="_Toc1889585035"/>
      <w:bookmarkStart w:id="1786" w:name="_Toc1355667390"/>
      <w:bookmarkStart w:id="1787" w:name="_Toc1047783361"/>
      <w:r>
        <w:rPr>
          <w:rFonts w:hint="eastAsia"/>
        </w:rPr>
        <w:t>民航空管工程技术研究所（空中交通管制新技术应用实验室）</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p>
    <w:p>
      <w:pPr>
        <w:pStyle w:val="5"/>
        <w:ind w:firstLine="0"/>
      </w:pPr>
      <w:r>
        <w:rPr>
          <w:rFonts w:hint="eastAsia"/>
        </w:rPr>
        <w:t>民航空管工程技术研究所</w:t>
      </w:r>
      <w:r>
        <w:rPr>
          <w:rFonts w:hint="eastAsia"/>
          <w:lang w:val="en-US" w:eastAsia="zh-CN"/>
        </w:rPr>
        <w:t>简介</w:t>
      </w:r>
    </w:p>
    <w:p>
      <w:pPr>
        <w:ind w:firstLine="560"/>
        <w:rPr>
          <w:rFonts w:hint="eastAsia"/>
        </w:rPr>
      </w:pPr>
      <w:r>
        <w:rPr>
          <w:rFonts w:hint="eastAsia"/>
        </w:rPr>
        <w:t>民航空管工程技术研究所是2010年7月28日经民航局成立的空管工程技术研发、设备测试认证的科研机构，是民航局行业管理的核心技术支持机构。承担民航行业技术政策和标准的制定、国家空域管理改革、科研开发、新技术验证、通信导航监视设备合格审定、无线电管理、空域规划与仿真、通航飞行服务体系、无人机管理、空管安全运行、航空气象、对外合作交流等行业管理技术支持和新技术应用职责。</w:t>
      </w:r>
    </w:p>
    <w:p>
      <w:pPr>
        <w:ind w:firstLine="560"/>
        <w:rPr>
          <w:rFonts w:hint="eastAsia"/>
          <w:lang w:eastAsia="zh-CN"/>
        </w:rPr>
      </w:pPr>
      <w:r>
        <w:rPr>
          <w:rFonts w:hint="eastAsia"/>
        </w:rPr>
        <w:t>空管所有力推进民航空管持续安全、新技术应用、关键设备国产化、重大工程项目和空管体系建设，为民航空管提供全方位的技术支持和服务</w:t>
      </w:r>
      <w:r>
        <w:rPr>
          <w:rFonts w:hint="eastAsia"/>
          <w:lang w:eastAsia="zh-CN"/>
        </w:rPr>
        <w:t>。</w:t>
      </w:r>
    </w:p>
    <w:p>
      <w:pPr>
        <w:ind w:firstLine="560"/>
        <w:rPr>
          <w:rFonts w:hint="eastAsia"/>
          <w:b/>
          <w:bCs/>
          <w:lang w:val="en-US" w:eastAsia="zh-CN"/>
        </w:rPr>
      </w:pPr>
      <w:r>
        <w:rPr>
          <w:rFonts w:hint="eastAsia"/>
          <w:b/>
          <w:bCs/>
        </w:rPr>
        <w:t>主要</w:t>
      </w:r>
      <w:r>
        <w:rPr>
          <w:rFonts w:hint="eastAsia"/>
          <w:b/>
          <w:bCs/>
          <w:lang w:val="en-US" w:eastAsia="zh-CN"/>
        </w:rPr>
        <w:t>职责：</w:t>
      </w:r>
    </w:p>
    <w:p>
      <w:pPr>
        <w:ind w:firstLine="560"/>
        <w:rPr>
          <w:rFonts w:hint="eastAsia" w:eastAsia="宋体"/>
          <w:lang w:eastAsia="zh-CN"/>
        </w:rPr>
      </w:pPr>
      <w:r>
        <w:rPr>
          <w:rFonts w:hint="eastAsia"/>
          <w:lang w:eastAsia="zh-CN"/>
        </w:rPr>
        <w:t>（</w:t>
      </w:r>
      <w:r>
        <w:rPr>
          <w:rFonts w:hint="eastAsia"/>
          <w:lang w:val="en-US" w:eastAsia="zh-CN"/>
        </w:rPr>
        <w:t>1）</w:t>
      </w:r>
      <w:r>
        <w:rPr>
          <w:rFonts w:hint="eastAsia"/>
        </w:rPr>
        <w:t>中国民用航空空中交通通信导航监视设备使用许可合格审定</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2）</w:t>
      </w:r>
      <w:r>
        <w:rPr>
          <w:rFonts w:hint="eastAsia"/>
        </w:rPr>
        <w:t>承担民航空管工程技术科研开发</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3）</w:t>
      </w:r>
      <w:r>
        <w:rPr>
          <w:rFonts w:hint="eastAsia"/>
        </w:rPr>
        <w:t>承担民航空管工程技术产业化推广</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4）</w:t>
      </w:r>
      <w:r>
        <w:rPr>
          <w:rFonts w:hint="eastAsia"/>
        </w:rPr>
        <w:t>承担民航空管工程技术工程建设</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5）</w:t>
      </w:r>
      <w:r>
        <w:rPr>
          <w:rFonts w:hint="eastAsia"/>
        </w:rPr>
        <w:t>拟定、提出、研究、编写空管工程技术和产品的技术规范和标准</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6）</w:t>
      </w:r>
      <w:r>
        <w:rPr>
          <w:rFonts w:hint="eastAsia"/>
        </w:rPr>
        <w:t>为民航空管工程技术和产品成果提供检测、试验、评估、认证的技术平台</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7）</w:t>
      </w:r>
      <w:r>
        <w:rPr>
          <w:rFonts w:hint="eastAsia"/>
        </w:rPr>
        <w:t>承办民航空管设施设备的测试认证工作</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8）</w:t>
      </w:r>
      <w:r>
        <w:rPr>
          <w:rFonts w:hint="eastAsia"/>
        </w:rPr>
        <w:t>实行开放服务，接受行业、地方等单位委托任务</w:t>
      </w:r>
      <w:r>
        <w:rPr>
          <w:rFonts w:hint="eastAsia"/>
          <w:lang w:eastAsia="zh-CN"/>
        </w:rPr>
        <w:t>；</w:t>
      </w:r>
    </w:p>
    <w:p>
      <w:pPr>
        <w:ind w:firstLine="560"/>
        <w:rPr>
          <w:rFonts w:hint="eastAsia" w:eastAsia="宋体"/>
          <w:lang w:eastAsia="zh-CN"/>
        </w:rPr>
      </w:pPr>
      <w:r>
        <w:rPr>
          <w:rFonts w:hint="eastAsia"/>
          <w:lang w:eastAsia="zh-CN"/>
        </w:rPr>
        <w:t>（</w:t>
      </w:r>
      <w:r>
        <w:rPr>
          <w:rFonts w:hint="eastAsia"/>
          <w:lang w:val="en-US" w:eastAsia="zh-CN"/>
        </w:rPr>
        <w:t>9）</w:t>
      </w:r>
      <w:r>
        <w:rPr>
          <w:rFonts w:hint="eastAsia"/>
        </w:rPr>
        <w:t>开展各种相关技术的行业、地方以及国外交流活动</w:t>
      </w:r>
      <w:r>
        <w:rPr>
          <w:rFonts w:hint="eastAsia"/>
          <w:lang w:eastAsia="zh-CN"/>
        </w:rPr>
        <w:t>；</w:t>
      </w:r>
    </w:p>
    <w:p>
      <w:pPr>
        <w:ind w:firstLine="560"/>
        <w:rPr>
          <w:rFonts w:hint="eastAsia"/>
        </w:rPr>
      </w:pPr>
      <w:r>
        <w:rPr>
          <w:rFonts w:hint="eastAsia"/>
          <w:lang w:eastAsia="zh-CN"/>
        </w:rPr>
        <w:t>（</w:t>
      </w:r>
      <w:r>
        <w:rPr>
          <w:rFonts w:hint="eastAsia"/>
          <w:lang w:val="en-US" w:eastAsia="zh-CN"/>
        </w:rPr>
        <w:t>10）</w:t>
      </w:r>
      <w:r>
        <w:rPr>
          <w:rFonts w:hint="eastAsia"/>
        </w:rPr>
        <w:t>承办民航局空管办和空管局交办的工作</w:t>
      </w:r>
      <w:r>
        <w:rPr>
          <w:rFonts w:hint="eastAsia"/>
          <w:lang w:val="en-US" w:eastAsia="zh-CN"/>
        </w:rPr>
        <w:t>。</w:t>
      </w:r>
    </w:p>
    <w:p>
      <w:pPr>
        <w:pStyle w:val="5"/>
        <w:spacing w:after="0"/>
        <w:ind w:firstLine="0"/>
        <w:rPr>
          <w:rFonts w:hint="eastAsia" w:eastAsia="宋体"/>
          <w:lang w:eastAsia="zh-CN"/>
        </w:rPr>
      </w:pPr>
      <w:r>
        <w:rPr>
          <w:rFonts w:hint="eastAsia"/>
        </w:rPr>
        <w:t>业务痛点</w:t>
      </w:r>
    </w:p>
    <w:p>
      <w:pPr>
        <w:numPr>
          <w:ilvl w:val="-1"/>
          <w:numId w:val="0"/>
        </w:numPr>
        <w:spacing w:after="0"/>
        <w:ind w:firstLine="560"/>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b/>
          <w:bCs/>
        </w:rPr>
        <w:t>缺乏CRM系统：</w:t>
      </w:r>
      <w:r>
        <w:rPr>
          <w:rFonts w:hint="eastAsia"/>
          <w:lang w:val="en-US" w:eastAsia="zh-CN"/>
        </w:rPr>
        <w:t>需要</w:t>
      </w:r>
      <w:r>
        <w:rPr>
          <w:rFonts w:hint="eastAsia"/>
          <w:lang w:eastAsia="zh-CN"/>
        </w:rPr>
        <w:t>构建一套完善的CRM体系，以便于对客户资源与合同进行高效管理。</w:t>
      </w:r>
    </w:p>
    <w:p>
      <w:pPr>
        <w:spacing w:after="0"/>
        <w:ind w:firstLine="560"/>
        <w:rPr>
          <w:rFonts w:hint="eastAsia" w:eastAsia="宋体"/>
          <w:lang w:eastAsia="zh-CN"/>
        </w:rPr>
      </w:pPr>
      <w:r>
        <w:rPr>
          <w:rFonts w:hint="eastAsia"/>
          <w:lang w:eastAsia="zh-CN"/>
        </w:rPr>
        <w:t>（</w:t>
      </w:r>
      <w:r>
        <w:rPr>
          <w:rFonts w:hint="eastAsia"/>
          <w:lang w:val="en-US" w:eastAsia="zh-CN"/>
        </w:rPr>
        <w:t>2）</w:t>
      </w:r>
      <w:r>
        <w:rPr>
          <w:rFonts w:hint="eastAsia"/>
          <w:b/>
          <w:bCs/>
          <w:lang w:eastAsia="zh-CN"/>
        </w:rPr>
        <w:t>项目管理</w:t>
      </w:r>
      <w:r>
        <w:rPr>
          <w:rFonts w:hint="eastAsia"/>
          <w:b/>
          <w:bCs/>
          <w:lang w:val="en-US" w:eastAsia="zh-CN"/>
        </w:rPr>
        <w:t>缺乏数字化</w:t>
      </w:r>
      <w:r>
        <w:rPr>
          <w:rFonts w:hint="eastAsia"/>
          <w:b/>
          <w:bCs/>
          <w:lang w:eastAsia="zh-CN"/>
        </w:rPr>
        <w:t>。</w:t>
      </w:r>
    </w:p>
    <w:p>
      <w:pPr>
        <w:ind w:firstLine="562" w:firstLineChars="0"/>
      </w:pPr>
      <w:r>
        <w:rPr>
          <w:rFonts w:hint="eastAsia"/>
        </w:rPr>
        <w:t>（</w:t>
      </w:r>
      <w:r>
        <w:rPr>
          <w:rFonts w:hint="eastAsia"/>
          <w:lang w:val="en-US" w:eastAsia="zh-CN"/>
        </w:rPr>
        <w:t>3</w:t>
      </w:r>
      <w:r>
        <w:rPr>
          <w:rFonts w:hint="eastAsia"/>
        </w:rPr>
        <w:t>）</w:t>
      </w:r>
      <w:r>
        <w:rPr>
          <w:rFonts w:hint="eastAsia"/>
          <w:b/>
          <w:bCs/>
        </w:rPr>
        <w:t>尚未实现移动办公</w:t>
      </w:r>
      <w:r>
        <w:rPr>
          <w:rFonts w:hint="eastAsia"/>
          <w:b/>
          <w:bCs/>
          <w:lang w:eastAsia="zh-CN"/>
        </w:rPr>
        <w:t>。</w:t>
      </w:r>
    </w:p>
    <w:p>
      <w:pPr>
        <w:pStyle w:val="5"/>
        <w:ind w:firstLine="0"/>
      </w:pPr>
      <w:r>
        <w:rPr>
          <w:rFonts w:hint="eastAsia"/>
        </w:rPr>
        <w:t>IT应用和规划现状</w:t>
      </w:r>
    </w:p>
    <w:p>
      <w:pPr>
        <w:numPr>
          <w:ilvl w:val="0"/>
          <w:numId w:val="0"/>
        </w:numPr>
        <w:ind w:left="0" w:firstLine="560"/>
      </w:pPr>
      <w:r>
        <w:rPr>
          <w:rFonts w:hint="eastAsia"/>
        </w:rPr>
        <w:t>（1）已使用：无。</w:t>
      </w:r>
    </w:p>
    <w:p>
      <w:pPr>
        <w:numPr>
          <w:ilvl w:val="0"/>
          <w:numId w:val="0"/>
        </w:numPr>
        <w:ind w:left="0" w:firstLine="560"/>
      </w:pPr>
      <w:r>
        <w:rPr>
          <w:rFonts w:hint="eastAsia"/>
        </w:rPr>
        <w:t>（</w:t>
      </w:r>
      <w:r>
        <w:rPr>
          <w:rFonts w:hint="eastAsia"/>
          <w:lang w:val="en-US" w:eastAsia="zh-CN"/>
        </w:rPr>
        <w:t>2</w:t>
      </w:r>
      <w:r>
        <w:rPr>
          <w:rFonts w:hint="eastAsia"/>
        </w:rPr>
        <w:t>）实施中：新OA。</w:t>
      </w:r>
    </w:p>
    <w:p>
      <w:pPr>
        <w:numPr>
          <w:ilvl w:val="0"/>
          <w:numId w:val="0"/>
        </w:numPr>
        <w:ind w:left="0" w:firstLine="560"/>
      </w:pPr>
      <w:r>
        <w:rPr>
          <w:rFonts w:hint="eastAsia"/>
        </w:rPr>
        <w:t>（</w:t>
      </w:r>
      <w:r>
        <w:rPr>
          <w:rFonts w:hint="eastAsia"/>
          <w:lang w:val="en-US" w:eastAsia="zh-CN"/>
        </w:rPr>
        <w:t>3</w:t>
      </w:r>
      <w:r>
        <w:rPr>
          <w:rFonts w:hint="eastAsia"/>
        </w:rPr>
        <w:t>）规划中：无。</w:t>
      </w:r>
    </w:p>
    <w:p>
      <w:pPr>
        <w:pStyle w:val="5"/>
        <w:ind w:firstLine="0"/>
      </w:pPr>
      <w:r>
        <w:rPr>
          <w:rFonts w:hint="eastAsia"/>
        </w:rPr>
        <w:t>数字化建设重点需求建议</w:t>
      </w:r>
    </w:p>
    <w:p>
      <w:pPr>
        <w:numPr>
          <w:ilvl w:val="0"/>
          <w:numId w:val="0"/>
        </w:numPr>
        <w:ind w:left="0" w:firstLine="562"/>
      </w:pPr>
      <w:r>
        <w:rPr>
          <w:rFonts w:hint="eastAsia"/>
        </w:rPr>
        <w:t>（1）</w:t>
      </w:r>
      <w:r>
        <w:rPr>
          <w:b/>
          <w:bCs/>
        </w:rPr>
        <w:t>建设CRM系统</w:t>
      </w:r>
      <w:r>
        <w:rPr>
          <w:rFonts w:hint="eastAsia"/>
          <w:b/>
          <w:bCs/>
          <w:lang w:eastAsia="zh-CN"/>
        </w:rPr>
        <w:t>：</w:t>
      </w:r>
      <w:r>
        <w:rPr>
          <w:rFonts w:hint="eastAsia"/>
        </w:rPr>
        <w:t>完善客户管理和合同管理模块的功能和流程，实现全数字化流程</w:t>
      </w:r>
      <w:r>
        <w:t>。</w:t>
      </w:r>
    </w:p>
    <w:p>
      <w:pPr>
        <w:numPr>
          <w:ilvl w:val="0"/>
          <w:numId w:val="0"/>
        </w:numPr>
        <w:ind w:left="0" w:firstLine="562"/>
      </w:pPr>
      <w:r>
        <w:rPr>
          <w:rFonts w:hint="eastAsia"/>
        </w:rPr>
        <w:t>（</w:t>
      </w:r>
      <w:r>
        <w:rPr>
          <w:rFonts w:hint="eastAsia"/>
          <w:lang w:val="en-US" w:eastAsia="zh-CN"/>
        </w:rPr>
        <w:t>2</w:t>
      </w:r>
      <w:r>
        <w:rPr>
          <w:rFonts w:hint="eastAsia"/>
        </w:rPr>
        <w:t>）</w:t>
      </w:r>
      <w:r>
        <w:rPr>
          <w:rFonts w:hint="eastAsia"/>
          <w:b/>
          <w:bCs/>
        </w:rPr>
        <w:t>建设项目管理系统</w:t>
      </w:r>
      <w:r>
        <w:rPr>
          <w:rFonts w:hint="eastAsia"/>
          <w:b/>
          <w:bCs/>
          <w:lang w:eastAsia="zh-CN"/>
        </w:rPr>
        <w:t>：</w:t>
      </w:r>
      <w:r>
        <w:rPr>
          <w:rFonts w:hint="eastAsia"/>
        </w:rPr>
        <w:t>做到实时查看、快速统计。</w:t>
      </w:r>
    </w:p>
    <w:p>
      <w:pPr>
        <w:numPr>
          <w:ilvl w:val="0"/>
          <w:numId w:val="0"/>
        </w:numPr>
        <w:ind w:left="0" w:firstLine="562"/>
      </w:pPr>
      <w:r>
        <w:rPr>
          <w:rFonts w:hint="eastAsia"/>
        </w:rPr>
        <w:t>（</w:t>
      </w:r>
      <w:r>
        <w:rPr>
          <w:rFonts w:hint="eastAsia"/>
          <w:lang w:val="en-US" w:eastAsia="zh-CN"/>
        </w:rPr>
        <w:t>3</w:t>
      </w:r>
      <w:r>
        <w:rPr>
          <w:rFonts w:hint="eastAsia"/>
        </w:rPr>
        <w:t>）</w:t>
      </w:r>
      <w:r>
        <w:rPr>
          <w:rFonts w:hint="eastAsia"/>
          <w:b/>
          <w:bCs/>
        </w:rPr>
        <w:t>实现移动办公：</w:t>
      </w:r>
      <w:r>
        <w:rPr>
          <w:rFonts w:hint="eastAsia"/>
        </w:rPr>
        <w:t>建设远程协同办公系统，包括网络视频会议、电子印章等，实现移动办公</w:t>
      </w:r>
      <w:r>
        <w:rPr>
          <w:b/>
          <w:bCs/>
        </w:rPr>
        <w:t>。</w:t>
      </w:r>
    </w:p>
    <w:p>
      <w:pPr>
        <w:pStyle w:val="4"/>
        <w:spacing w:before="0" w:after="0"/>
        <w:ind w:left="0" w:firstLine="0"/>
      </w:pPr>
      <w:r>
        <w:rPr>
          <w:rFonts w:hint="eastAsia"/>
        </w:rPr>
        <w:t xml:space="preserve"> </w:t>
      </w:r>
      <w:bookmarkStart w:id="1788" w:name="_Toc501255036"/>
      <w:bookmarkStart w:id="1789" w:name="_Toc2086044143"/>
      <w:bookmarkStart w:id="1790" w:name="_Toc27721"/>
      <w:bookmarkStart w:id="1791" w:name="_Toc1347671358"/>
      <w:bookmarkStart w:id="1792" w:name="_Toc6326"/>
      <w:bookmarkStart w:id="1793" w:name="_Toc2009626228"/>
      <w:bookmarkStart w:id="1794" w:name="_Toc1580008245"/>
      <w:bookmarkStart w:id="1795" w:name="_Toc1340542657"/>
      <w:bookmarkStart w:id="1796" w:name="_Toc25374"/>
      <w:bookmarkStart w:id="1797" w:name="_Toc1369801642"/>
      <w:bookmarkStart w:id="1798" w:name="_Toc1657670843"/>
      <w:bookmarkStart w:id="1799" w:name="_Toc1236079667"/>
      <w:bookmarkStart w:id="1800" w:name="_Toc1839393796"/>
      <w:bookmarkStart w:id="1801" w:name="_Toc1511090206"/>
      <w:bookmarkStart w:id="1802" w:name="_Toc1564757506"/>
      <w:bookmarkStart w:id="1803" w:name="_Toc997161713"/>
      <w:bookmarkStart w:id="1804" w:name="_Toc653178142"/>
      <w:bookmarkStart w:id="1805" w:name="_Toc7949"/>
      <w:bookmarkStart w:id="1806" w:name="_Toc1267511409"/>
      <w:bookmarkStart w:id="1807" w:name="_Toc729042927"/>
      <w:bookmarkStart w:id="1808" w:name="_Toc2047812707"/>
      <w:bookmarkStart w:id="1809" w:name="_Toc584804197"/>
      <w:bookmarkStart w:id="1810" w:name="_Toc647134748"/>
      <w:bookmarkStart w:id="1811" w:name="_Toc937796232"/>
      <w:bookmarkStart w:id="1812" w:name="_Toc14989"/>
      <w:bookmarkStart w:id="1813" w:name="_Toc17121"/>
      <w:bookmarkStart w:id="1814" w:name="_Toc460685282"/>
      <w:bookmarkStart w:id="1815" w:name="_Toc19009"/>
      <w:bookmarkStart w:id="1816" w:name="_Toc12643"/>
      <w:bookmarkStart w:id="1817" w:name="_Toc948665161"/>
      <w:bookmarkStart w:id="1818" w:name="_Toc1381595196"/>
      <w:bookmarkStart w:id="1819" w:name="_Toc400986114"/>
      <w:r>
        <w:rPr>
          <w:rFonts w:hint="eastAsia"/>
        </w:rPr>
        <w:t>科研开发中心</w:t>
      </w:r>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pPr>
        <w:pStyle w:val="5"/>
        <w:ind w:firstLine="0"/>
      </w:pPr>
      <w:r>
        <w:rPr>
          <w:rFonts w:hint="eastAsia"/>
        </w:rPr>
        <w:t>科研开发中心</w:t>
      </w:r>
      <w:r>
        <w:rPr>
          <w:rFonts w:hint="eastAsia"/>
          <w:lang w:val="en-US" w:eastAsia="zh-CN"/>
        </w:rPr>
        <w:t>简介</w:t>
      </w:r>
    </w:p>
    <w:p>
      <w:pPr>
        <w:ind w:firstLine="560"/>
        <w:rPr>
          <w:rFonts w:hint="eastAsia"/>
        </w:rPr>
      </w:pPr>
      <w:r>
        <w:rPr>
          <w:rFonts w:hint="eastAsia"/>
        </w:rPr>
        <w:t>科研开发中心是二所承担重大关键技术攻关和应用基础研究的核心科研机构。拥有省部级博士后创新实践基地和科技创新团队，在“场面运行智能化”技术领域处于国内领先水平，打破国外垄断，成果在国内广泛应用。科研开发中心承担二所科技发展规划所需的前期预研课题研究，提供三至五年的技术储备</w:t>
      </w:r>
      <w:r>
        <w:rPr>
          <w:rFonts w:hint="eastAsia"/>
          <w:lang w:eastAsia="zh-CN"/>
        </w:rPr>
        <w:t>；</w:t>
      </w:r>
      <w:r>
        <w:rPr>
          <w:rFonts w:hint="eastAsia"/>
        </w:rPr>
        <w:t>组织空管和民航电子信息类重大科研项目攻关和成果转化</w:t>
      </w:r>
      <w:r>
        <w:rPr>
          <w:rFonts w:hint="eastAsia"/>
          <w:lang w:eastAsia="zh-CN"/>
        </w:rPr>
        <w:t>；</w:t>
      </w:r>
      <w:r>
        <w:rPr>
          <w:rFonts w:hint="eastAsia"/>
        </w:rPr>
        <w:t>提出重大科研项目选题建议</w:t>
      </w:r>
      <w:r>
        <w:rPr>
          <w:rFonts w:hint="eastAsia"/>
          <w:lang w:eastAsia="zh-CN"/>
        </w:rPr>
        <w:t>；</w:t>
      </w:r>
      <w:r>
        <w:rPr>
          <w:rFonts w:hint="eastAsia"/>
        </w:rPr>
        <w:t>组织对外学术交流活动等。</w:t>
      </w:r>
    </w:p>
    <w:p>
      <w:pPr>
        <w:pStyle w:val="5"/>
        <w:ind w:firstLine="0"/>
      </w:pPr>
      <w:r>
        <w:rPr>
          <w:rFonts w:hint="eastAsia"/>
        </w:rPr>
        <w:t>业务痛点</w:t>
      </w:r>
    </w:p>
    <w:p>
      <w:pPr>
        <w:numPr>
          <w:ilvl w:val="0"/>
          <w:numId w:val="0"/>
        </w:numPr>
        <w:ind w:firstLine="560" w:firstLineChars="200"/>
        <w:rPr>
          <w:rFonts w:hint="eastAsia"/>
        </w:rPr>
      </w:pPr>
      <w:r>
        <w:rPr>
          <w:rFonts w:hint="eastAsia"/>
        </w:rPr>
        <w:t>（1）</w:t>
      </w:r>
      <w:r>
        <w:rPr>
          <w:rFonts w:hint="eastAsia"/>
          <w:b/>
          <w:bCs/>
        </w:rPr>
        <w:t>缺乏科研管理综合平台：</w:t>
      </w:r>
      <w:r>
        <w:rPr>
          <w:rFonts w:hint="eastAsia"/>
        </w:rPr>
        <w:t>对科研课题或非课题的科研项目的经费、进度、成果等进行整合和管理。</w:t>
      </w:r>
    </w:p>
    <w:p>
      <w:pPr>
        <w:numPr>
          <w:ilvl w:val="0"/>
          <w:numId w:val="0"/>
        </w:numPr>
        <w:ind w:firstLine="560" w:firstLineChars="200"/>
        <w:rPr>
          <w:rFonts w:hint="eastAsia" w:eastAsia="宋体"/>
          <w:lang w:eastAsia="zh-CN"/>
        </w:rPr>
      </w:pPr>
      <w:r>
        <w:rPr>
          <w:rFonts w:hint="eastAsia"/>
        </w:rPr>
        <w:t>（</w:t>
      </w:r>
      <w:r>
        <w:rPr>
          <w:rFonts w:hint="eastAsia"/>
          <w:lang w:val="en-US" w:eastAsia="zh-CN"/>
        </w:rPr>
        <w:t>2</w:t>
      </w:r>
      <w:r>
        <w:rPr>
          <w:rFonts w:hint="eastAsia"/>
        </w:rPr>
        <w:t>）</w:t>
      </w:r>
      <w:r>
        <w:rPr>
          <w:rFonts w:hint="eastAsia"/>
          <w:b/>
          <w:bCs/>
        </w:rPr>
        <w:t>现有研发过程管理系统</w:t>
      </w:r>
      <w:r>
        <w:rPr>
          <w:rFonts w:hint="eastAsia"/>
          <w:b/>
          <w:bCs/>
          <w:lang w:val="en-US" w:eastAsia="zh-CN"/>
        </w:rPr>
        <w:t>有待升级</w:t>
      </w:r>
      <w:r>
        <w:rPr>
          <w:rFonts w:hint="eastAsia"/>
          <w:b/>
          <w:bCs/>
          <w:lang w:eastAsia="zh-CN"/>
        </w:rPr>
        <w:t>。</w:t>
      </w:r>
    </w:p>
    <w:p>
      <w:pPr>
        <w:pStyle w:val="5"/>
        <w:ind w:firstLine="0"/>
      </w:pPr>
      <w:r>
        <w:rPr>
          <w:rFonts w:hint="eastAsia"/>
        </w:rPr>
        <w:t>IT应用和规划现状</w:t>
      </w:r>
    </w:p>
    <w:p>
      <w:pPr>
        <w:numPr>
          <w:ilvl w:val="0"/>
          <w:numId w:val="0"/>
        </w:numPr>
        <w:ind w:left="0" w:firstLine="560"/>
        <w:rPr>
          <w:rFonts w:ascii="Arial" w:hAnsi="Arial"/>
        </w:rPr>
      </w:pPr>
      <w:r>
        <w:rPr>
          <w:rFonts w:hint="eastAsia"/>
        </w:rPr>
        <w:t>（1）</w:t>
      </w:r>
      <w:r>
        <w:rPr>
          <w:rFonts w:hint="eastAsia" w:ascii="Arial" w:hAnsi="Arial"/>
        </w:rPr>
        <w:t>已使用：协同办公平台、档案系统。</w:t>
      </w:r>
    </w:p>
    <w:p>
      <w:pPr>
        <w:numPr>
          <w:ilvl w:val="0"/>
          <w:numId w:val="0"/>
        </w:numPr>
        <w:ind w:left="0" w:firstLine="560"/>
        <w:rPr>
          <w:rFonts w:ascii="Arial" w:hAnsi="Arial"/>
        </w:rPr>
      </w:pPr>
      <w:r>
        <w:rPr>
          <w:rFonts w:hint="eastAsia"/>
        </w:rPr>
        <w:t>（</w:t>
      </w:r>
      <w:r>
        <w:rPr>
          <w:rFonts w:hint="eastAsia"/>
          <w:lang w:val="en-US" w:eastAsia="zh-CN"/>
        </w:rPr>
        <w:t>2</w:t>
      </w:r>
      <w:r>
        <w:rPr>
          <w:rFonts w:hint="eastAsia"/>
        </w:rPr>
        <w:t>）</w:t>
      </w:r>
      <w:r>
        <w:rPr>
          <w:rFonts w:hint="eastAsia" w:ascii="Arial" w:hAnsi="Arial"/>
        </w:rPr>
        <w:t>实施中：无。</w:t>
      </w:r>
    </w:p>
    <w:p>
      <w:pPr>
        <w:numPr>
          <w:ilvl w:val="0"/>
          <w:numId w:val="0"/>
        </w:numPr>
        <w:ind w:left="0" w:firstLine="560"/>
        <w:rPr>
          <w:rFonts w:ascii="Arial" w:hAnsi="Arial"/>
        </w:rPr>
      </w:pPr>
      <w:r>
        <w:rPr>
          <w:rFonts w:hint="eastAsia"/>
        </w:rPr>
        <w:t>（</w:t>
      </w:r>
      <w:r>
        <w:rPr>
          <w:rFonts w:hint="eastAsia"/>
          <w:lang w:val="en-US" w:eastAsia="zh-CN"/>
        </w:rPr>
        <w:t>3</w:t>
      </w:r>
      <w:r>
        <w:rPr>
          <w:rFonts w:hint="eastAsia"/>
        </w:rPr>
        <w:t>）</w:t>
      </w:r>
      <w:r>
        <w:rPr>
          <w:rFonts w:hint="eastAsia" w:ascii="Arial" w:hAnsi="Arial"/>
        </w:rPr>
        <w:t>规划中：科研管理平台、部门生产运行资料管理系统、科研人员画像平台。</w:t>
      </w:r>
    </w:p>
    <w:p>
      <w:pPr>
        <w:pStyle w:val="5"/>
        <w:ind w:firstLine="0"/>
      </w:pPr>
      <w:r>
        <w:rPr>
          <w:rFonts w:hint="eastAsia"/>
        </w:rPr>
        <w:t>数字化建设重点需求建议</w:t>
      </w:r>
    </w:p>
    <w:p>
      <w:pPr>
        <w:numPr>
          <w:ilvl w:val="0"/>
          <w:numId w:val="0"/>
        </w:numPr>
        <w:ind w:left="0" w:firstLine="562"/>
        <w:rPr>
          <w:rFonts w:ascii="Arial" w:hAnsi="Arial"/>
        </w:rPr>
      </w:pPr>
      <w:r>
        <w:rPr>
          <w:rFonts w:hint="eastAsia"/>
        </w:rPr>
        <w:t>（1）</w:t>
      </w:r>
      <w:r>
        <w:rPr>
          <w:rFonts w:hint="eastAsia" w:ascii="Arial" w:hAnsi="Arial"/>
          <w:b/>
          <w:bCs/>
        </w:rPr>
        <w:t>建设</w:t>
      </w:r>
      <w:r>
        <w:rPr>
          <w:rFonts w:hint="eastAsia" w:ascii="Arial" w:hAnsi="Arial"/>
          <w:b/>
          <w:bCs/>
          <w:lang w:val="en-US" w:eastAsia="zh-CN"/>
        </w:rPr>
        <w:t>课题</w:t>
      </w:r>
      <w:r>
        <w:rPr>
          <w:rFonts w:hint="eastAsia" w:ascii="Arial" w:hAnsi="Arial"/>
          <w:b/>
          <w:bCs/>
        </w:rPr>
        <w:t>管理平台：</w:t>
      </w:r>
      <w:r>
        <w:rPr>
          <w:rFonts w:hint="eastAsia" w:ascii="Arial" w:hAnsi="Arial"/>
        </w:rPr>
        <w:t>统一筹划</w:t>
      </w:r>
      <w:r>
        <w:rPr>
          <w:rFonts w:hint="eastAsia" w:ascii="Arial" w:hAnsi="Arial"/>
          <w:lang w:eastAsia="zh-CN"/>
        </w:rPr>
        <w:t>，</w:t>
      </w:r>
      <w:r>
        <w:rPr>
          <w:rFonts w:ascii="Arial" w:hAnsi="Arial"/>
        </w:rPr>
        <w:t>全面覆盖科研项目从立项到结项</w:t>
      </w:r>
      <w:r>
        <w:rPr>
          <w:rFonts w:hint="eastAsia" w:ascii="Arial" w:hAnsi="Arial"/>
          <w:lang w:val="en-US" w:eastAsia="zh-CN"/>
        </w:rPr>
        <w:t>各个关键环节的</w:t>
      </w:r>
      <w:r>
        <w:rPr>
          <w:rFonts w:hint="eastAsia" w:ascii="Arial" w:hAnsi="Arial"/>
        </w:rPr>
        <w:t>全</w:t>
      </w:r>
      <w:r>
        <w:rPr>
          <w:rFonts w:ascii="Arial" w:hAnsi="Arial"/>
        </w:rPr>
        <w:t>生命周期</w:t>
      </w:r>
      <w:r>
        <w:rPr>
          <w:rFonts w:hint="eastAsia" w:ascii="Arial" w:hAnsi="Arial"/>
          <w:lang w:val="en-US" w:eastAsia="zh-CN"/>
        </w:rPr>
        <w:t>管理，实现多方协同</w:t>
      </w:r>
      <w:r>
        <w:rPr>
          <w:rFonts w:hint="eastAsia" w:ascii="Arial" w:hAnsi="Arial"/>
          <w:lang w:eastAsia="zh-CN"/>
        </w:rPr>
        <w:t>，</w:t>
      </w:r>
      <w:r>
        <w:rPr>
          <w:rFonts w:ascii="Arial" w:hAnsi="Arial"/>
        </w:rPr>
        <w:t>建设科研项目履历数据库。</w:t>
      </w:r>
    </w:p>
    <w:p>
      <w:pPr>
        <w:numPr>
          <w:ilvl w:val="0"/>
          <w:numId w:val="0"/>
        </w:numPr>
        <w:ind w:left="0" w:firstLine="562"/>
        <w:rPr>
          <w:rFonts w:ascii="Arial" w:hAnsi="Arial"/>
        </w:rPr>
      </w:pPr>
      <w:r>
        <w:rPr>
          <w:rFonts w:hint="eastAsia"/>
        </w:rPr>
        <w:t>（</w:t>
      </w:r>
      <w:r>
        <w:rPr>
          <w:rFonts w:hint="eastAsia"/>
          <w:lang w:val="en-US" w:eastAsia="zh-CN"/>
        </w:rPr>
        <w:t>2</w:t>
      </w:r>
      <w:r>
        <w:rPr>
          <w:rFonts w:hint="eastAsia"/>
        </w:rPr>
        <w:t>）</w:t>
      </w:r>
      <w:r>
        <w:rPr>
          <w:rFonts w:hint="eastAsia" w:ascii="Arial" w:hAnsi="Arial"/>
          <w:b/>
          <w:bCs/>
        </w:rPr>
        <w:t>建设</w:t>
      </w:r>
      <w:r>
        <w:rPr>
          <w:rFonts w:hint="eastAsia" w:ascii="Arial" w:hAnsi="Arial"/>
          <w:b/>
          <w:bCs/>
          <w:lang w:val="en-US" w:eastAsia="zh-CN"/>
        </w:rPr>
        <w:t>研发平台</w:t>
      </w:r>
      <w:r>
        <w:rPr>
          <w:rFonts w:hint="eastAsia" w:ascii="Arial" w:hAnsi="Arial"/>
          <w:b/>
          <w:bCs/>
        </w:rPr>
        <w:t>：</w:t>
      </w:r>
      <w:r>
        <w:rPr>
          <w:rFonts w:hint="eastAsia" w:ascii="Arial" w:hAnsi="Arial"/>
        </w:rPr>
        <w:t>对研发人员等进行</w:t>
      </w:r>
      <w:r>
        <w:rPr>
          <w:rFonts w:hint="eastAsia" w:ascii="Arial" w:hAnsi="Arial"/>
          <w:lang w:val="en-US" w:eastAsia="zh-CN"/>
        </w:rPr>
        <w:t>项目</w:t>
      </w:r>
      <w:r>
        <w:rPr>
          <w:rFonts w:hint="eastAsia" w:ascii="Arial" w:hAnsi="Arial"/>
        </w:rPr>
        <w:t>管理，确保项目顺利进行和优化资源</w:t>
      </w:r>
      <w:r>
        <w:rPr>
          <w:rFonts w:hint="eastAsia" w:ascii="Arial" w:hAnsi="Arial" w:eastAsia="宋体"/>
        </w:rPr>
        <w:t>分配。</w:t>
      </w:r>
      <w:r>
        <w:rPr>
          <w:rFonts w:hint="eastAsia" w:ascii="Arial" w:hAnsi="Arial" w:eastAsia="宋体"/>
          <w:lang w:val="en-US" w:eastAsia="zh-CN"/>
        </w:rPr>
        <w:t>同时</w:t>
      </w:r>
      <w:r>
        <w:rPr>
          <w:rFonts w:hint="eastAsia" w:ascii="Arial" w:hAnsi="Arial"/>
        </w:rPr>
        <w:t>对研发项目的需求设计、配套设计及详细设计等过程</w:t>
      </w:r>
      <w:r>
        <w:rPr>
          <w:rFonts w:hint="eastAsia" w:ascii="Arial" w:hAnsi="Arial"/>
          <w:lang w:val="en-US" w:eastAsia="zh-CN"/>
        </w:rPr>
        <w:t>文件</w:t>
      </w:r>
      <w:r>
        <w:rPr>
          <w:rFonts w:hint="eastAsia" w:ascii="Arial" w:hAnsi="Arial"/>
        </w:rPr>
        <w:t>进行管理</w:t>
      </w:r>
      <w:r>
        <w:rPr>
          <w:rFonts w:hint="eastAsia" w:ascii="Arial" w:hAnsi="Arial"/>
          <w:lang w:eastAsia="zh-CN"/>
        </w:rPr>
        <w:t>，</w:t>
      </w:r>
      <w:r>
        <w:rPr>
          <w:rFonts w:hint="eastAsia" w:ascii="Arial" w:hAnsi="Arial"/>
          <w:lang w:val="en-US" w:eastAsia="zh-CN"/>
        </w:rPr>
        <w:t>逐渐实现科研数字化。</w:t>
      </w:r>
    </w:p>
    <w:p>
      <w:pPr>
        <w:pStyle w:val="4"/>
        <w:spacing w:before="0" w:after="0"/>
        <w:ind w:left="0" w:firstLine="0"/>
      </w:pPr>
      <w:r>
        <w:rPr>
          <w:rFonts w:hint="eastAsia"/>
        </w:rPr>
        <w:t xml:space="preserve"> </w:t>
      </w:r>
      <w:bookmarkStart w:id="1820" w:name="_Toc17972"/>
      <w:bookmarkStart w:id="1821" w:name="_Toc1249495522"/>
      <w:bookmarkStart w:id="1822" w:name="_Toc1877267808"/>
      <w:bookmarkStart w:id="1823" w:name="_Toc19290"/>
      <w:bookmarkStart w:id="1824" w:name="_Toc751482820"/>
      <w:bookmarkStart w:id="1825" w:name="_Toc28683"/>
      <w:bookmarkStart w:id="1826" w:name="_Toc12097"/>
      <w:bookmarkStart w:id="1827" w:name="_Toc3307"/>
      <w:bookmarkStart w:id="1828" w:name="_Toc1058987139"/>
      <w:bookmarkStart w:id="1829" w:name="_Toc34162191"/>
      <w:bookmarkStart w:id="1830" w:name="_Toc19353"/>
      <w:bookmarkStart w:id="1831" w:name="_Toc1296765599"/>
      <w:bookmarkStart w:id="1832" w:name="_Toc569933712"/>
      <w:bookmarkStart w:id="1833" w:name="_Toc1664430807"/>
      <w:bookmarkStart w:id="1834" w:name="_Toc334529203"/>
      <w:bookmarkStart w:id="1835" w:name="_Toc1158785891"/>
      <w:bookmarkStart w:id="1836" w:name="_Toc794662180"/>
      <w:bookmarkStart w:id="1837" w:name="_Toc1563278560"/>
      <w:bookmarkStart w:id="1838" w:name="_Toc32502"/>
      <w:bookmarkStart w:id="1839" w:name="_Toc1630267954"/>
      <w:bookmarkStart w:id="1840" w:name="_Toc165213980"/>
      <w:bookmarkStart w:id="1841" w:name="_Toc325890479"/>
      <w:bookmarkStart w:id="1842" w:name="_Toc1231501254"/>
      <w:bookmarkStart w:id="1843" w:name="_Toc20615"/>
      <w:bookmarkStart w:id="1844" w:name="_Toc802488997"/>
      <w:bookmarkStart w:id="1845" w:name="_Toc2015239727"/>
      <w:bookmarkStart w:id="1846" w:name="_Toc28629130"/>
      <w:bookmarkStart w:id="1847" w:name="_Toc15042871"/>
      <w:bookmarkStart w:id="1848" w:name="_Toc1918970307"/>
      <w:bookmarkStart w:id="1849" w:name="_Toc26472823"/>
      <w:bookmarkStart w:id="1850" w:name="_Toc1168505770"/>
      <w:bookmarkStart w:id="1851" w:name="_Toc1536521228"/>
      <w:r>
        <w:rPr>
          <w:rFonts w:hint="eastAsia"/>
        </w:rPr>
        <w:t>通用航空研究所（农业航空喷洒技术测试中心）</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pPr>
        <w:pStyle w:val="5"/>
        <w:ind w:firstLine="0"/>
      </w:pPr>
      <w:r>
        <w:rPr>
          <w:rFonts w:hint="eastAsia"/>
        </w:rPr>
        <w:t>通用航空研究所</w:t>
      </w:r>
      <w:r>
        <w:rPr>
          <w:rFonts w:hint="eastAsia"/>
          <w:lang w:val="en-US" w:eastAsia="zh-CN"/>
        </w:rPr>
        <w:t>简介</w:t>
      </w:r>
    </w:p>
    <w:p>
      <w:pPr>
        <w:ind w:firstLine="560"/>
        <w:rPr>
          <w:rFonts w:hint="eastAsia"/>
        </w:rPr>
      </w:pPr>
      <w:r>
        <w:rPr>
          <w:rFonts w:hint="eastAsia"/>
        </w:rPr>
        <w:t>通用航空研究所(简称“通航所”)成立于2012年，其前身为1958年成立的经济技术研究室。通航所是我国最早开展通用航空应用技术研究的科研单位，也是我国民航唯一开展通用航空作业设备检测的第三方机构，在通用航空应用技术研究、测试验证及标准化建设方面做了大量工作。</w:t>
      </w:r>
    </w:p>
    <w:p>
      <w:pPr>
        <w:ind w:firstLine="560"/>
        <w:rPr>
          <w:rFonts w:hint="eastAsia"/>
        </w:rPr>
      </w:pPr>
      <w:r>
        <w:rPr>
          <w:rFonts w:hint="eastAsia"/>
        </w:rPr>
        <w:t>开展农林航空测试技术、检测标准、检测程序的研究和农林航空作业设备、作业质量的检测与验证评估。编制完成</w:t>
      </w:r>
      <w:r>
        <w:rPr>
          <w:rFonts w:hint="eastAsia"/>
          <w:lang w:val="en-US" w:eastAsia="zh-CN"/>
        </w:rPr>
        <w:t>大量</w:t>
      </w:r>
      <w:r>
        <w:rPr>
          <w:rFonts w:hint="eastAsia"/>
        </w:rPr>
        <w:t>国家和行业标准</w:t>
      </w:r>
      <w:r>
        <w:rPr>
          <w:rFonts w:hint="eastAsia"/>
          <w:lang w:eastAsia="zh-CN"/>
        </w:rPr>
        <w:t>，</w:t>
      </w:r>
      <w:r>
        <w:rPr>
          <w:rFonts w:hint="eastAsia"/>
        </w:rPr>
        <w:t>提出了民航行业通用航空标准编制规划，制定了通用航空标准化工作实施方案，并协助行业主管部门开展了一系列标准化建设工作，为我国通用航空事业的发展做出了积极贡献。</w:t>
      </w:r>
    </w:p>
    <w:p>
      <w:pPr>
        <w:pStyle w:val="5"/>
        <w:ind w:firstLine="0"/>
      </w:pPr>
      <w:r>
        <w:rPr>
          <w:rFonts w:hint="eastAsia"/>
        </w:rPr>
        <w:t>业务痛点</w:t>
      </w:r>
    </w:p>
    <w:p>
      <w:pPr>
        <w:numPr>
          <w:ilvl w:val="0"/>
          <w:numId w:val="0"/>
        </w:numPr>
        <w:spacing w:after="0"/>
        <w:ind w:left="0" w:firstLine="562"/>
      </w:pPr>
      <w:r>
        <w:rPr>
          <w:rFonts w:hint="eastAsia"/>
        </w:rPr>
        <w:t>（1）</w:t>
      </w:r>
      <w:r>
        <w:rPr>
          <w:rFonts w:hint="eastAsia"/>
          <w:b/>
          <w:bCs/>
        </w:rPr>
        <w:t>缺乏项目管理系统：</w:t>
      </w:r>
      <w:r>
        <w:rPr>
          <w:rFonts w:hint="eastAsia"/>
        </w:rPr>
        <w:t>无法对审批合同、采购等全流程进行系统管理，不利于数据互通与信息共享。</w:t>
      </w:r>
    </w:p>
    <w:p>
      <w:pPr>
        <w:numPr>
          <w:ilvl w:val="0"/>
          <w:numId w:val="0"/>
        </w:numPr>
        <w:ind w:left="0" w:firstLine="562"/>
        <w:rPr>
          <w:rFonts w:hint="eastAsia"/>
          <w:b/>
          <w:bCs/>
          <w:lang w:eastAsia="zh-CN"/>
        </w:rPr>
      </w:pPr>
      <w:r>
        <w:rPr>
          <w:rFonts w:hint="eastAsia"/>
        </w:rPr>
        <w:t>（</w:t>
      </w:r>
      <w:r>
        <w:rPr>
          <w:rFonts w:hint="eastAsia"/>
          <w:lang w:val="en-US" w:eastAsia="zh-CN"/>
        </w:rPr>
        <w:t>2</w:t>
      </w:r>
      <w:r>
        <w:rPr>
          <w:rFonts w:hint="eastAsia"/>
        </w:rPr>
        <w:t>）</w:t>
      </w:r>
      <w:r>
        <w:rPr>
          <w:rFonts w:hint="eastAsia"/>
          <w:b/>
          <w:bCs/>
        </w:rPr>
        <w:t>旧OA系统功能不智能、无法移动办公，使用体验欠</w:t>
      </w:r>
      <w:r>
        <w:rPr>
          <w:rFonts w:hint="eastAsia"/>
          <w:b/>
          <w:bCs/>
          <w:lang w:eastAsia="zh-CN"/>
        </w:rPr>
        <w:t>。</w:t>
      </w:r>
    </w:p>
    <w:p>
      <w:pPr>
        <w:numPr>
          <w:ilvl w:val="0"/>
          <w:numId w:val="0"/>
        </w:numPr>
        <w:ind w:left="0" w:firstLine="562"/>
        <w:rPr>
          <w:rFonts w:ascii="Arial" w:hAnsi="Arial"/>
        </w:rPr>
      </w:pPr>
      <w:r>
        <w:rPr>
          <w:rFonts w:hint="eastAsia"/>
        </w:rPr>
        <w:t>（</w:t>
      </w:r>
      <w:r>
        <w:rPr>
          <w:rFonts w:hint="eastAsia"/>
          <w:lang w:val="en-US" w:eastAsia="zh-CN"/>
        </w:rPr>
        <w:t>3</w:t>
      </w:r>
      <w:r>
        <w:rPr>
          <w:rFonts w:hint="eastAsia"/>
        </w:rPr>
        <w:t>）</w:t>
      </w:r>
      <w:r>
        <w:rPr>
          <w:rFonts w:hint="eastAsia"/>
          <w:b/>
          <w:bCs/>
        </w:rPr>
        <w:t>部门资源缺乏共享：</w:t>
      </w:r>
      <w:r>
        <w:rPr>
          <w:rFonts w:hint="eastAsia"/>
          <w:b w:val="0"/>
          <w:bCs w:val="0"/>
          <w:lang w:val="en-US" w:eastAsia="zh-CN"/>
        </w:rPr>
        <w:t>各单位</w:t>
      </w:r>
      <w:r>
        <w:rPr>
          <w:rFonts w:hint="eastAsia"/>
        </w:rPr>
        <w:t>所拥有的科研平台和设备信息</w:t>
      </w:r>
      <w:r>
        <w:rPr>
          <w:rFonts w:hint="eastAsia" w:ascii="Arial" w:hAnsi="Arial"/>
        </w:rPr>
        <w:t>无法与其他单位共享</w:t>
      </w:r>
      <w:r>
        <w:rPr>
          <w:rFonts w:hint="eastAsia"/>
        </w:rPr>
        <w:t>，造成资源浪费</w:t>
      </w:r>
      <w:r>
        <w:rPr>
          <w:rFonts w:hint="eastAsia"/>
          <w:lang w:eastAsia="zh-CN"/>
        </w:rPr>
        <w:t>。</w:t>
      </w:r>
    </w:p>
    <w:p>
      <w:pPr>
        <w:pStyle w:val="5"/>
        <w:ind w:firstLine="0"/>
      </w:pPr>
      <w:r>
        <w:rPr>
          <w:rFonts w:hint="eastAsia"/>
        </w:rPr>
        <w:t>IT应用和规划现状</w:t>
      </w:r>
    </w:p>
    <w:p>
      <w:pPr>
        <w:numPr>
          <w:ilvl w:val="0"/>
          <w:numId w:val="0"/>
        </w:numPr>
        <w:ind w:left="0" w:firstLine="560"/>
        <w:rPr>
          <w:rFonts w:ascii="Arial" w:hAnsi="Arial"/>
        </w:rPr>
      </w:pPr>
      <w:r>
        <w:rPr>
          <w:rFonts w:hint="eastAsia"/>
        </w:rPr>
        <w:t>（1）</w:t>
      </w:r>
      <w:r>
        <w:rPr>
          <w:rFonts w:hint="eastAsia" w:ascii="Arial" w:hAnsi="Arial"/>
        </w:rPr>
        <w:t>已使用：无。</w:t>
      </w:r>
    </w:p>
    <w:p>
      <w:pPr>
        <w:numPr>
          <w:ilvl w:val="0"/>
          <w:numId w:val="0"/>
        </w:numPr>
        <w:ind w:left="0" w:firstLine="560"/>
        <w:rPr>
          <w:rFonts w:ascii="Arial" w:hAnsi="Arial"/>
        </w:rPr>
      </w:pPr>
      <w:r>
        <w:rPr>
          <w:rFonts w:hint="eastAsia"/>
        </w:rPr>
        <w:t>（</w:t>
      </w:r>
      <w:r>
        <w:rPr>
          <w:rFonts w:hint="eastAsia"/>
          <w:lang w:val="en-US" w:eastAsia="zh-CN"/>
        </w:rPr>
        <w:t>2</w:t>
      </w:r>
      <w:r>
        <w:rPr>
          <w:rFonts w:hint="eastAsia"/>
        </w:rPr>
        <w:t>）</w:t>
      </w:r>
      <w:r>
        <w:rPr>
          <w:rFonts w:hint="eastAsia" w:ascii="Arial" w:hAnsi="Arial"/>
        </w:rPr>
        <w:t>实施中：信息化中控系统正在实施中。</w:t>
      </w:r>
    </w:p>
    <w:p>
      <w:pPr>
        <w:numPr>
          <w:ilvl w:val="0"/>
          <w:numId w:val="0"/>
        </w:numPr>
        <w:ind w:left="0" w:firstLine="560"/>
        <w:rPr>
          <w:rFonts w:ascii="Arial" w:hAnsi="Arial"/>
        </w:rPr>
      </w:pPr>
      <w:r>
        <w:rPr>
          <w:rFonts w:hint="eastAsia"/>
        </w:rPr>
        <w:t>（</w:t>
      </w:r>
      <w:r>
        <w:rPr>
          <w:rFonts w:hint="eastAsia"/>
          <w:lang w:val="en-US" w:eastAsia="zh-CN"/>
        </w:rPr>
        <w:t>3</w:t>
      </w:r>
      <w:r>
        <w:rPr>
          <w:rFonts w:hint="eastAsia"/>
        </w:rPr>
        <w:t>）</w:t>
      </w:r>
      <w:r>
        <w:rPr>
          <w:rFonts w:hint="eastAsia" w:ascii="Arial" w:hAnsi="Arial"/>
        </w:rPr>
        <w:t>规划中：无。</w:t>
      </w:r>
    </w:p>
    <w:p>
      <w:pPr>
        <w:pStyle w:val="5"/>
        <w:ind w:firstLine="0"/>
      </w:pPr>
      <w:r>
        <w:rPr>
          <w:rFonts w:hint="eastAsia"/>
        </w:rPr>
        <w:t>数字化建设重点需求建议</w:t>
      </w:r>
    </w:p>
    <w:p>
      <w:pPr>
        <w:numPr>
          <w:ilvl w:val="0"/>
          <w:numId w:val="0"/>
        </w:numPr>
        <w:ind w:left="0" w:firstLine="562"/>
      </w:pPr>
      <w:r>
        <w:rPr>
          <w:rFonts w:hint="eastAsia"/>
        </w:rPr>
        <w:t>（1）</w:t>
      </w:r>
      <w:r>
        <w:rPr>
          <w:rFonts w:hint="eastAsia"/>
          <w:b/>
          <w:bCs/>
        </w:rPr>
        <w:t>新建</w:t>
      </w:r>
      <w:r>
        <w:rPr>
          <w:b/>
          <w:bCs/>
        </w:rPr>
        <w:t>项目管理系统</w:t>
      </w:r>
      <w:r>
        <w:rPr>
          <w:rFonts w:hint="eastAsia"/>
          <w:b/>
          <w:bCs/>
        </w:rPr>
        <w:t>：</w:t>
      </w:r>
      <w:r>
        <w:t>打通合同管理、采购等流程，完成项目的全生命周期管理。</w:t>
      </w:r>
    </w:p>
    <w:p>
      <w:pPr>
        <w:numPr>
          <w:ilvl w:val="0"/>
          <w:numId w:val="0"/>
        </w:numPr>
        <w:ind w:left="0" w:firstLine="562"/>
        <w:rPr>
          <w:b/>
          <w:bCs/>
        </w:rPr>
      </w:pPr>
      <w:r>
        <w:rPr>
          <w:rFonts w:hint="eastAsia"/>
        </w:rPr>
        <w:t>（</w:t>
      </w:r>
      <w:r>
        <w:rPr>
          <w:rFonts w:hint="eastAsia"/>
          <w:lang w:val="en-US" w:eastAsia="zh-CN"/>
        </w:rPr>
        <w:t>2</w:t>
      </w:r>
      <w:r>
        <w:rPr>
          <w:rFonts w:hint="eastAsia"/>
        </w:rPr>
        <w:t>）</w:t>
      </w:r>
      <w:r>
        <w:rPr>
          <w:rFonts w:hint="eastAsia"/>
          <w:b/>
          <w:bCs/>
        </w:rPr>
        <w:t>实现移动办公：</w:t>
      </w:r>
      <w:r>
        <w:rPr>
          <w:rFonts w:hint="eastAsia"/>
        </w:rPr>
        <w:t>建设远程协同办公系统，包括网络视频会议、电子印章等，实现移动办公。</w:t>
      </w:r>
    </w:p>
    <w:p>
      <w:pPr>
        <w:numPr>
          <w:ilvl w:val="0"/>
          <w:numId w:val="0"/>
        </w:numPr>
        <w:ind w:left="0" w:firstLine="562"/>
        <w:rPr>
          <w:rFonts w:ascii="Arial" w:hAnsi="Arial"/>
        </w:rPr>
      </w:pPr>
      <w:r>
        <w:rPr>
          <w:rFonts w:hint="eastAsia"/>
        </w:rPr>
        <w:t>（</w:t>
      </w:r>
      <w:r>
        <w:rPr>
          <w:rFonts w:hint="eastAsia"/>
          <w:lang w:val="en-US" w:eastAsia="zh-CN"/>
        </w:rPr>
        <w:t>3</w:t>
      </w:r>
      <w:r>
        <w:rPr>
          <w:rFonts w:hint="eastAsia"/>
        </w:rPr>
        <w:t>）</w:t>
      </w:r>
      <w:r>
        <w:rPr>
          <w:rFonts w:hint="eastAsia"/>
          <w:b/>
          <w:bCs/>
          <w:lang w:val="en-US" w:eastAsia="zh-CN"/>
        </w:rPr>
        <w:t>建立科研管理平台</w:t>
      </w:r>
      <w:r>
        <w:rPr>
          <w:rFonts w:hint="eastAsia"/>
          <w:lang w:val="en-US" w:eastAsia="zh-CN"/>
        </w:rPr>
        <w:t>：</w:t>
      </w:r>
      <w:r>
        <w:rPr>
          <w:rFonts w:hint="eastAsia"/>
        </w:rPr>
        <w:t>实现科研项目、科研技术、科研设备和科研人员的信息传递及资源协调。</w:t>
      </w:r>
    </w:p>
    <w:p>
      <w:pPr>
        <w:pStyle w:val="4"/>
        <w:spacing w:before="0" w:after="0"/>
        <w:ind w:left="0" w:firstLine="0"/>
      </w:pPr>
      <w:r>
        <w:rPr>
          <w:rFonts w:hint="eastAsia"/>
        </w:rPr>
        <w:t xml:space="preserve"> </w:t>
      </w:r>
      <w:bookmarkStart w:id="1852" w:name="_Toc19886"/>
      <w:bookmarkStart w:id="1853" w:name="_Toc785810388"/>
      <w:bookmarkStart w:id="1854" w:name="_Toc399621232"/>
      <w:bookmarkStart w:id="1855" w:name="_Toc410307332"/>
      <w:bookmarkStart w:id="1856" w:name="_Toc1235269419"/>
      <w:bookmarkStart w:id="1857" w:name="_Toc1569946198"/>
      <w:bookmarkStart w:id="1858" w:name="_Toc28976"/>
      <w:bookmarkStart w:id="1859" w:name="_Toc22011205"/>
      <w:bookmarkStart w:id="1860" w:name="_Toc320126975"/>
      <w:bookmarkStart w:id="1861" w:name="_Toc18773"/>
      <w:bookmarkStart w:id="1862" w:name="_Toc394186192"/>
      <w:bookmarkStart w:id="1863" w:name="_Toc1157980703"/>
      <w:bookmarkStart w:id="1864" w:name="_Toc338524575"/>
      <w:bookmarkStart w:id="1865" w:name="_Toc55006289"/>
      <w:bookmarkStart w:id="1866" w:name="_Toc1224539103"/>
      <w:bookmarkStart w:id="1867" w:name="_Toc169650805"/>
      <w:bookmarkStart w:id="1868" w:name="_Toc686458567"/>
      <w:bookmarkStart w:id="1869" w:name="_Toc6922"/>
      <w:bookmarkStart w:id="1870" w:name="_Toc2075372637"/>
      <w:bookmarkStart w:id="1871" w:name="_Toc820427733"/>
      <w:bookmarkStart w:id="1872" w:name="_Toc11990"/>
      <w:bookmarkStart w:id="1873" w:name="_Toc821423821"/>
      <w:bookmarkStart w:id="1874" w:name="_Toc1707820522"/>
      <w:bookmarkStart w:id="1875" w:name="_Toc185275394"/>
      <w:bookmarkStart w:id="1876" w:name="_Toc966587427"/>
      <w:bookmarkStart w:id="1877" w:name="_Toc11189"/>
      <w:bookmarkStart w:id="1878" w:name="_Toc133450982"/>
      <w:bookmarkStart w:id="1879" w:name="_Toc1098831964"/>
      <w:bookmarkStart w:id="1880" w:name="_Toc28654241"/>
      <w:bookmarkStart w:id="1881" w:name="_Toc8022"/>
      <w:bookmarkStart w:id="1882" w:name="_Toc4878"/>
      <w:bookmarkStart w:id="1883" w:name="_Toc52378837"/>
      <w:r>
        <w:rPr>
          <w:rFonts w:hint="eastAsia"/>
        </w:rPr>
        <w:t>航材技术研究中心（节约能源监测中心）</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pPr>
        <w:pStyle w:val="5"/>
        <w:ind w:firstLine="0"/>
      </w:pPr>
      <w:r>
        <w:rPr>
          <w:rFonts w:hint="eastAsia"/>
        </w:rPr>
        <w:t>航材技术研究中心</w:t>
      </w:r>
      <w:r>
        <w:rPr>
          <w:rFonts w:hint="eastAsia"/>
          <w:lang w:val="en-US" w:eastAsia="zh-CN"/>
        </w:rPr>
        <w:t>简介</w:t>
      </w:r>
    </w:p>
    <w:p>
      <w:pPr>
        <w:numPr>
          <w:ilvl w:val="255"/>
          <w:numId w:val="0"/>
        </w:numPr>
        <w:ind w:firstLine="560"/>
        <w:rPr>
          <w:rFonts w:hint="eastAsia"/>
        </w:rPr>
      </w:pPr>
      <w:r>
        <w:rPr>
          <w:rFonts w:hint="eastAsia"/>
        </w:rPr>
        <w:t>航材技术研究中心主要致力于民用飞机客货舱运行及先进装备技术的研发、生产及应用推广等工作，以保障客货舱安全，促进节能减排，降低航空公司运维成本，提升客舱旅客舒适度体验，提高关键零部件国产化率，推进行业安全运行、绿色、运输服务的高质量发展，支撑国家民航强国战略。已取得阶段性成果的项目</w:t>
      </w:r>
      <w:r>
        <w:rPr>
          <w:rFonts w:hint="eastAsia"/>
          <w:lang w:eastAsia="zh-CN"/>
        </w:rPr>
        <w:t>：</w:t>
      </w:r>
      <w:r>
        <w:rPr>
          <w:rFonts w:hint="eastAsia"/>
        </w:rPr>
        <w:t>新一代轻型航空座椅、轻质复合材料航空餐车、航空烟火信号弹、复合材料航空集装器、客舱航空壁纸。</w:t>
      </w:r>
    </w:p>
    <w:p>
      <w:pPr>
        <w:pStyle w:val="5"/>
        <w:ind w:firstLine="0"/>
      </w:pPr>
      <w:r>
        <w:rPr>
          <w:rFonts w:hint="eastAsia"/>
        </w:rPr>
        <w:t>业务痛点</w:t>
      </w:r>
    </w:p>
    <w:p>
      <w:pPr>
        <w:numPr>
          <w:ilvl w:val="255"/>
          <w:numId w:val="0"/>
        </w:numPr>
        <w:ind w:firstLine="561" w:firstLineChars="200"/>
        <w:rPr>
          <w:rFonts w:hint="eastAsia" w:ascii="宋体" w:hAnsi="宋体" w:cs="宋体"/>
          <w:b w:val="0"/>
          <w:bCs/>
        </w:rPr>
      </w:pPr>
      <w:r>
        <w:rPr>
          <w:rFonts w:hint="eastAsia"/>
          <w:b/>
          <w:bCs/>
          <w:lang w:eastAsia="zh-CN"/>
        </w:rPr>
        <w:t>（</w:t>
      </w:r>
      <w:r>
        <w:rPr>
          <w:rFonts w:hint="eastAsia"/>
          <w:b/>
          <w:bCs/>
          <w:lang w:val="en-US" w:eastAsia="zh-CN"/>
        </w:rPr>
        <w:t>1</w:t>
      </w:r>
      <w:r>
        <w:rPr>
          <w:rFonts w:hint="eastAsia"/>
          <w:b/>
          <w:bCs/>
          <w:lang w:eastAsia="zh-CN"/>
        </w:rPr>
        <w:t>）</w:t>
      </w:r>
      <w:r>
        <w:rPr>
          <w:rFonts w:hint="eastAsia"/>
          <w:b/>
          <w:bCs/>
          <w:lang w:val="en-US" w:eastAsia="zh-CN"/>
        </w:rPr>
        <w:t>需要</w:t>
      </w:r>
      <w:r>
        <w:rPr>
          <w:rFonts w:hint="eastAsia"/>
          <w:b/>
          <w:bCs/>
        </w:rPr>
        <w:t>开发设计</w:t>
      </w:r>
      <w:r>
        <w:rPr>
          <w:rFonts w:hint="eastAsia"/>
          <w:b/>
          <w:bCs/>
          <w:lang w:val="en-US" w:eastAsia="zh-CN"/>
        </w:rPr>
        <w:t>全链条数字化管理：</w:t>
      </w:r>
      <w:r>
        <w:rPr>
          <w:rFonts w:hint="eastAsia" w:ascii="宋体" w:hAnsi="宋体" w:cs="宋体"/>
          <w:b w:val="0"/>
          <w:bCs/>
        </w:rPr>
        <w:t>通过系统实现全链条数字化管理，从开发输入、调研、设计、优化、评审、定型等方面全方位管理，项目组成员可通过权限分为可读可写，所有附件资料上传相应节点并留痕。</w:t>
      </w:r>
    </w:p>
    <w:p>
      <w:pPr>
        <w:numPr>
          <w:ilvl w:val="255"/>
          <w:numId w:val="0"/>
        </w:numPr>
        <w:ind w:firstLine="561" w:firstLineChars="200"/>
        <w:rPr>
          <w:rFonts w:hint="eastAsia" w:ascii="宋体" w:hAnsi="宋体" w:eastAsia="宋体" w:cs="宋体"/>
          <w:b w:val="0"/>
          <w:bCs/>
        </w:rPr>
      </w:pPr>
      <w:r>
        <w:rPr>
          <w:rFonts w:hint="eastAsia"/>
          <w:b/>
          <w:bCs/>
          <w:lang w:val="en-US" w:eastAsia="zh-CN"/>
        </w:rPr>
        <w:t>（2）市场、设计与</w:t>
      </w:r>
      <w:r>
        <w:rPr>
          <w:rFonts w:hint="eastAsia"/>
          <w:b/>
          <w:bCs/>
        </w:rPr>
        <w:t>生产管理</w:t>
      </w:r>
      <w:r>
        <w:rPr>
          <w:rFonts w:hint="eastAsia"/>
          <w:b/>
          <w:bCs/>
          <w:lang w:val="en-US" w:eastAsia="zh-CN"/>
        </w:rPr>
        <w:t>一体化：</w:t>
      </w:r>
      <w:r>
        <w:rPr>
          <w:rFonts w:hint="eastAsia" w:ascii="宋体" w:hAnsi="宋体" w:cs="宋体"/>
          <w:b w:val="0"/>
          <w:bCs/>
        </w:rPr>
        <w:t>开发设计的产品定型后，可转入生产管理系统。生产管理需与市场订单、采购、库管系统自动链接工序</w:t>
      </w:r>
      <w:r>
        <w:rPr>
          <w:rFonts w:hint="eastAsia" w:ascii="宋体" w:hAnsi="宋体" w:eastAsia="宋体" w:cs="宋体"/>
          <w:b w:val="0"/>
          <w:bCs/>
          <w:lang w:eastAsia="zh-CN"/>
        </w:rPr>
        <w:t>，</w:t>
      </w:r>
      <w:r>
        <w:rPr>
          <w:rFonts w:hint="eastAsia" w:ascii="宋体" w:hAnsi="宋体" w:eastAsia="宋体" w:cs="宋体"/>
          <w:b w:val="0"/>
          <w:bCs/>
          <w:lang w:val="en-US" w:eastAsia="zh-CN"/>
        </w:rPr>
        <w:t>确保</w:t>
      </w:r>
      <w:r>
        <w:rPr>
          <w:rFonts w:hint="eastAsia" w:ascii="宋体" w:hAnsi="宋体" w:cs="宋体"/>
          <w:b w:val="0"/>
          <w:bCs/>
        </w:rPr>
        <w:t>每一个成品可实现全链条追溯，并对交付后使用情况持续跟踪管理。</w:t>
      </w:r>
    </w:p>
    <w:p>
      <w:pPr>
        <w:numPr>
          <w:ilvl w:val="255"/>
          <w:numId w:val="0"/>
        </w:numPr>
        <w:ind w:firstLine="560" w:firstLineChars="200"/>
        <w:rPr>
          <w:rFonts w:ascii="宋体" w:hAnsi="宋体" w:cs="宋体"/>
          <w:bCs/>
        </w:rPr>
      </w:pPr>
      <w:r>
        <w:rPr>
          <w:rFonts w:hint="eastAsia" w:ascii="宋体" w:hAnsi="宋体" w:eastAsia="宋体" w:cs="宋体"/>
          <w:b w:val="0"/>
          <w:bCs/>
          <w:lang w:eastAsia="zh-CN"/>
        </w:rPr>
        <w:t>（</w:t>
      </w:r>
      <w:r>
        <w:rPr>
          <w:rFonts w:hint="eastAsia" w:ascii="宋体" w:hAnsi="宋体" w:eastAsia="宋体" w:cs="宋体"/>
          <w:b w:val="0"/>
          <w:bCs/>
          <w:lang w:val="en-US" w:eastAsia="zh-CN"/>
        </w:rPr>
        <w:t>3</w:t>
      </w:r>
      <w:r>
        <w:rPr>
          <w:rFonts w:hint="eastAsia" w:ascii="宋体" w:hAnsi="宋体" w:eastAsia="宋体" w:cs="宋体"/>
          <w:b w:val="0"/>
          <w:bCs/>
          <w:lang w:eastAsia="zh-CN"/>
        </w:rPr>
        <w:t>）</w:t>
      </w:r>
      <w:r>
        <w:rPr>
          <w:rFonts w:hint="eastAsia" w:ascii="Times New Roman" w:hAnsi="Times New Roman" w:eastAsia="宋体" w:cstheme="minorBidi"/>
          <w:b/>
          <w:bCs/>
          <w:lang w:val="en-US" w:eastAsia="zh-CN"/>
        </w:rPr>
        <w:t>缺乏</w:t>
      </w:r>
      <w:r>
        <w:rPr>
          <w:rFonts w:hint="eastAsia"/>
          <w:b/>
          <w:bCs/>
        </w:rPr>
        <w:t>产品</w:t>
      </w:r>
      <w:r>
        <w:rPr>
          <w:rFonts w:hint="eastAsia"/>
          <w:b/>
          <w:bCs/>
          <w:lang w:val="en-US" w:eastAsia="zh-CN"/>
        </w:rPr>
        <w:t>统一</w:t>
      </w:r>
      <w:r>
        <w:rPr>
          <w:rFonts w:hint="eastAsia"/>
          <w:b/>
          <w:bCs/>
        </w:rPr>
        <w:t>宣传展示</w:t>
      </w:r>
      <w:r>
        <w:rPr>
          <w:rFonts w:hint="eastAsia"/>
          <w:b/>
          <w:bCs/>
          <w:lang w:val="en-US" w:eastAsia="zh-CN"/>
        </w:rPr>
        <w:t>渠道，</w:t>
      </w:r>
      <w:r>
        <w:rPr>
          <w:rFonts w:hint="eastAsia"/>
          <w:b/>
          <w:bCs/>
        </w:rPr>
        <w:t>市场协同还未见明显成效</w:t>
      </w:r>
      <w:r>
        <w:rPr>
          <w:rFonts w:hint="eastAsia"/>
          <w:b/>
          <w:bCs/>
          <w:lang w:eastAsia="zh-CN"/>
        </w:rPr>
        <w:t>：</w:t>
      </w:r>
      <w:r>
        <w:rPr>
          <w:rFonts w:hint="eastAsia" w:ascii="宋体" w:hAnsi="宋体" w:cs="宋体"/>
          <w:b w:val="0"/>
          <w:bCs/>
        </w:rPr>
        <w:t>通过系统可查询所有可售产品型号、规格、可售数量及预计采购周期等。</w:t>
      </w:r>
    </w:p>
    <w:p>
      <w:pPr>
        <w:numPr>
          <w:ilvl w:val="255"/>
          <w:numId w:val="0"/>
        </w:numPr>
        <w:ind w:firstLine="561" w:firstLineChars="200"/>
        <w:rPr>
          <w:rFonts w:ascii="宋体" w:hAnsi="宋体" w:cs="宋体"/>
        </w:rPr>
      </w:pPr>
      <w:r>
        <w:rPr>
          <w:b/>
          <w:bCs/>
        </w:rPr>
        <w:t>（</w:t>
      </w:r>
      <w:r>
        <w:rPr>
          <w:rFonts w:hint="eastAsia"/>
          <w:b/>
          <w:bCs/>
          <w:lang w:val="en-US" w:eastAsia="zh-CN"/>
        </w:rPr>
        <w:t>4</w:t>
      </w:r>
      <w:r>
        <w:rPr>
          <w:b/>
          <w:bCs/>
        </w:rPr>
        <w:t>）</w:t>
      </w:r>
      <w:r>
        <w:rPr>
          <w:rFonts w:hint="eastAsia" w:ascii="宋体" w:hAnsi="宋体" w:cs="宋体"/>
          <w:b/>
          <w:bCs/>
        </w:rPr>
        <w:t>专职</w:t>
      </w:r>
      <w:r>
        <w:rPr>
          <w:rFonts w:hint="eastAsia" w:ascii="宋体" w:hAnsi="宋体" w:cs="宋体"/>
          <w:b/>
          <w:bCs/>
          <w:lang w:val="en-US" w:eastAsia="zh-CN"/>
        </w:rPr>
        <w:t>人员</w:t>
      </w:r>
      <w:r>
        <w:rPr>
          <w:rFonts w:hint="eastAsia" w:ascii="宋体" w:hAnsi="宋体" w:cs="宋体"/>
          <w:b/>
          <w:bCs/>
        </w:rPr>
        <w:t>对接</w:t>
      </w:r>
      <w:r>
        <w:rPr>
          <w:rFonts w:hint="eastAsia" w:ascii="宋体" w:hAnsi="宋体" w:cs="宋体"/>
          <w:b/>
          <w:bCs/>
          <w:lang w:val="en-US" w:eastAsia="zh-CN"/>
        </w:rPr>
        <w:t>资料收集和整理</w:t>
      </w:r>
      <w:r>
        <w:rPr>
          <w:rFonts w:hint="eastAsia" w:ascii="宋体" w:hAnsi="宋体" w:cs="宋体"/>
          <w:b/>
          <w:bCs/>
        </w:rPr>
        <w:t>工作，</w:t>
      </w:r>
      <w:r>
        <w:rPr>
          <w:rFonts w:hint="eastAsia" w:ascii="宋体" w:hAnsi="宋体" w:cs="宋体"/>
          <w:b/>
          <w:bCs/>
          <w:lang w:val="en-US" w:eastAsia="zh-CN"/>
        </w:rPr>
        <w:t>可提高效率</w:t>
      </w:r>
      <w:r>
        <w:rPr>
          <w:rFonts w:hint="eastAsia" w:ascii="宋体" w:hAnsi="宋体" w:eastAsia="宋体" w:cs="宋体"/>
          <w:b w:val="0"/>
          <w:bCs/>
          <w:lang w:val="en-US" w:eastAsia="zh-CN"/>
        </w:rPr>
        <w:t>：</w:t>
      </w:r>
      <w:r>
        <w:rPr>
          <w:rFonts w:hint="eastAsia" w:ascii="宋体" w:hAnsi="宋体" w:cs="宋体"/>
          <w:b w:val="0"/>
          <w:bCs/>
          <w:lang w:val="en-US" w:eastAsia="zh-CN"/>
        </w:rPr>
        <w:t>例如实现</w:t>
      </w:r>
      <w:r>
        <w:rPr>
          <w:rFonts w:hint="eastAsia" w:ascii="宋体" w:hAnsi="宋体" w:cs="宋体"/>
          <w:b w:val="0"/>
          <w:bCs/>
        </w:rPr>
        <w:t>绩效考核自动</w:t>
      </w:r>
      <w:r>
        <w:rPr>
          <w:rFonts w:hint="eastAsia" w:ascii="宋体" w:hAnsi="宋体" w:cs="宋体"/>
          <w:b w:val="0"/>
          <w:bCs/>
          <w:lang w:val="en-US" w:eastAsia="zh-CN"/>
        </w:rPr>
        <w:t>计算、开票和回款实时查询、制定</w:t>
      </w:r>
      <w:r>
        <w:rPr>
          <w:rFonts w:hint="eastAsia" w:ascii="宋体" w:hAnsi="宋体" w:cs="宋体"/>
          <w:b w:val="0"/>
          <w:bCs/>
        </w:rPr>
        <w:t>各环节</w:t>
      </w:r>
      <w:r>
        <w:rPr>
          <w:rFonts w:hint="eastAsia" w:ascii="宋体" w:hAnsi="宋体" w:cs="宋体"/>
          <w:b w:val="0"/>
          <w:bCs/>
          <w:lang w:val="en-US" w:eastAsia="zh-CN"/>
        </w:rPr>
        <w:t>流程</w:t>
      </w:r>
      <w:r>
        <w:rPr>
          <w:rFonts w:hint="eastAsia" w:ascii="宋体" w:hAnsi="宋体" w:cs="宋体"/>
          <w:b w:val="0"/>
          <w:bCs/>
        </w:rPr>
        <w:t>审批</w:t>
      </w:r>
      <w:r>
        <w:rPr>
          <w:rFonts w:hint="eastAsia" w:ascii="宋体" w:hAnsi="宋体" w:cs="宋体"/>
          <w:b w:val="0"/>
          <w:bCs/>
          <w:lang w:val="en-US" w:eastAsia="zh-CN"/>
        </w:rPr>
        <w:t>时限机制。</w:t>
      </w:r>
    </w:p>
    <w:p>
      <w:pPr>
        <w:pStyle w:val="5"/>
        <w:ind w:firstLine="0"/>
      </w:pPr>
      <w:r>
        <w:rPr>
          <w:rFonts w:hint="eastAsia"/>
        </w:rPr>
        <w:t>IT应用和规划现状</w:t>
      </w:r>
    </w:p>
    <w:p>
      <w:pPr>
        <w:numPr>
          <w:ilvl w:val="0"/>
          <w:numId w:val="17"/>
        </w:numPr>
        <w:ind w:left="0" w:firstLine="560"/>
        <w:rPr>
          <w:rFonts w:ascii="Arial" w:hAnsi="Arial"/>
        </w:rPr>
      </w:pPr>
      <w:r>
        <w:rPr>
          <w:rFonts w:ascii="Arial" w:hAnsi="Arial"/>
        </w:rPr>
        <w:t>已使用</w:t>
      </w:r>
      <w:r>
        <w:rPr>
          <w:rFonts w:hint="eastAsia" w:ascii="Arial" w:hAnsi="Arial"/>
        </w:rPr>
        <w:t>：</w:t>
      </w:r>
      <w:r>
        <w:rPr>
          <w:rFonts w:hint="eastAsia"/>
        </w:rPr>
        <w:t>NAS</w:t>
      </w:r>
      <w:r>
        <w:rPr>
          <w:rFonts w:hint="eastAsia" w:ascii="Arial" w:hAnsi="Arial"/>
        </w:rPr>
        <w:t>系统</w:t>
      </w:r>
      <w:r>
        <w:rPr>
          <w:rFonts w:hint="eastAsia" w:ascii="Arial" w:hAnsi="Arial"/>
          <w:lang w:eastAsia="zh-CN"/>
        </w:rPr>
        <w:t>（用于技术资料归档和分级分权限管理，项目组内部资料共享等功能）</w:t>
      </w:r>
      <w:r>
        <w:rPr>
          <w:rFonts w:hint="eastAsia" w:ascii="Arial" w:hAnsi="Arial"/>
        </w:rPr>
        <w:t>，一些</w:t>
      </w:r>
      <w:r>
        <w:rPr>
          <w:rFonts w:hint="eastAsia"/>
        </w:rPr>
        <w:t>力学仿真、制冷仿真、冲击</w:t>
      </w:r>
      <w:r>
        <w:rPr>
          <w:rFonts w:hint="eastAsia" w:ascii="Arial" w:hAnsi="Arial"/>
        </w:rPr>
        <w:t>仿真系统。</w:t>
      </w:r>
    </w:p>
    <w:p>
      <w:pPr>
        <w:numPr>
          <w:ilvl w:val="0"/>
          <w:numId w:val="0"/>
        </w:numPr>
        <w:ind w:left="0" w:firstLine="560"/>
        <w:rPr>
          <w:rFonts w:ascii="Arial" w:hAnsi="Arial"/>
        </w:rPr>
      </w:pPr>
      <w:r>
        <w:rPr>
          <w:rFonts w:hint="eastAsia"/>
        </w:rPr>
        <w:t>（</w:t>
      </w:r>
      <w:r>
        <w:rPr>
          <w:rFonts w:hint="eastAsia"/>
          <w:lang w:val="en-US" w:eastAsia="zh-CN"/>
        </w:rPr>
        <w:t>2</w:t>
      </w:r>
      <w:r>
        <w:rPr>
          <w:rFonts w:hint="eastAsia"/>
        </w:rPr>
        <w:t>）</w:t>
      </w:r>
      <w:r>
        <w:rPr>
          <w:rFonts w:ascii="Arial" w:hAnsi="Arial"/>
        </w:rPr>
        <w:t>实施中</w:t>
      </w:r>
      <w:r>
        <w:rPr>
          <w:rFonts w:hint="eastAsia" w:ascii="Arial" w:hAnsi="Arial"/>
        </w:rPr>
        <w:t>：</w:t>
      </w:r>
      <w:r>
        <w:rPr>
          <w:rFonts w:ascii="Arial" w:hAnsi="Arial"/>
        </w:rPr>
        <w:t>无。</w:t>
      </w:r>
    </w:p>
    <w:p>
      <w:pPr>
        <w:numPr>
          <w:ilvl w:val="0"/>
          <w:numId w:val="0"/>
        </w:numPr>
        <w:ind w:left="0" w:firstLine="560"/>
        <w:rPr>
          <w:rFonts w:ascii="Arial" w:hAnsi="Arial"/>
        </w:rPr>
      </w:pPr>
      <w:r>
        <w:rPr>
          <w:rFonts w:hint="eastAsia"/>
        </w:rPr>
        <w:t>（</w:t>
      </w:r>
      <w:r>
        <w:rPr>
          <w:rFonts w:hint="eastAsia"/>
          <w:lang w:val="en-US" w:eastAsia="zh-CN"/>
        </w:rPr>
        <w:t>3</w:t>
      </w:r>
      <w:r>
        <w:rPr>
          <w:rFonts w:hint="eastAsia"/>
        </w:rPr>
        <w:t>）</w:t>
      </w:r>
      <w:r>
        <w:rPr>
          <w:rFonts w:ascii="Arial" w:hAnsi="Arial"/>
        </w:rPr>
        <w:t>规划中</w:t>
      </w:r>
      <w:r>
        <w:rPr>
          <w:rFonts w:hint="eastAsia" w:ascii="Arial" w:hAnsi="Arial"/>
        </w:rPr>
        <w:t>：实验室管理系统、</w:t>
      </w:r>
      <w:r>
        <w:rPr>
          <w:rFonts w:hint="eastAsia"/>
        </w:rPr>
        <w:t>PDM</w:t>
      </w:r>
      <w:r>
        <w:rPr>
          <w:rFonts w:hint="eastAsia" w:ascii="Arial" w:hAnsi="Arial"/>
        </w:rPr>
        <w:t>系统。</w:t>
      </w:r>
    </w:p>
    <w:p>
      <w:pPr>
        <w:pStyle w:val="5"/>
        <w:ind w:firstLine="0"/>
      </w:pPr>
      <w:r>
        <w:rPr>
          <w:rFonts w:hint="eastAsia"/>
        </w:rPr>
        <w:t>数字化建设重点需求建议</w:t>
      </w:r>
    </w:p>
    <w:p>
      <w:pPr>
        <w:numPr>
          <w:ilvl w:val="0"/>
          <w:numId w:val="18"/>
        </w:numPr>
        <w:ind w:firstLine="560"/>
        <w:rPr>
          <w:rFonts w:hint="eastAsia"/>
        </w:rPr>
      </w:pPr>
      <w:r>
        <w:rPr>
          <w:rFonts w:hint="eastAsia"/>
          <w:b/>
          <w:bCs/>
          <w:lang w:val="en-US" w:eastAsia="zh-CN"/>
        </w:rPr>
        <w:t>逐渐</w:t>
      </w:r>
      <w:r>
        <w:rPr>
          <w:rFonts w:hint="eastAsia"/>
          <w:b/>
          <w:bCs/>
        </w:rPr>
        <w:t>完善</w:t>
      </w:r>
      <w:r>
        <w:rPr>
          <w:rFonts w:hint="eastAsia"/>
          <w:b/>
          <w:bCs/>
          <w:lang w:val="en-US" w:eastAsia="zh-CN"/>
        </w:rPr>
        <w:t>研产销</w:t>
      </w:r>
      <w:r>
        <w:rPr>
          <w:rFonts w:hint="eastAsia"/>
          <w:b/>
          <w:bCs/>
        </w:rPr>
        <w:t>业务全流程数字化闭环：</w:t>
      </w:r>
      <w:r>
        <w:rPr>
          <w:rFonts w:hint="eastAsia"/>
        </w:rPr>
        <w:t>实现营销、采购、</w:t>
      </w:r>
      <w:r>
        <w:rPr>
          <w:rFonts w:hint="eastAsia"/>
          <w:lang w:val="en-US" w:eastAsia="zh-CN"/>
        </w:rPr>
        <w:t>研发、测试、</w:t>
      </w:r>
      <w:r>
        <w:rPr>
          <w:rFonts w:hint="eastAsia"/>
        </w:rPr>
        <w:t>生产、交付及售后的全流程闭环数字化。</w:t>
      </w:r>
    </w:p>
    <w:p>
      <w:pPr>
        <w:numPr>
          <w:ilvl w:val="255"/>
          <w:numId w:val="0"/>
        </w:numPr>
        <w:ind w:firstLine="560"/>
        <w:rPr>
          <w:rFonts w:hint="eastAsia" w:ascii="Times New Roman" w:hAnsi="Times New Roman" w:cstheme="minorBidi"/>
          <w:bCs w:val="0"/>
        </w:rPr>
      </w:pPr>
      <w:r>
        <w:rPr>
          <w:rFonts w:hint="eastAsia"/>
        </w:rPr>
        <w:t>（2）</w:t>
      </w:r>
      <w:r>
        <w:rPr>
          <w:rFonts w:hint="eastAsia"/>
          <w:b/>
          <w:bCs/>
          <w:lang w:val="en-US" w:eastAsia="zh-CN"/>
        </w:rPr>
        <w:t>产品协同研发数字化</w:t>
      </w:r>
      <w:r>
        <w:rPr>
          <w:rFonts w:hint="eastAsia"/>
          <w:b/>
          <w:bCs/>
        </w:rPr>
        <w:t>：</w:t>
      </w:r>
      <w:r>
        <w:rPr>
          <w:rFonts w:hint="eastAsia"/>
          <w:b w:val="0"/>
          <w:bCs w:val="0"/>
          <w:lang w:val="en-US" w:eastAsia="zh-CN"/>
        </w:rPr>
        <w:t>建立研发项目管理和产品协同研发平台，实现设计协同、开发测试协同、设计与生产在线协同。</w:t>
      </w:r>
    </w:p>
    <w:p>
      <w:pPr>
        <w:pStyle w:val="4"/>
        <w:spacing w:before="0" w:after="0"/>
        <w:ind w:left="0" w:firstLine="0"/>
      </w:pPr>
      <w:r>
        <w:rPr>
          <w:rFonts w:hint="eastAsia"/>
        </w:rPr>
        <w:t xml:space="preserve"> </w:t>
      </w:r>
      <w:bookmarkStart w:id="1884" w:name="_Toc9233"/>
      <w:bookmarkStart w:id="1885" w:name="_Toc10746"/>
      <w:bookmarkStart w:id="1886" w:name="_Toc7597"/>
      <w:bookmarkStart w:id="1887" w:name="_Toc100277949"/>
      <w:bookmarkStart w:id="1888" w:name="_Toc13993"/>
      <w:bookmarkStart w:id="1889" w:name="_Toc1856938395"/>
      <w:bookmarkStart w:id="1890" w:name="_Toc2010301836"/>
      <w:bookmarkStart w:id="1891" w:name="_Toc1645276631"/>
      <w:bookmarkStart w:id="1892" w:name="_Toc1358515485"/>
      <w:bookmarkStart w:id="1893" w:name="_Toc90762066"/>
      <w:bookmarkStart w:id="1894" w:name="_Toc3317"/>
      <w:bookmarkStart w:id="1895" w:name="_Toc1684866207"/>
      <w:bookmarkStart w:id="1896" w:name="_Toc575135151"/>
      <w:bookmarkStart w:id="1897" w:name="_Toc1610280066"/>
      <w:bookmarkStart w:id="1898" w:name="_Toc1868579681"/>
      <w:bookmarkStart w:id="1899" w:name="_Toc13223"/>
      <w:bookmarkStart w:id="1900" w:name="_Toc73087452"/>
      <w:bookmarkStart w:id="1901" w:name="_Toc927533090"/>
      <w:bookmarkStart w:id="1902" w:name="_Toc14125"/>
      <w:bookmarkStart w:id="1903" w:name="_Toc1026983885"/>
      <w:bookmarkStart w:id="1904" w:name="_Toc16705"/>
      <w:bookmarkStart w:id="1905" w:name="_Toc465338407"/>
      <w:bookmarkStart w:id="1906" w:name="_Toc72258808"/>
      <w:bookmarkStart w:id="1907" w:name="_Toc555491559"/>
      <w:bookmarkStart w:id="1908" w:name="_Toc1448709584"/>
      <w:bookmarkStart w:id="1909" w:name="_Toc1072731013"/>
      <w:bookmarkStart w:id="1910" w:name="_Toc2101662744"/>
      <w:bookmarkStart w:id="1911" w:name="_Toc2083894791"/>
      <w:bookmarkStart w:id="1912" w:name="_Toc1492914920"/>
      <w:bookmarkStart w:id="1913" w:name="_Toc1252682055"/>
      <w:bookmarkStart w:id="1914" w:name="_Toc937727006"/>
      <w:bookmarkStart w:id="1915" w:name="_Toc898351122"/>
      <w:r>
        <w:rPr>
          <w:rFonts w:hint="eastAsia"/>
        </w:rPr>
        <w:t>危险品运输技术中心</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p>
    <w:p>
      <w:pPr>
        <w:pStyle w:val="5"/>
        <w:ind w:firstLine="0"/>
      </w:pPr>
      <w:r>
        <w:t>危险品运输技术中心</w:t>
      </w:r>
      <w:r>
        <w:rPr>
          <w:rFonts w:hint="eastAsia"/>
          <w:lang w:val="en-US" w:eastAsia="zh-CN"/>
        </w:rPr>
        <w:t>简介</w:t>
      </w:r>
    </w:p>
    <w:p>
      <w:pPr>
        <w:ind w:firstLine="560"/>
        <w:rPr>
          <w:rFonts w:hint="eastAsia"/>
        </w:rPr>
      </w:pPr>
      <w:r>
        <w:rPr>
          <w:rFonts w:hint="eastAsia"/>
        </w:rPr>
        <w:t>危险品运输技术中心是我国民航专门从事危险品航空安全运输技术研究并提供相关检测检验服务的专业技术机构</w:t>
      </w:r>
      <w:r>
        <w:rPr>
          <w:rFonts w:hint="eastAsia"/>
          <w:lang w:eastAsia="zh-CN"/>
        </w:rPr>
        <w:t>，</w:t>
      </w:r>
      <w:r>
        <w:rPr>
          <w:rFonts w:hint="eastAsia"/>
        </w:rPr>
        <w:t>为中国民航局第二研究所直属单位，业务上接受民航局运输司的监督和指导。</w:t>
      </w:r>
    </w:p>
    <w:p>
      <w:pPr>
        <w:ind w:firstLine="560"/>
        <w:rPr>
          <w:rFonts w:hint="eastAsia"/>
        </w:rPr>
      </w:pPr>
      <w:r>
        <w:rPr>
          <w:rFonts w:hint="eastAsia"/>
        </w:rPr>
        <w:t>中心实验室已通过1SO/EC 17020检验机构认可、ISO/EC 17025实验室认可和国家CMA资质认定，认可能力范围涵盖1-9类危险品的分类识别和技术鉴定。中心专注</w:t>
      </w:r>
      <w:r>
        <w:rPr>
          <w:rFonts w:hint="eastAsia"/>
          <w:lang w:val="en-US" w:eastAsia="zh-CN"/>
        </w:rPr>
        <w:t>于</w:t>
      </w:r>
      <w:r>
        <w:rPr>
          <w:rFonts w:hint="eastAsia"/>
        </w:rPr>
        <w:t>危险品航空运输专业技术领域，以专业的人才队伍，雄厚的技术实力，精湛的业务水平和科学严谨的管理体系为航空运输安全保驾护航。</w:t>
      </w:r>
    </w:p>
    <w:p>
      <w:pPr>
        <w:ind w:firstLine="560"/>
        <w:rPr>
          <w:rFonts w:hint="eastAsia"/>
        </w:rPr>
      </w:pPr>
      <w:r>
        <w:rPr>
          <w:rFonts w:hint="eastAsia"/>
          <w:b w:val="0"/>
          <w:bCs w:val="0"/>
        </w:rPr>
        <w:t>中心主要</w:t>
      </w:r>
      <w:r>
        <w:rPr>
          <w:rFonts w:hint="eastAsia" w:eastAsia="宋体"/>
          <w:b w:val="0"/>
          <w:bCs w:val="0"/>
          <w:lang w:val="en-US" w:eastAsia="zh-CN"/>
        </w:rPr>
        <w:t>业务</w:t>
      </w:r>
      <w:r>
        <w:rPr>
          <w:rFonts w:hint="eastAsia"/>
          <w:b w:val="0"/>
          <w:bCs w:val="0"/>
          <w:lang w:val="en-US" w:eastAsia="zh-CN"/>
        </w:rPr>
        <w:t>是</w:t>
      </w:r>
      <w:r>
        <w:rPr>
          <w:rFonts w:hint="eastAsia"/>
        </w:rPr>
        <w:t>针对货物运输环节中存在的安全隐患和技术难题展开研究，为行业提供技术支持</w:t>
      </w:r>
      <w:r>
        <w:rPr>
          <w:rFonts w:hint="eastAsia"/>
          <w:lang w:eastAsia="zh-CN"/>
        </w:rPr>
        <w:t>；</w:t>
      </w:r>
      <w:r>
        <w:rPr>
          <w:rFonts w:hint="eastAsia"/>
        </w:rPr>
        <w:t>建立和完善危险品航空运输安全性认证评估体系</w:t>
      </w:r>
      <w:r>
        <w:rPr>
          <w:rFonts w:hint="eastAsia"/>
          <w:lang w:eastAsia="zh-CN"/>
        </w:rPr>
        <w:t>；</w:t>
      </w:r>
      <w:r>
        <w:rPr>
          <w:rFonts w:hint="eastAsia"/>
        </w:rPr>
        <w:t>对空运货物的危险性进行分类识别并出具运输条件鉴定报告</w:t>
      </w:r>
      <w:r>
        <w:rPr>
          <w:rFonts w:hint="eastAsia"/>
          <w:lang w:eastAsia="zh-CN"/>
        </w:rPr>
        <w:t>；</w:t>
      </w:r>
      <w:r>
        <w:rPr>
          <w:rFonts w:hint="eastAsia"/>
        </w:rPr>
        <w:t>面向危险品航空运输从业人员提供技术培训服务</w:t>
      </w:r>
      <w:r>
        <w:rPr>
          <w:rFonts w:hint="eastAsia"/>
          <w:lang w:eastAsia="zh-CN"/>
        </w:rPr>
        <w:t>；</w:t>
      </w:r>
      <w:r>
        <w:rPr>
          <w:rFonts w:hint="eastAsia"/>
        </w:rPr>
        <w:t>开展危险品航空运输新技术、新标准的验证工作。</w:t>
      </w:r>
    </w:p>
    <w:p>
      <w:pPr>
        <w:pStyle w:val="5"/>
        <w:ind w:firstLine="0"/>
      </w:pPr>
      <w:r>
        <w:rPr>
          <w:rFonts w:hint="eastAsia"/>
        </w:rPr>
        <w:t>业务痛点</w:t>
      </w:r>
    </w:p>
    <w:p>
      <w:pPr>
        <w:numPr>
          <w:ilvl w:val="0"/>
          <w:numId w:val="0"/>
        </w:numPr>
        <w:ind w:left="0" w:firstLine="562"/>
      </w:pPr>
      <w:r>
        <w:rPr>
          <w:rFonts w:hint="eastAsia"/>
        </w:rPr>
        <w:t>（</w:t>
      </w:r>
      <w:r>
        <w:rPr>
          <w:rFonts w:hint="eastAsia"/>
          <w:lang w:val="en-US" w:eastAsia="zh-CN"/>
        </w:rPr>
        <w:t>1</w:t>
      </w:r>
      <w:r>
        <w:rPr>
          <w:rFonts w:hint="eastAsia"/>
        </w:rPr>
        <w:t>）</w:t>
      </w:r>
      <w:r>
        <w:rPr>
          <w:rFonts w:hint="eastAsia"/>
          <w:lang w:val="en-US" w:eastAsia="zh-CN"/>
        </w:rPr>
        <w:t>试用</w:t>
      </w:r>
      <w:r>
        <w:rPr>
          <w:rFonts w:hint="eastAsia"/>
          <w:b/>
          <w:bCs/>
        </w:rPr>
        <w:t>实验室信息管理系统试用</w:t>
      </w:r>
      <w:r>
        <w:rPr>
          <w:rFonts w:hint="eastAsia"/>
          <w:b/>
          <w:bCs/>
          <w:lang w:val="en-US" w:eastAsia="zh-CN"/>
        </w:rPr>
        <w:t>功能不全</w:t>
      </w:r>
      <w:r>
        <w:rPr>
          <w:rFonts w:hint="eastAsia"/>
          <w:b/>
          <w:bCs/>
        </w:rPr>
        <w:t>：</w:t>
      </w:r>
      <w:r>
        <w:rPr>
          <w:rFonts w:hint="eastAsia"/>
          <w:b w:val="0"/>
          <w:bCs w:val="0"/>
          <w:lang w:val="en-US" w:eastAsia="zh-CN"/>
        </w:rPr>
        <w:t>如</w:t>
      </w:r>
      <w:r>
        <w:rPr>
          <w:rFonts w:hint="eastAsia"/>
        </w:rPr>
        <w:t>收款开票环节，财务数据、银行数据与Lims系统数据未打通，需人工核对和传输。</w:t>
      </w:r>
    </w:p>
    <w:p>
      <w:pPr>
        <w:numPr>
          <w:ilvl w:val="0"/>
          <w:numId w:val="0"/>
        </w:numPr>
        <w:ind w:left="0" w:firstLine="562"/>
        <w:rPr>
          <w:rFonts w:hint="default" w:eastAsia="宋体"/>
          <w:lang w:val="en-US" w:eastAsia="zh-CN"/>
        </w:rPr>
      </w:pPr>
      <w:r>
        <w:rPr>
          <w:rFonts w:hint="eastAsia"/>
        </w:rPr>
        <w:t>（</w:t>
      </w:r>
      <w:r>
        <w:rPr>
          <w:rFonts w:hint="eastAsia"/>
          <w:lang w:val="en-US" w:eastAsia="zh-CN"/>
        </w:rPr>
        <w:t>2</w:t>
      </w:r>
      <w:r>
        <w:rPr>
          <w:rFonts w:hint="eastAsia"/>
        </w:rPr>
        <w:t>）</w:t>
      </w:r>
      <w:r>
        <w:rPr>
          <w:rFonts w:hint="eastAsia"/>
          <w:b/>
          <w:bCs/>
        </w:rPr>
        <w:t>尚未实现电子鉴定报告</w:t>
      </w:r>
      <w:r>
        <w:rPr>
          <w:rFonts w:hint="eastAsia"/>
          <w:b/>
          <w:bCs/>
          <w:lang w:eastAsia="zh-CN"/>
        </w:rPr>
        <w:t>，</w:t>
      </w:r>
      <w:r>
        <w:rPr>
          <w:rFonts w:hint="eastAsia"/>
          <w:b/>
          <w:bCs/>
          <w:lang w:val="en-US" w:eastAsia="zh-CN"/>
        </w:rPr>
        <w:t>影响客户体验</w:t>
      </w:r>
      <w:r>
        <w:rPr>
          <w:rFonts w:hint="eastAsia"/>
          <w:b/>
          <w:bCs/>
        </w:rPr>
        <w:t>：</w:t>
      </w:r>
      <w:r>
        <w:rPr>
          <w:rFonts w:hint="eastAsia"/>
        </w:rPr>
        <w:t>目前</w:t>
      </w:r>
      <w:r>
        <w:rPr>
          <w:rFonts w:hint="eastAsia"/>
          <w:lang w:val="en-US" w:eastAsia="zh-CN"/>
        </w:rPr>
        <w:t>尚未实现</w:t>
      </w:r>
      <w:r>
        <w:rPr>
          <w:rFonts w:hint="eastAsia"/>
        </w:rPr>
        <w:t>电子签名</w:t>
      </w:r>
      <w:r>
        <w:rPr>
          <w:rFonts w:hint="eastAsia"/>
          <w:lang w:val="en-US" w:eastAsia="zh-CN"/>
        </w:rPr>
        <w:t>。</w:t>
      </w:r>
    </w:p>
    <w:p>
      <w:pPr>
        <w:numPr>
          <w:ilvl w:val="0"/>
          <w:numId w:val="0"/>
        </w:numPr>
        <w:ind w:left="0" w:firstLine="562"/>
      </w:pPr>
      <w:r>
        <w:rPr>
          <w:rFonts w:hint="eastAsia"/>
        </w:rPr>
        <w:t>（</w:t>
      </w:r>
      <w:r>
        <w:rPr>
          <w:rFonts w:hint="eastAsia"/>
          <w:lang w:val="en-US" w:eastAsia="zh-CN"/>
        </w:rPr>
        <w:t>3</w:t>
      </w:r>
      <w:r>
        <w:rPr>
          <w:rFonts w:hint="eastAsia"/>
        </w:rPr>
        <w:t>）</w:t>
      </w:r>
      <w:r>
        <w:rPr>
          <w:rFonts w:hint="eastAsia"/>
          <w:b/>
          <w:bCs/>
        </w:rPr>
        <w:t>缺乏对接客户系统</w:t>
      </w:r>
      <w:r>
        <w:rPr>
          <w:rFonts w:hint="eastAsia"/>
          <w:b/>
          <w:bCs/>
          <w:lang w:eastAsia="zh-CN"/>
        </w:rPr>
        <w:t>，</w:t>
      </w:r>
      <w:r>
        <w:rPr>
          <w:rFonts w:hint="eastAsia"/>
          <w:b/>
          <w:bCs/>
          <w:lang w:val="en-US" w:eastAsia="zh-CN"/>
        </w:rPr>
        <w:t>影响客户体验</w:t>
      </w:r>
      <w:r>
        <w:rPr>
          <w:rFonts w:hint="eastAsia"/>
          <w:b/>
          <w:bCs/>
        </w:rPr>
        <w:t>：</w:t>
      </w:r>
      <w:r>
        <w:rPr>
          <w:rFonts w:hint="eastAsia"/>
        </w:rPr>
        <w:t>客户希望出具报告数字信息化，便于其调用数据，同时确保数据的真实性，但目前没有相关系统可支持。</w:t>
      </w:r>
    </w:p>
    <w:p>
      <w:pPr>
        <w:numPr>
          <w:ilvl w:val="0"/>
          <w:numId w:val="0"/>
        </w:numPr>
        <w:ind w:left="0" w:firstLine="562"/>
      </w:pPr>
      <w:r>
        <w:rPr>
          <w:rFonts w:hint="eastAsia"/>
        </w:rPr>
        <w:t>（</w:t>
      </w:r>
      <w:r>
        <w:rPr>
          <w:rFonts w:hint="eastAsia"/>
          <w:lang w:val="en-US" w:eastAsia="zh-CN"/>
        </w:rPr>
        <w:t>4</w:t>
      </w:r>
      <w:r>
        <w:rPr>
          <w:rFonts w:hint="eastAsia"/>
        </w:rPr>
        <w:t>）</w:t>
      </w:r>
      <w:r>
        <w:rPr>
          <w:rFonts w:hint="eastAsia"/>
          <w:b/>
          <w:bCs/>
        </w:rPr>
        <w:t>尚未实现异地员工管理：</w:t>
      </w:r>
      <w:r>
        <w:rPr>
          <w:rFonts w:hint="eastAsia"/>
        </w:rPr>
        <w:t>员工每到一处需通过钉钉签到、考勤及请假，以计算交通费用和补贴，每个月提前报考勤数据统一申请，专人花费两三天完成数据统计。</w:t>
      </w:r>
    </w:p>
    <w:p>
      <w:pPr>
        <w:numPr>
          <w:ilvl w:val="0"/>
          <w:numId w:val="0"/>
        </w:numPr>
        <w:ind w:left="0" w:firstLine="562"/>
      </w:pPr>
      <w:r>
        <w:rPr>
          <w:rFonts w:hint="eastAsia"/>
        </w:rPr>
        <w:t>（</w:t>
      </w:r>
      <w:r>
        <w:rPr>
          <w:rFonts w:hint="eastAsia"/>
          <w:lang w:val="en-US" w:eastAsia="zh-CN"/>
        </w:rPr>
        <w:t>5</w:t>
      </w:r>
      <w:r>
        <w:rPr>
          <w:rFonts w:hint="eastAsia"/>
        </w:rPr>
        <w:t>）</w:t>
      </w:r>
      <w:r>
        <w:rPr>
          <w:rFonts w:hint="eastAsia"/>
          <w:b/>
          <w:bCs/>
        </w:rPr>
        <w:t>科研资源缺乏共享：</w:t>
      </w:r>
      <w:r>
        <w:rPr>
          <w:rFonts w:hint="eastAsia"/>
        </w:rPr>
        <w:t>各个业务板块没有建立知识库、实验仪器</w:t>
      </w:r>
      <w:r>
        <w:rPr>
          <w:rFonts w:hint="eastAsia"/>
          <w:lang w:val="en-US" w:eastAsia="zh-CN"/>
        </w:rPr>
        <w:t>和</w:t>
      </w:r>
      <w:r>
        <w:rPr>
          <w:rFonts w:hint="eastAsia"/>
        </w:rPr>
        <w:t>设备管理系统等，无法进行资源共享，同时也缺乏各单位业务范围、检验检测能力以及各团队重点研究方向的在线共享。</w:t>
      </w:r>
    </w:p>
    <w:p>
      <w:pPr>
        <w:numPr>
          <w:ilvl w:val="0"/>
          <w:numId w:val="0"/>
        </w:numPr>
        <w:ind w:left="0" w:firstLine="562"/>
        <w:rPr>
          <w:rFonts w:hint="eastAsia"/>
        </w:rPr>
      </w:pPr>
      <w:r>
        <w:rPr>
          <w:rFonts w:hint="eastAsia"/>
        </w:rPr>
        <w:t>（</w:t>
      </w:r>
      <w:r>
        <w:rPr>
          <w:rFonts w:hint="eastAsia"/>
          <w:lang w:val="en-US" w:eastAsia="zh-CN"/>
        </w:rPr>
        <w:t>6</w:t>
      </w:r>
      <w:r>
        <w:rPr>
          <w:rFonts w:hint="eastAsia"/>
        </w:rPr>
        <w:t>）</w:t>
      </w:r>
      <w:r>
        <w:rPr>
          <w:rFonts w:hint="eastAsia"/>
          <w:b/>
          <w:bCs/>
        </w:rPr>
        <w:t>尚未实现智慧检测数字化：</w:t>
      </w:r>
      <w:r>
        <w:rPr>
          <w:rFonts w:hint="eastAsia"/>
        </w:rPr>
        <w:t>一是</w:t>
      </w:r>
      <w:r>
        <w:rPr>
          <w:rFonts w:hint="eastAsia"/>
          <w:lang w:val="en-US" w:eastAsia="zh-CN"/>
        </w:rPr>
        <w:t>能随</w:t>
      </w:r>
      <w:r>
        <w:t>检验标准的</w:t>
      </w:r>
      <w:r>
        <w:rPr>
          <w:rFonts w:hint="eastAsia"/>
        </w:rPr>
        <w:t>调整以及</w:t>
      </w:r>
      <w:r>
        <w:t>操作步骤</w:t>
      </w:r>
      <w:r>
        <w:rPr>
          <w:rFonts w:hint="eastAsia"/>
        </w:rPr>
        <w:t>的转变；二是</w:t>
      </w:r>
      <w:r>
        <w:rPr>
          <w:rFonts w:hint="eastAsia"/>
          <w:lang w:val="en-US" w:eastAsia="zh-CN"/>
        </w:rPr>
        <w:t>需要</w:t>
      </w:r>
      <w:r>
        <w:t>仪器设备</w:t>
      </w:r>
      <w:r>
        <w:rPr>
          <w:rFonts w:hint="eastAsia"/>
          <w:lang w:val="en-US" w:eastAsia="zh-CN"/>
        </w:rPr>
        <w:t>功能支持数字化采集和传输</w:t>
      </w:r>
      <w:r>
        <w:rPr>
          <w:rFonts w:hint="eastAsia"/>
        </w:rPr>
        <w:t>需求；三是需要尝试如何做</w:t>
      </w:r>
      <w:r>
        <w:t>信息的管理，</w:t>
      </w:r>
      <w:r>
        <w:rPr>
          <w:rFonts w:hint="eastAsia"/>
        </w:rPr>
        <w:t>包括业务系统、设备、数据采集和传输方式以及网络是否支持等方面。</w:t>
      </w:r>
    </w:p>
    <w:p>
      <w:pPr>
        <w:numPr>
          <w:ilvl w:val="0"/>
          <w:numId w:val="0"/>
        </w:numPr>
        <w:ind w:left="0" w:firstLine="562"/>
        <w:rPr>
          <w:rFonts w:hint="eastAsia"/>
        </w:rPr>
      </w:pPr>
      <w:r>
        <w:rPr>
          <w:rFonts w:hint="eastAsia"/>
        </w:rPr>
        <w:t>（</w:t>
      </w:r>
      <w:r>
        <w:rPr>
          <w:rFonts w:hint="eastAsia"/>
          <w:lang w:val="en-US" w:eastAsia="zh-CN"/>
        </w:rPr>
        <w:t>7</w:t>
      </w:r>
      <w:r>
        <w:rPr>
          <w:rFonts w:hint="eastAsia"/>
        </w:rPr>
        <w:t>）</w:t>
      </w:r>
      <w:r>
        <w:rPr>
          <w:rFonts w:hint="eastAsia"/>
          <w:b/>
          <w:bCs/>
        </w:rPr>
        <w:t>数据</w:t>
      </w:r>
      <w:r>
        <w:rPr>
          <w:rFonts w:hint="eastAsia"/>
          <w:b/>
          <w:bCs/>
          <w:lang w:val="en-US" w:eastAsia="zh-CN"/>
        </w:rPr>
        <w:t>未得到</w:t>
      </w:r>
      <w:r>
        <w:rPr>
          <w:rFonts w:hint="eastAsia"/>
          <w:b/>
          <w:bCs/>
        </w:rPr>
        <w:t>挖掘利用：</w:t>
      </w:r>
      <w:r>
        <w:rPr>
          <w:rFonts w:hint="eastAsia"/>
        </w:rPr>
        <w:t>通过对检验检测数据的分析，可以通过场景问题的统计分析，为优化检验方法、提供解决方案、监管、沉淀数据提供依据。</w:t>
      </w:r>
    </w:p>
    <w:p>
      <w:pPr>
        <w:numPr>
          <w:ilvl w:val="0"/>
          <w:numId w:val="0"/>
        </w:numPr>
        <w:ind w:left="0" w:firstLine="562"/>
        <w:rPr>
          <w:rFonts w:hint="eastAsia"/>
        </w:rPr>
      </w:pPr>
      <w:r>
        <w:rPr>
          <w:rFonts w:hint="eastAsia"/>
        </w:rPr>
        <w:t>（</w:t>
      </w:r>
      <w:r>
        <w:rPr>
          <w:rFonts w:hint="eastAsia"/>
          <w:lang w:val="en-US" w:eastAsia="zh-CN"/>
        </w:rPr>
        <w:t>8</w:t>
      </w:r>
      <w:r>
        <w:rPr>
          <w:rFonts w:hint="eastAsia"/>
        </w:rPr>
        <w:t>）</w:t>
      </w:r>
      <w:r>
        <w:rPr>
          <w:rFonts w:hint="eastAsia"/>
          <w:b/>
          <w:bCs/>
        </w:rPr>
        <w:t>尚未实现移动办公</w:t>
      </w:r>
      <w:r>
        <w:rPr>
          <w:rFonts w:hint="eastAsia"/>
          <w:b/>
          <w:bCs/>
          <w:lang w:val="en-US" w:eastAsia="zh-CN"/>
        </w:rPr>
        <w:t>.</w:t>
      </w:r>
    </w:p>
    <w:p>
      <w:pPr>
        <w:pStyle w:val="5"/>
        <w:ind w:firstLine="0"/>
      </w:pPr>
      <w:r>
        <w:rPr>
          <w:rFonts w:hint="eastAsia"/>
        </w:rPr>
        <w:t>IT应用和规划现状</w:t>
      </w:r>
    </w:p>
    <w:p>
      <w:pPr>
        <w:numPr>
          <w:ilvl w:val="0"/>
          <w:numId w:val="0"/>
        </w:numPr>
        <w:ind w:left="0" w:firstLine="560"/>
        <w:rPr>
          <w:rFonts w:ascii="Arial" w:hAnsi="Arial"/>
        </w:rPr>
      </w:pPr>
      <w:r>
        <w:rPr>
          <w:rFonts w:hint="eastAsia"/>
        </w:rPr>
        <w:t>（1）</w:t>
      </w:r>
      <w:r>
        <w:rPr>
          <w:rFonts w:ascii="Arial" w:hAnsi="Arial"/>
        </w:rPr>
        <w:t>已使用</w:t>
      </w:r>
      <w:r>
        <w:rPr>
          <w:rFonts w:hint="eastAsia" w:ascii="Arial" w:hAnsi="Arial"/>
        </w:rPr>
        <w:t>：实验室信息管理系统</w:t>
      </w:r>
      <w:r>
        <w:rPr>
          <w:rFonts w:cs="Times New Roman"/>
        </w:rPr>
        <w:t>（LIMS）</w:t>
      </w:r>
      <w:r>
        <w:rPr>
          <w:rFonts w:hint="eastAsia" w:ascii="Arial" w:hAnsi="Arial"/>
        </w:rPr>
        <w:t>试用版，可在线受理委托。</w:t>
      </w:r>
    </w:p>
    <w:p>
      <w:pPr>
        <w:numPr>
          <w:ilvl w:val="0"/>
          <w:numId w:val="0"/>
        </w:numPr>
        <w:ind w:left="0" w:firstLine="560"/>
        <w:rPr>
          <w:rFonts w:ascii="Arial" w:hAnsi="Arial"/>
        </w:rPr>
      </w:pPr>
      <w:r>
        <w:rPr>
          <w:rFonts w:hint="eastAsia"/>
        </w:rPr>
        <w:t>（</w:t>
      </w:r>
      <w:r>
        <w:rPr>
          <w:rFonts w:hint="eastAsia"/>
          <w:lang w:val="en-US" w:eastAsia="zh-CN"/>
        </w:rPr>
        <w:t>2</w:t>
      </w:r>
      <w:r>
        <w:rPr>
          <w:rFonts w:hint="eastAsia"/>
        </w:rPr>
        <w:t>）</w:t>
      </w:r>
      <w:r>
        <w:rPr>
          <w:rFonts w:ascii="Arial" w:hAnsi="Arial"/>
        </w:rPr>
        <w:t>实施中</w:t>
      </w:r>
      <w:r>
        <w:rPr>
          <w:rFonts w:hint="eastAsia" w:ascii="Arial" w:hAnsi="Arial"/>
        </w:rPr>
        <w:t>：</w:t>
      </w:r>
      <w:r>
        <w:rPr>
          <w:rFonts w:ascii="Arial" w:hAnsi="Arial"/>
        </w:rPr>
        <w:t>无。</w:t>
      </w:r>
    </w:p>
    <w:p>
      <w:pPr>
        <w:numPr>
          <w:ilvl w:val="0"/>
          <w:numId w:val="0"/>
        </w:numPr>
        <w:ind w:left="0" w:firstLine="560"/>
        <w:rPr>
          <w:rFonts w:ascii="Arial" w:hAnsi="Arial"/>
        </w:rPr>
      </w:pPr>
      <w:r>
        <w:rPr>
          <w:rFonts w:hint="eastAsia"/>
        </w:rPr>
        <w:t>（</w:t>
      </w:r>
      <w:r>
        <w:rPr>
          <w:rFonts w:hint="eastAsia"/>
          <w:lang w:val="en-US" w:eastAsia="zh-CN"/>
        </w:rPr>
        <w:t>3</w:t>
      </w:r>
      <w:r>
        <w:rPr>
          <w:rFonts w:hint="eastAsia"/>
        </w:rPr>
        <w:t>）</w:t>
      </w:r>
      <w:r>
        <w:rPr>
          <w:rFonts w:ascii="Arial" w:hAnsi="Arial"/>
        </w:rPr>
        <w:t>规划中</w:t>
      </w:r>
      <w:r>
        <w:rPr>
          <w:rFonts w:hint="eastAsia" w:ascii="Arial" w:hAnsi="Arial"/>
        </w:rPr>
        <w:t>：无。</w:t>
      </w:r>
    </w:p>
    <w:p>
      <w:pPr>
        <w:pStyle w:val="5"/>
        <w:ind w:firstLine="0"/>
      </w:pPr>
      <w:r>
        <w:rPr>
          <w:rFonts w:hint="eastAsia"/>
        </w:rPr>
        <w:t>数字化建设重点需求建议</w:t>
      </w:r>
    </w:p>
    <w:p>
      <w:pPr>
        <w:numPr>
          <w:ilvl w:val="0"/>
          <w:numId w:val="0"/>
        </w:numPr>
        <w:ind w:left="0" w:firstLine="562"/>
      </w:pPr>
      <w:r>
        <w:rPr>
          <w:rFonts w:hint="eastAsia"/>
        </w:rPr>
        <w:t>（</w:t>
      </w:r>
      <w:r>
        <w:rPr>
          <w:rFonts w:hint="eastAsia"/>
          <w:lang w:val="en-US" w:eastAsia="zh-CN"/>
        </w:rPr>
        <w:t>1</w:t>
      </w:r>
      <w:r>
        <w:rPr>
          <w:rFonts w:hint="eastAsia"/>
        </w:rPr>
        <w:t>）</w:t>
      </w:r>
      <w:r>
        <w:rPr>
          <w:rFonts w:hint="eastAsia"/>
          <w:b/>
          <w:bCs/>
        </w:rPr>
        <w:t>全面建成</w:t>
      </w:r>
      <w:r>
        <w:rPr>
          <w:rFonts w:hint="eastAsia"/>
          <w:b/>
          <w:bCs/>
          <w:lang w:val="en-US" w:eastAsia="zh-CN"/>
        </w:rPr>
        <w:t>检测鉴定业务管理和</w:t>
      </w:r>
      <w:r>
        <w:rPr>
          <w:rFonts w:hint="eastAsia"/>
          <w:b/>
          <w:bCs/>
        </w:rPr>
        <w:t>信息管理系统：</w:t>
      </w:r>
      <w:r>
        <w:t>完成</w:t>
      </w:r>
      <w:r>
        <w:rPr>
          <w:rFonts w:hint="eastAsia"/>
        </w:rPr>
        <w:t>“</w:t>
      </w:r>
      <w:r>
        <w:t>物</w:t>
      </w:r>
      <w:r>
        <w:rPr>
          <w:rFonts w:hint="eastAsia"/>
        </w:rPr>
        <w:t>、</w:t>
      </w:r>
      <w:r>
        <w:t>料</w:t>
      </w:r>
      <w:r>
        <w:rPr>
          <w:rFonts w:hint="eastAsia"/>
        </w:rPr>
        <w:t>、</w:t>
      </w:r>
      <w:r>
        <w:t>人</w:t>
      </w:r>
      <w:r>
        <w:rPr>
          <w:rFonts w:hint="eastAsia"/>
        </w:rPr>
        <w:t>、</w:t>
      </w:r>
      <w:r>
        <w:t>法</w:t>
      </w:r>
      <w:r>
        <w:rPr>
          <w:rFonts w:hint="eastAsia"/>
        </w:rPr>
        <w:t>、</w:t>
      </w:r>
      <w:r>
        <w:t>环</w:t>
      </w:r>
      <w:r>
        <w:rPr>
          <w:rFonts w:hint="eastAsia"/>
        </w:rPr>
        <w:t>”</w:t>
      </w:r>
      <w:r>
        <w:t>全流程管理，自动</w:t>
      </w:r>
      <w:r>
        <w:rPr>
          <w:rFonts w:hint="eastAsia"/>
        </w:rPr>
        <w:t>进行</w:t>
      </w:r>
      <w:r>
        <w:t>试验及设备的数据采集、监控</w:t>
      </w:r>
      <w:r>
        <w:rPr>
          <w:rFonts w:hint="eastAsia"/>
        </w:rPr>
        <w:t>和</w:t>
      </w:r>
      <w:r>
        <w:t>管理</w:t>
      </w:r>
      <w:r>
        <w:rPr>
          <w:rFonts w:hint="eastAsia"/>
        </w:rPr>
        <w:t>，</w:t>
      </w:r>
      <w:r>
        <w:rPr>
          <w:rFonts w:hint="eastAsia"/>
          <w:lang w:val="en-US" w:eastAsia="zh-CN"/>
        </w:rPr>
        <w:t>设计</w:t>
      </w:r>
      <w:r>
        <w:t>客户入口</w:t>
      </w:r>
      <w:r>
        <w:rPr>
          <w:rFonts w:hint="eastAsia"/>
          <w:lang w:val="en-US" w:eastAsia="zh-CN"/>
        </w:rPr>
        <w:t>界面，方便</w:t>
      </w:r>
      <w:r>
        <w:t>了解进度</w:t>
      </w:r>
      <w:r>
        <w:rPr>
          <w:rFonts w:hint="eastAsia"/>
        </w:rPr>
        <w:t>与调取</w:t>
      </w:r>
      <w:r>
        <w:t>报告。</w:t>
      </w:r>
      <w:r>
        <w:rPr>
          <w:rFonts w:hint="eastAsia"/>
        </w:rPr>
        <w:t>做好数据</w:t>
      </w:r>
      <w:r>
        <w:t>沉淀管理及数据</w:t>
      </w:r>
      <w:r>
        <w:rPr>
          <w:rFonts w:hint="eastAsia"/>
        </w:rPr>
        <w:t>监管，并对数据进行统计分析</w:t>
      </w:r>
      <w:r>
        <w:rPr>
          <w:rFonts w:hint="eastAsia"/>
          <w:lang w:val="en-US" w:eastAsia="zh-CN"/>
        </w:rPr>
        <w:t>和应用</w:t>
      </w:r>
      <w:r>
        <w:t>。</w:t>
      </w:r>
    </w:p>
    <w:p>
      <w:pPr>
        <w:numPr>
          <w:ilvl w:val="0"/>
          <w:numId w:val="0"/>
        </w:numPr>
        <w:ind w:left="0" w:firstLine="562"/>
      </w:pPr>
      <w:r>
        <w:rPr>
          <w:rFonts w:hint="eastAsia"/>
        </w:rPr>
        <w:t>（</w:t>
      </w:r>
      <w:r>
        <w:rPr>
          <w:rFonts w:hint="eastAsia"/>
          <w:lang w:val="en-US" w:eastAsia="zh-CN"/>
        </w:rPr>
        <w:t>2</w:t>
      </w:r>
      <w:r>
        <w:rPr>
          <w:rFonts w:hint="eastAsia"/>
        </w:rPr>
        <w:t>）</w:t>
      </w:r>
      <w:r>
        <w:rPr>
          <w:rFonts w:hint="eastAsia"/>
          <w:b/>
          <w:bCs/>
        </w:rPr>
        <w:t>开通</w:t>
      </w:r>
      <w:r>
        <w:rPr>
          <w:b/>
          <w:bCs/>
        </w:rPr>
        <w:t>电子印章</w:t>
      </w:r>
      <w:r>
        <w:rPr>
          <w:rFonts w:hint="eastAsia"/>
          <w:b/>
          <w:bCs/>
        </w:rPr>
        <w:t>：</w:t>
      </w:r>
      <w:r>
        <w:rPr>
          <w:rFonts w:hint="eastAsia"/>
        </w:rPr>
        <w:t>通过开通电子印章，报告的签字、签批及盖章等可线上进行</w:t>
      </w:r>
      <w:r>
        <w:t>。</w:t>
      </w:r>
    </w:p>
    <w:p>
      <w:pPr>
        <w:numPr>
          <w:ilvl w:val="0"/>
          <w:numId w:val="0"/>
        </w:numPr>
        <w:ind w:left="0" w:firstLine="562"/>
      </w:pPr>
      <w:r>
        <w:rPr>
          <w:rFonts w:hint="eastAsia"/>
        </w:rPr>
        <w:t>（</w:t>
      </w:r>
      <w:r>
        <w:rPr>
          <w:rFonts w:hint="eastAsia"/>
          <w:lang w:val="en-US" w:eastAsia="zh-CN"/>
        </w:rPr>
        <w:t>4</w:t>
      </w:r>
      <w:r>
        <w:rPr>
          <w:rFonts w:hint="eastAsia"/>
        </w:rPr>
        <w:t>）</w:t>
      </w:r>
      <w:r>
        <w:rPr>
          <w:rFonts w:hint="eastAsia"/>
          <w:b/>
          <w:bCs/>
        </w:rPr>
        <w:t>集成各办公系统：</w:t>
      </w:r>
      <w:r>
        <w:rPr>
          <w:rFonts w:hint="eastAsia"/>
        </w:rPr>
        <w:t>LIMS系统连通</w:t>
      </w:r>
      <w:r>
        <w:t>财务</w:t>
      </w:r>
      <w:r>
        <w:rPr>
          <w:rFonts w:hint="eastAsia"/>
        </w:rPr>
        <w:t>系统，考勤数据导入人力资源</w:t>
      </w:r>
      <w:r>
        <w:t>系统</w:t>
      </w:r>
      <w:r>
        <w:rPr>
          <w:rFonts w:hint="eastAsia"/>
        </w:rPr>
        <w:t>，实现线上</w:t>
      </w:r>
      <w:r>
        <w:t>异地员工</w:t>
      </w:r>
      <w:r>
        <w:rPr>
          <w:rFonts w:hint="eastAsia"/>
        </w:rPr>
        <w:t>管理</w:t>
      </w:r>
      <w:r>
        <w:t>、差旅管理等</w:t>
      </w:r>
      <w:r>
        <w:rPr>
          <w:rFonts w:hint="eastAsia"/>
        </w:rPr>
        <w:t>功能</w:t>
      </w:r>
      <w:r>
        <w:t>。</w:t>
      </w:r>
    </w:p>
    <w:p>
      <w:pPr>
        <w:numPr>
          <w:ilvl w:val="0"/>
          <w:numId w:val="0"/>
        </w:numPr>
        <w:ind w:left="0" w:firstLine="562"/>
      </w:pPr>
      <w:r>
        <w:rPr>
          <w:rFonts w:hint="eastAsia"/>
          <w:lang w:val="en-US" w:eastAsia="zh-CN"/>
        </w:rPr>
        <w:t>（5</w:t>
      </w:r>
      <w:r>
        <w:rPr>
          <w:rFonts w:hint="eastAsia"/>
        </w:rPr>
        <w:t>）</w:t>
      </w:r>
      <w:r>
        <w:rPr>
          <w:rFonts w:hint="eastAsia"/>
          <w:b/>
          <w:bCs/>
        </w:rPr>
        <w:t>实现</w:t>
      </w:r>
      <w:r>
        <w:rPr>
          <w:b/>
          <w:bCs/>
        </w:rPr>
        <w:t>移动</w:t>
      </w:r>
      <w:r>
        <w:rPr>
          <w:rFonts w:hint="eastAsia"/>
          <w:b/>
          <w:bCs/>
        </w:rPr>
        <w:t>办公：</w:t>
      </w:r>
      <w:r>
        <w:rPr>
          <w:rFonts w:hint="eastAsia"/>
        </w:rPr>
        <w:t>通过网络建设、开通</w:t>
      </w:r>
      <w:r>
        <w:t>电子</w:t>
      </w:r>
      <w:r>
        <w:rPr>
          <w:rFonts w:hint="eastAsia"/>
        </w:rPr>
        <w:t>印章</w:t>
      </w:r>
      <w:r>
        <w:t>等，</w:t>
      </w:r>
      <w:r>
        <w:rPr>
          <w:rFonts w:hint="eastAsia"/>
        </w:rPr>
        <w:t>实现移动办公，</w:t>
      </w:r>
      <w:r>
        <w:t>提高效率</w:t>
      </w:r>
      <w:r>
        <w:rPr>
          <w:b/>
          <w:bCs/>
        </w:rPr>
        <w:t>。</w:t>
      </w:r>
    </w:p>
    <w:p>
      <w:pPr>
        <w:pStyle w:val="4"/>
        <w:spacing w:before="0" w:after="0"/>
        <w:ind w:left="0" w:firstLine="0"/>
      </w:pPr>
      <w:r>
        <w:rPr>
          <w:rFonts w:hint="eastAsia"/>
        </w:rPr>
        <w:t xml:space="preserve"> </w:t>
      </w:r>
      <w:bookmarkStart w:id="1916" w:name="_Toc222128892"/>
      <w:bookmarkStart w:id="1917" w:name="_Toc523621491"/>
      <w:bookmarkStart w:id="1918" w:name="_Toc1164898445"/>
      <w:bookmarkStart w:id="1919" w:name="_Toc17932"/>
      <w:bookmarkStart w:id="1920" w:name="_Toc30935"/>
      <w:bookmarkStart w:id="1921" w:name="_Toc1192084256"/>
      <w:bookmarkStart w:id="1922" w:name="_Toc782739401"/>
      <w:bookmarkStart w:id="1923" w:name="_Toc834712552"/>
      <w:bookmarkStart w:id="1924" w:name="_Toc11103"/>
      <w:bookmarkStart w:id="1925" w:name="_Toc1954647722"/>
      <w:bookmarkStart w:id="1926" w:name="_Toc18775"/>
      <w:bookmarkStart w:id="1927" w:name="_Toc464850057"/>
      <w:bookmarkStart w:id="1928" w:name="_Toc724653892"/>
      <w:bookmarkStart w:id="1929" w:name="_Toc2045106844"/>
      <w:bookmarkStart w:id="1930" w:name="_Toc2142788156"/>
      <w:bookmarkStart w:id="1931" w:name="_Toc9351"/>
      <w:bookmarkStart w:id="1932" w:name="_Toc21282"/>
      <w:bookmarkStart w:id="1933" w:name="_Toc472587710"/>
      <w:bookmarkStart w:id="1934" w:name="_Toc708953414"/>
      <w:bookmarkStart w:id="1935" w:name="_Toc21484"/>
      <w:bookmarkStart w:id="1936" w:name="_Toc20159680"/>
      <w:bookmarkStart w:id="1937" w:name="_Toc417844839"/>
      <w:bookmarkStart w:id="1938" w:name="_Toc826971707"/>
      <w:bookmarkStart w:id="1939" w:name="_Toc292388602"/>
      <w:bookmarkStart w:id="1940" w:name="_Toc1388149768"/>
      <w:bookmarkStart w:id="1941" w:name="_Toc1035218604"/>
      <w:bookmarkStart w:id="1942" w:name="_Toc1777269044"/>
      <w:bookmarkStart w:id="1943" w:name="_Toc183762914"/>
      <w:bookmarkStart w:id="1944" w:name="_Toc1125525501"/>
      <w:bookmarkStart w:id="1945" w:name="_Toc1744309595"/>
      <w:bookmarkStart w:id="1946" w:name="_Toc1264918926"/>
      <w:bookmarkStart w:id="1947" w:name="_Toc18595"/>
      <w:r>
        <w:rPr>
          <w:rFonts w:hint="eastAsia"/>
        </w:rPr>
        <w:t>无人机智能交通技术中心</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p>
    <w:p>
      <w:pPr>
        <w:pStyle w:val="5"/>
        <w:ind w:firstLine="0"/>
      </w:pPr>
      <w:r>
        <w:rPr>
          <w:rFonts w:hint="eastAsia"/>
        </w:rPr>
        <w:t>无人机智能交通技术中心</w:t>
      </w:r>
      <w:r>
        <w:rPr>
          <w:rFonts w:hint="eastAsia"/>
          <w:lang w:val="en-US" w:eastAsia="zh-CN"/>
        </w:rPr>
        <w:t>简介</w:t>
      </w:r>
    </w:p>
    <w:p>
      <w:pPr>
        <w:rPr>
          <w:rFonts w:hint="default"/>
          <w:b/>
          <w:bCs/>
          <w:lang w:val="en-US"/>
        </w:rPr>
      </w:pPr>
      <w:r>
        <w:rPr>
          <w:rFonts w:hint="eastAsia"/>
          <w:b/>
          <w:bCs/>
          <w:lang w:val="en-US" w:eastAsia="zh-CN"/>
        </w:rPr>
        <w:t>中心主要工作职责：</w:t>
      </w:r>
    </w:p>
    <w:p>
      <w:pPr>
        <w:ind w:firstLine="0"/>
        <w:rPr>
          <w:rFonts w:hint="eastAsia"/>
        </w:rPr>
      </w:pPr>
      <w:r>
        <w:rPr>
          <w:rFonts w:hint="eastAsia"/>
          <w:lang w:eastAsia="zh-CN"/>
        </w:rPr>
        <w:t>（</w:t>
      </w:r>
      <w:r>
        <w:rPr>
          <w:rFonts w:hint="eastAsia"/>
        </w:rPr>
        <w:t>1</w:t>
      </w:r>
      <w:r>
        <w:rPr>
          <w:rFonts w:hint="eastAsia"/>
          <w:lang w:eastAsia="zh-CN"/>
        </w:rPr>
        <w:t>）</w:t>
      </w:r>
      <w:r>
        <w:rPr>
          <w:rFonts w:hint="eastAsia"/>
        </w:rPr>
        <w:t>承担无人机智能交通相关政策研究、行业支持工作；</w:t>
      </w:r>
    </w:p>
    <w:p>
      <w:pPr>
        <w:ind w:firstLine="560" w:firstLineChars="200"/>
        <w:rPr>
          <w:rFonts w:hint="eastAsia"/>
        </w:rPr>
      </w:pPr>
      <w:r>
        <w:rPr>
          <w:rFonts w:hint="eastAsia"/>
          <w:lang w:eastAsia="zh-CN"/>
        </w:rPr>
        <w:t>（</w:t>
      </w:r>
      <w:r>
        <w:rPr>
          <w:rFonts w:hint="eastAsia"/>
        </w:rPr>
        <w:t>2</w:t>
      </w:r>
      <w:r>
        <w:rPr>
          <w:rFonts w:hint="eastAsia"/>
          <w:lang w:eastAsia="zh-CN"/>
        </w:rPr>
        <w:t>）</w:t>
      </w:r>
      <w:r>
        <w:rPr>
          <w:rFonts w:hint="eastAsia"/>
        </w:rPr>
        <w:t>开展无人机智能交通技术研发，包括空域数字建模、智能引导与控制、人机交互及人因工程、新型基础设施等；</w:t>
      </w:r>
    </w:p>
    <w:p>
      <w:pPr>
        <w:ind w:firstLine="560"/>
        <w:rPr>
          <w:rFonts w:hint="eastAsia"/>
        </w:rPr>
      </w:pPr>
      <w:r>
        <w:rPr>
          <w:rFonts w:hint="eastAsia"/>
          <w:lang w:eastAsia="zh-CN"/>
        </w:rPr>
        <w:t>（</w:t>
      </w:r>
      <w:r>
        <w:rPr>
          <w:rFonts w:hint="eastAsia"/>
        </w:rPr>
        <w:t>3</w:t>
      </w:r>
      <w:r>
        <w:rPr>
          <w:rFonts w:hint="eastAsia"/>
          <w:lang w:eastAsia="zh-CN"/>
        </w:rPr>
        <w:t>）</w:t>
      </w:r>
      <w:r>
        <w:rPr>
          <w:rFonts w:hint="eastAsia"/>
        </w:rPr>
        <w:t>开展无人机智能交通系统开发及运维、数据运营及信息服务、相关规划咨询等；</w:t>
      </w:r>
    </w:p>
    <w:p>
      <w:pPr>
        <w:ind w:firstLine="560"/>
        <w:rPr>
          <w:rFonts w:hint="eastAsia"/>
        </w:rPr>
      </w:pPr>
      <w:r>
        <w:rPr>
          <w:rFonts w:hint="eastAsia"/>
          <w:lang w:eastAsia="zh-CN"/>
        </w:rPr>
        <w:t>（</w:t>
      </w:r>
      <w:r>
        <w:rPr>
          <w:rFonts w:hint="eastAsia"/>
        </w:rPr>
        <w:t>4</w:t>
      </w:r>
      <w:r>
        <w:rPr>
          <w:rFonts w:hint="eastAsia"/>
          <w:lang w:eastAsia="zh-CN"/>
        </w:rPr>
        <w:t>）</w:t>
      </w:r>
      <w:r>
        <w:rPr>
          <w:rFonts w:hint="eastAsia"/>
        </w:rPr>
        <w:t>完成所领导交办的其他工作任务。</w:t>
      </w:r>
    </w:p>
    <w:p>
      <w:pPr>
        <w:pStyle w:val="5"/>
        <w:ind w:firstLine="0"/>
      </w:pPr>
      <w:r>
        <w:rPr>
          <w:rFonts w:hint="eastAsia"/>
        </w:rPr>
        <w:t>业务痛点</w:t>
      </w:r>
    </w:p>
    <w:p>
      <w:pPr>
        <w:numPr>
          <w:ilvl w:val="0"/>
          <w:numId w:val="0"/>
        </w:numPr>
        <w:ind w:left="0" w:firstLine="562"/>
      </w:pPr>
      <w:r>
        <w:rPr>
          <w:rFonts w:hint="eastAsia"/>
        </w:rPr>
        <w:t>（1）</w:t>
      </w:r>
      <w:r>
        <w:rPr>
          <w:rFonts w:hint="eastAsia"/>
          <w:b/>
          <w:bCs/>
        </w:rPr>
        <w:t>市场</w:t>
      </w:r>
      <w:r>
        <w:rPr>
          <w:rFonts w:hint="eastAsia"/>
          <w:b/>
          <w:bCs/>
          <w:lang w:val="en-US" w:eastAsia="zh-CN"/>
        </w:rPr>
        <w:t>协同</w:t>
      </w:r>
      <w:r>
        <w:rPr>
          <w:rFonts w:hint="eastAsia"/>
          <w:b/>
          <w:bCs/>
        </w:rPr>
        <w:t>急需加强</w:t>
      </w:r>
      <w:r>
        <w:rPr>
          <w:rFonts w:hint="eastAsia"/>
          <w:b/>
          <w:bCs/>
          <w:lang w:eastAsia="zh-CN"/>
        </w:rPr>
        <w:t>：</w:t>
      </w:r>
      <w:r>
        <w:rPr>
          <w:rFonts w:hint="eastAsia"/>
        </w:rPr>
        <w:t>目前所内尚未做到市场资源和业务信息的充分共享，通过统筹有助于各业务单位业务的良好发展。</w:t>
      </w:r>
    </w:p>
    <w:p>
      <w:pPr>
        <w:pStyle w:val="5"/>
        <w:ind w:firstLine="0"/>
      </w:pPr>
      <w:r>
        <w:rPr>
          <w:rFonts w:hint="eastAsia"/>
        </w:rPr>
        <w:t>IT应用和规划现状</w:t>
      </w:r>
    </w:p>
    <w:p>
      <w:pPr>
        <w:numPr>
          <w:ilvl w:val="0"/>
          <w:numId w:val="0"/>
        </w:numPr>
        <w:ind w:left="0" w:firstLine="560"/>
      </w:pPr>
      <w:r>
        <w:rPr>
          <w:rFonts w:hint="eastAsia"/>
        </w:rPr>
        <w:t>（1）已使用：</w:t>
      </w:r>
      <w:r>
        <w:rPr>
          <w:rFonts w:hint="eastAsia"/>
          <w:lang w:val="en-US" w:eastAsia="zh-CN"/>
        </w:rPr>
        <w:t>无。</w:t>
      </w:r>
    </w:p>
    <w:p>
      <w:pPr>
        <w:numPr>
          <w:ilvl w:val="0"/>
          <w:numId w:val="0"/>
        </w:numPr>
        <w:ind w:left="0" w:firstLine="560"/>
      </w:pPr>
      <w:r>
        <w:rPr>
          <w:rFonts w:hint="eastAsia"/>
        </w:rPr>
        <w:t>（</w:t>
      </w:r>
      <w:r>
        <w:rPr>
          <w:rFonts w:hint="eastAsia"/>
          <w:lang w:val="en-US" w:eastAsia="zh-CN"/>
        </w:rPr>
        <w:t>2</w:t>
      </w:r>
      <w:r>
        <w:rPr>
          <w:rFonts w:hint="eastAsia"/>
        </w:rPr>
        <w:t>）实施中：无。</w:t>
      </w:r>
    </w:p>
    <w:p>
      <w:pPr>
        <w:numPr>
          <w:ilvl w:val="0"/>
          <w:numId w:val="0"/>
        </w:numPr>
        <w:ind w:left="0" w:firstLine="560"/>
      </w:pPr>
      <w:r>
        <w:rPr>
          <w:rFonts w:hint="eastAsia"/>
        </w:rPr>
        <w:t>（</w:t>
      </w:r>
      <w:r>
        <w:rPr>
          <w:rFonts w:hint="eastAsia"/>
          <w:lang w:val="en-US" w:eastAsia="zh-CN"/>
        </w:rPr>
        <w:t>3</w:t>
      </w:r>
      <w:r>
        <w:rPr>
          <w:rFonts w:hint="eastAsia"/>
        </w:rPr>
        <w:t>）规划中：无。</w:t>
      </w:r>
    </w:p>
    <w:p>
      <w:pPr>
        <w:pStyle w:val="5"/>
        <w:ind w:firstLine="0"/>
      </w:pPr>
      <w:r>
        <w:rPr>
          <w:rFonts w:hint="eastAsia"/>
        </w:rPr>
        <w:t>数字化建设重点需求建议</w:t>
      </w:r>
    </w:p>
    <w:p>
      <w:pPr>
        <w:numPr>
          <w:ilvl w:val="-1"/>
          <w:numId w:val="0"/>
        </w:numPr>
        <w:spacing w:before="0" w:after="0"/>
        <w:ind w:firstLine="560" w:firstLineChars="200"/>
        <w:jc w:val="left"/>
        <w:rPr>
          <w:highlight w:val="cyan"/>
        </w:rPr>
      </w:pPr>
      <w:r>
        <w:rPr>
          <w:rFonts w:hint="eastAsia"/>
          <w:lang w:eastAsia="zh-CN"/>
        </w:rPr>
        <w:t>（</w:t>
      </w:r>
      <w:r>
        <w:rPr>
          <w:rFonts w:hint="eastAsia"/>
          <w:lang w:val="en-US" w:eastAsia="zh-CN"/>
        </w:rPr>
        <w:t>1</w:t>
      </w:r>
      <w:r>
        <w:rPr>
          <w:rFonts w:hint="eastAsia"/>
          <w:lang w:eastAsia="zh-CN"/>
        </w:rPr>
        <w:t>）</w:t>
      </w:r>
      <w:r>
        <w:rPr>
          <w:rFonts w:hint="eastAsia"/>
          <w:b/>
          <w:bCs/>
        </w:rPr>
        <w:t>建立市场资源协同平台</w:t>
      </w:r>
      <w:r>
        <w:rPr>
          <w:rFonts w:hint="eastAsia"/>
        </w:rPr>
        <w:t>：建立统一客户关系管理等协同平台和协同机制，通过市场数据分析，将分散的市场</w:t>
      </w:r>
      <w:r>
        <w:rPr>
          <w:rFonts w:hint="eastAsia"/>
          <w:lang w:val="en-US" w:eastAsia="zh-CN"/>
        </w:rPr>
        <w:t>资源</w:t>
      </w:r>
      <w:r>
        <w:rPr>
          <w:rFonts w:hint="eastAsia"/>
        </w:rPr>
        <w:t>进行整合和协调，做到信息共享，达到资源利用最大化。</w:t>
      </w:r>
      <w:bookmarkStart w:id="1948" w:name="_Toc1083525339"/>
      <w:bookmarkStart w:id="1949" w:name="_Toc1031304893"/>
      <w:bookmarkStart w:id="1950" w:name="_Toc365252216"/>
    </w:p>
    <w:p>
      <w:pPr>
        <w:pStyle w:val="4"/>
        <w:rPr>
          <w:rFonts w:hint="eastAsia"/>
          <w:lang w:val="en-US" w:eastAsia="zh-CN"/>
        </w:rPr>
      </w:pPr>
      <w:bookmarkStart w:id="1951" w:name="_Toc941"/>
      <w:bookmarkStart w:id="1952" w:name="_Toc189400213"/>
      <w:bookmarkStart w:id="1953" w:name="_Toc539777702"/>
      <w:bookmarkStart w:id="1954" w:name="_Toc446683383"/>
      <w:bookmarkStart w:id="1955" w:name="_Toc1140755542"/>
      <w:bookmarkStart w:id="1956" w:name="_Toc1668809181"/>
      <w:r>
        <w:rPr>
          <w:rFonts w:hint="eastAsia"/>
          <w:lang w:val="en-US" w:eastAsia="zh-CN"/>
        </w:rPr>
        <w:t>培训中心</w:t>
      </w:r>
      <w:bookmarkEnd w:id="1951"/>
      <w:bookmarkEnd w:id="1952"/>
      <w:bookmarkEnd w:id="1953"/>
      <w:bookmarkEnd w:id="1954"/>
      <w:bookmarkEnd w:id="1955"/>
      <w:bookmarkEnd w:id="1956"/>
    </w:p>
    <w:p>
      <w:pPr>
        <w:pStyle w:val="5"/>
        <w:rPr>
          <w:rFonts w:hint="eastAsia"/>
          <w:lang w:val="en-US" w:eastAsia="zh-CN"/>
        </w:rPr>
      </w:pPr>
      <w:r>
        <w:rPr>
          <w:rFonts w:hint="eastAsia"/>
          <w:lang w:val="en-US" w:eastAsia="zh-CN"/>
        </w:rPr>
        <w:t>主要职能</w:t>
      </w:r>
    </w:p>
    <w:p>
      <w:pPr>
        <w:numPr>
          <w:ilvl w:val="0"/>
          <w:numId w:val="0"/>
        </w:numPr>
        <w:ind w:firstLine="562"/>
        <w:rPr>
          <w:rFonts w:hint="eastAsia"/>
          <w:b w:val="0"/>
          <w:bCs w:val="0"/>
          <w:lang w:val="en-US" w:eastAsia="zh-CN"/>
        </w:rPr>
      </w:pPr>
      <w:r>
        <w:rPr>
          <w:rFonts w:hint="eastAsia" w:ascii="Times New Roman" w:hAnsi="Times New Roman" w:eastAsia="宋体"/>
          <w:b w:val="0"/>
          <w:bCs w:val="0"/>
          <w:spacing w:val="0"/>
          <w:sz w:val="28"/>
          <w:szCs w:val="22"/>
        </w:rPr>
        <w:t>培训中心</w:t>
      </w:r>
      <w:r>
        <w:rPr>
          <w:rFonts w:hint="eastAsia" w:ascii="Times New Roman" w:hAnsi="Times New Roman" w:eastAsia="宋体"/>
          <w:b w:val="0"/>
          <w:bCs w:val="0"/>
          <w:spacing w:val="0"/>
          <w:sz w:val="28"/>
          <w:szCs w:val="22"/>
          <w:lang w:val="en-US" w:eastAsia="zh-CN"/>
        </w:rPr>
        <w:t>与人事处合署办公。培训中心</w:t>
      </w:r>
      <w:r>
        <w:rPr>
          <w:rFonts w:hint="eastAsia" w:ascii="Times New Roman" w:hAnsi="Times New Roman" w:eastAsia="宋体"/>
          <w:b w:val="0"/>
          <w:bCs w:val="0"/>
          <w:spacing w:val="0"/>
          <w:sz w:val="28"/>
          <w:szCs w:val="22"/>
        </w:rPr>
        <w:t>主要面向民航行业各级政府机关部门及企事业生产运行单位，承办关于行业政策规范、创新科技应用、行业运营监管、人才技能提升、模拟实操、应急演练、企业经营管理等方面的培训项目，培养输出全方位、多层次、专业化、国际化的高素质民航人才。</w:t>
      </w:r>
    </w:p>
    <w:p>
      <w:pPr>
        <w:pStyle w:val="5"/>
        <w:rPr>
          <w:rFonts w:hint="eastAsia"/>
          <w:lang w:val="en-US" w:eastAsia="zh-CN"/>
        </w:rPr>
      </w:pPr>
      <w:r>
        <w:rPr>
          <w:rFonts w:hint="eastAsia"/>
          <w:lang w:val="en-US" w:eastAsia="zh-CN"/>
        </w:rPr>
        <w:t>业务痛点</w:t>
      </w:r>
    </w:p>
    <w:p>
      <w:pPr>
        <w:numPr>
          <w:ilvl w:val="0"/>
          <w:numId w:val="0"/>
        </w:numPr>
        <w:ind w:left="0" w:firstLine="562" w:firstLineChars="0"/>
        <w:rPr>
          <w:rFonts w:hint="eastAsia" w:ascii="Times New Roman" w:hAnsi="Times New Roman" w:eastAsia="宋体"/>
          <w:sz w:val="28"/>
          <w:szCs w:val="22"/>
        </w:rPr>
      </w:pPr>
      <w:r>
        <w:rPr>
          <w:rFonts w:hint="eastAsia" w:eastAsia="宋体"/>
          <w:b/>
          <w:bCs/>
          <w:sz w:val="28"/>
          <w:szCs w:val="22"/>
          <w:lang w:eastAsia="zh-CN"/>
        </w:rPr>
        <w:t>（</w:t>
      </w:r>
      <w:r>
        <w:rPr>
          <w:rFonts w:hint="eastAsia" w:eastAsia="宋体"/>
          <w:b/>
          <w:bCs/>
          <w:sz w:val="28"/>
          <w:szCs w:val="22"/>
          <w:lang w:val="en-US" w:eastAsia="zh-CN"/>
        </w:rPr>
        <w:t>1</w:t>
      </w:r>
      <w:r>
        <w:rPr>
          <w:rFonts w:hint="eastAsia" w:eastAsia="宋体"/>
          <w:b/>
          <w:bCs/>
          <w:sz w:val="28"/>
          <w:szCs w:val="22"/>
          <w:lang w:eastAsia="zh-CN"/>
        </w:rPr>
        <w:t>）</w:t>
      </w:r>
      <w:r>
        <w:rPr>
          <w:rFonts w:hint="eastAsia" w:ascii="Times New Roman" w:hAnsi="Times New Roman" w:eastAsia="宋体"/>
          <w:b/>
          <w:bCs/>
          <w:sz w:val="28"/>
          <w:szCs w:val="22"/>
        </w:rPr>
        <w:t>对外培训业务</w:t>
      </w:r>
      <w:r>
        <w:rPr>
          <w:rFonts w:hint="eastAsia" w:eastAsia="宋体"/>
          <w:b/>
          <w:bCs/>
          <w:sz w:val="28"/>
          <w:szCs w:val="22"/>
          <w:lang w:val="en-US" w:eastAsia="zh-CN"/>
        </w:rPr>
        <w:t>缺乏统一服务界面和管理载体</w:t>
      </w:r>
      <w:r>
        <w:rPr>
          <w:rFonts w:hint="eastAsia"/>
          <w:b/>
          <w:bCs/>
          <w:sz w:val="28"/>
          <w:szCs w:val="22"/>
          <w:lang w:val="en-US" w:eastAsia="zh-CN"/>
        </w:rPr>
        <w:t>，影响招生效率</w:t>
      </w:r>
      <w:r>
        <w:rPr>
          <w:rFonts w:hint="eastAsia" w:eastAsia="宋体"/>
          <w:sz w:val="28"/>
          <w:szCs w:val="22"/>
          <w:lang w:val="en-US" w:eastAsia="zh-CN"/>
        </w:rPr>
        <w:t>：</w:t>
      </w:r>
      <w:r>
        <w:rPr>
          <w:rFonts w:hint="eastAsia" w:ascii="Times New Roman" w:hAnsi="Times New Roman" w:eastAsia="宋体"/>
          <w:sz w:val="28"/>
          <w:szCs w:val="22"/>
        </w:rPr>
        <w:t>包括市场调研</w:t>
      </w:r>
      <w:r>
        <w:rPr>
          <w:rFonts w:hint="eastAsia" w:eastAsia="宋体"/>
          <w:sz w:val="28"/>
          <w:szCs w:val="22"/>
          <w:lang w:eastAsia="zh-CN"/>
        </w:rPr>
        <w:t>、</w:t>
      </w:r>
      <w:r>
        <w:rPr>
          <w:rFonts w:hint="eastAsia" w:ascii="Times New Roman" w:hAnsi="Times New Roman" w:eastAsia="宋体"/>
          <w:sz w:val="28"/>
          <w:szCs w:val="22"/>
        </w:rPr>
        <w:t>招生</w:t>
      </w:r>
      <w:r>
        <w:rPr>
          <w:rFonts w:hint="eastAsia" w:eastAsia="宋体"/>
          <w:sz w:val="28"/>
          <w:szCs w:val="22"/>
          <w:lang w:val="en-US" w:eastAsia="zh-CN"/>
        </w:rPr>
        <w:t>宣传</w:t>
      </w:r>
      <w:r>
        <w:rPr>
          <w:rFonts w:hint="eastAsia" w:ascii="Times New Roman" w:hAnsi="Times New Roman" w:eastAsia="宋体"/>
          <w:sz w:val="28"/>
          <w:szCs w:val="22"/>
        </w:rPr>
        <w:t>、学员报名、学员证书查询、学习资料发布、宣传广告（视频）发布等。</w:t>
      </w:r>
    </w:p>
    <w:p>
      <w:pPr>
        <w:numPr>
          <w:ilvl w:val="0"/>
          <w:numId w:val="0"/>
        </w:numPr>
        <w:ind w:firstLine="562" w:firstLineChars="0"/>
        <w:rPr>
          <w:rFonts w:hint="eastAsia"/>
          <w:lang w:val="en-US" w:eastAsia="zh-CN"/>
        </w:rPr>
      </w:pPr>
      <w:r>
        <w:rPr>
          <w:rFonts w:hint="eastAsia" w:eastAsia="宋体"/>
          <w:b/>
          <w:bCs/>
          <w:lang w:val="en-US" w:eastAsia="zh-CN"/>
        </w:rPr>
        <w:t>（2）</w:t>
      </w:r>
      <w:r>
        <w:rPr>
          <w:rFonts w:hint="eastAsia"/>
          <w:b/>
          <w:bCs/>
          <w:lang w:val="en-US" w:eastAsia="zh-CN"/>
        </w:rPr>
        <w:t>培训</w:t>
      </w:r>
      <w:r>
        <w:rPr>
          <w:rFonts w:hint="eastAsia" w:ascii="Times New Roman" w:hAnsi="Times New Roman" w:eastAsia="宋体"/>
          <w:b/>
          <w:bCs/>
          <w:sz w:val="28"/>
          <w:szCs w:val="22"/>
        </w:rPr>
        <w:t>内部</w:t>
      </w:r>
      <w:r>
        <w:rPr>
          <w:rFonts w:hint="eastAsia" w:eastAsia="宋体"/>
          <w:b/>
          <w:bCs/>
          <w:sz w:val="28"/>
          <w:szCs w:val="22"/>
          <w:lang w:val="en-US" w:eastAsia="zh-CN"/>
        </w:rPr>
        <w:t>管理依赖手工记录，效率有提升空间</w:t>
      </w:r>
      <w:r>
        <w:rPr>
          <w:rFonts w:hint="eastAsia" w:eastAsia="宋体"/>
          <w:sz w:val="28"/>
          <w:szCs w:val="22"/>
          <w:lang w:val="en-US" w:eastAsia="zh-CN"/>
        </w:rPr>
        <w:t>：</w:t>
      </w:r>
      <w:r>
        <w:rPr>
          <w:rFonts w:hint="eastAsia" w:ascii="Times New Roman" w:hAnsi="Times New Roman" w:eastAsia="宋体"/>
          <w:sz w:val="28"/>
          <w:szCs w:val="22"/>
        </w:rPr>
        <w:t>包括讲师管理、项目管理、服务质量管理、档案管理、财务</w:t>
      </w:r>
      <w:r>
        <w:rPr>
          <w:rFonts w:hint="eastAsia" w:eastAsia="宋体"/>
          <w:sz w:val="28"/>
          <w:szCs w:val="22"/>
          <w:lang w:val="en-US" w:eastAsia="zh-CN"/>
        </w:rPr>
        <w:t>统计和查询</w:t>
      </w:r>
      <w:r>
        <w:rPr>
          <w:rFonts w:hint="eastAsia" w:eastAsia="宋体"/>
          <w:sz w:val="28"/>
          <w:szCs w:val="22"/>
          <w:lang w:eastAsia="zh-CN"/>
        </w:rPr>
        <w:t>（</w:t>
      </w:r>
      <w:r>
        <w:rPr>
          <w:rFonts w:hint="eastAsia" w:eastAsia="宋体"/>
          <w:sz w:val="28"/>
          <w:szCs w:val="22"/>
          <w:lang w:val="en-US" w:eastAsia="zh-CN"/>
        </w:rPr>
        <w:t>需要对公对私自动核帐</w:t>
      </w:r>
      <w:r>
        <w:rPr>
          <w:rFonts w:hint="eastAsia" w:eastAsia="宋体"/>
          <w:sz w:val="28"/>
          <w:szCs w:val="22"/>
          <w:lang w:eastAsia="zh-CN"/>
        </w:rPr>
        <w:t>）</w:t>
      </w:r>
      <w:r>
        <w:rPr>
          <w:rFonts w:hint="eastAsia" w:ascii="Times New Roman" w:hAnsi="Times New Roman" w:eastAsia="宋体"/>
          <w:sz w:val="28"/>
          <w:szCs w:val="22"/>
        </w:rPr>
        <w:t>等。</w:t>
      </w:r>
    </w:p>
    <w:p>
      <w:pPr>
        <w:pStyle w:val="5"/>
        <w:rPr>
          <w:rFonts w:hint="eastAsia"/>
          <w:lang w:val="en-US" w:eastAsia="zh-CN"/>
        </w:rPr>
      </w:pPr>
      <w:r>
        <w:rPr>
          <w:rFonts w:hint="eastAsia"/>
          <w:lang w:val="en-US" w:eastAsia="zh-CN"/>
        </w:rPr>
        <w:t>IT应用和规划现状</w:t>
      </w:r>
    </w:p>
    <w:p>
      <w:pPr>
        <w:numPr>
          <w:ilvl w:val="0"/>
          <w:numId w:val="0"/>
        </w:numPr>
        <w:ind w:firstLine="562" w:firstLineChars="0"/>
        <w:rPr>
          <w:rFonts w:hint="eastAsia" w:ascii="Times New Roman" w:hAnsi="Times New Roman" w:eastAsia="宋体"/>
          <w:sz w:val="28"/>
          <w:szCs w:val="22"/>
        </w:rPr>
      </w:pPr>
      <w:r>
        <w:rPr>
          <w:rFonts w:hint="eastAsia" w:ascii="Times New Roman" w:hAnsi="Times New Roman" w:eastAsia="宋体"/>
          <w:sz w:val="28"/>
          <w:szCs w:val="22"/>
        </w:rPr>
        <w:t>（1）已使用：报名系统采购第三方系统</w:t>
      </w:r>
      <w:r>
        <w:rPr>
          <w:rFonts w:hint="eastAsia" w:eastAsia="宋体"/>
          <w:sz w:val="28"/>
          <w:szCs w:val="22"/>
          <w:lang w:eastAsia="zh-CN"/>
        </w:rPr>
        <w:t>（</w:t>
      </w:r>
      <w:r>
        <w:rPr>
          <w:rFonts w:hint="eastAsia" w:ascii="Times New Roman" w:hAnsi="Times New Roman" w:eastAsia="宋体"/>
          <w:sz w:val="28"/>
          <w:szCs w:val="22"/>
        </w:rPr>
        <w:t>金数据</w:t>
      </w:r>
      <w:r>
        <w:rPr>
          <w:rFonts w:hint="eastAsia" w:eastAsia="宋体"/>
          <w:sz w:val="28"/>
          <w:szCs w:val="22"/>
          <w:lang w:eastAsia="zh-CN"/>
        </w:rPr>
        <w:t>）（</w:t>
      </w:r>
      <w:r>
        <w:rPr>
          <w:rFonts w:hint="eastAsia" w:eastAsia="宋体"/>
          <w:sz w:val="28"/>
          <w:szCs w:val="22"/>
          <w:lang w:val="en-US" w:eastAsia="zh-CN"/>
        </w:rPr>
        <w:t>报名数据在金数据</w:t>
      </w:r>
      <w:r>
        <w:rPr>
          <w:rFonts w:hint="eastAsia" w:eastAsia="宋体"/>
          <w:sz w:val="28"/>
          <w:szCs w:val="22"/>
          <w:lang w:eastAsia="zh-CN"/>
        </w:rPr>
        <w:t>）</w:t>
      </w:r>
    </w:p>
    <w:p>
      <w:pPr>
        <w:numPr>
          <w:ilvl w:val="0"/>
          <w:numId w:val="0"/>
        </w:numPr>
        <w:ind w:left="0" w:firstLine="562" w:firstLineChars="0"/>
        <w:rPr>
          <w:rFonts w:hint="eastAsia" w:ascii="Times New Roman" w:hAnsi="Times New Roman" w:eastAsia="宋体"/>
          <w:sz w:val="28"/>
          <w:szCs w:val="22"/>
        </w:rPr>
      </w:pPr>
      <w:r>
        <w:rPr>
          <w:rFonts w:hint="eastAsia" w:ascii="Times New Roman" w:hAnsi="Times New Roman" w:eastAsia="宋体"/>
          <w:sz w:val="28"/>
          <w:szCs w:val="22"/>
        </w:rPr>
        <w:t>（2）实施中：OA正在建设讲师管理、档案管理和项目管理中的合同管理功能。</w:t>
      </w:r>
    </w:p>
    <w:p>
      <w:pPr>
        <w:numPr>
          <w:ilvl w:val="0"/>
          <w:numId w:val="0"/>
        </w:numPr>
        <w:ind w:firstLine="562"/>
        <w:rPr>
          <w:rFonts w:hint="eastAsia"/>
          <w:lang w:val="en-US" w:eastAsia="zh-CN"/>
        </w:rPr>
      </w:pPr>
      <w:r>
        <w:rPr>
          <w:rFonts w:hint="eastAsia" w:ascii="Times New Roman" w:hAnsi="Times New Roman" w:eastAsia="宋体"/>
          <w:sz w:val="28"/>
          <w:szCs w:val="22"/>
        </w:rPr>
        <w:t>（3）规划中：</w:t>
      </w:r>
      <w:r>
        <w:rPr>
          <w:rFonts w:hint="eastAsia" w:eastAsia="宋体"/>
          <w:sz w:val="28"/>
          <w:szCs w:val="22"/>
          <w:lang w:val="en-US" w:eastAsia="zh-CN"/>
        </w:rPr>
        <w:t>无</w:t>
      </w:r>
      <w:r>
        <w:rPr>
          <w:rFonts w:hint="eastAsia" w:ascii="Times New Roman" w:hAnsi="Times New Roman" w:eastAsia="宋体"/>
          <w:sz w:val="28"/>
          <w:szCs w:val="22"/>
        </w:rPr>
        <w:t>。</w:t>
      </w:r>
    </w:p>
    <w:p>
      <w:pPr>
        <w:pStyle w:val="5"/>
        <w:ind w:firstLine="0"/>
      </w:pPr>
      <w:r>
        <w:rPr>
          <w:rFonts w:hint="eastAsia"/>
        </w:rPr>
        <w:t>数字化建设重点需求建议</w:t>
      </w:r>
    </w:p>
    <w:p>
      <w:pPr>
        <w:pStyle w:val="49"/>
        <w:numPr>
          <w:ilvl w:val="0"/>
          <w:numId w:val="19"/>
        </w:numPr>
        <w:ind w:left="0" w:firstLine="561" w:firstLineChars="200"/>
        <w:jc w:val="left"/>
        <w:rPr>
          <w:rFonts w:hint="eastAsia" w:eastAsia="宋体"/>
          <w:sz w:val="28"/>
          <w:szCs w:val="22"/>
          <w:lang w:eastAsia="zh-CN"/>
        </w:rPr>
      </w:pPr>
      <w:r>
        <w:rPr>
          <w:rFonts w:hint="eastAsia" w:ascii="Times New Roman" w:hAnsi="Times New Roman" w:eastAsia="宋体"/>
          <w:b/>
          <w:bCs/>
          <w:sz w:val="28"/>
          <w:szCs w:val="22"/>
        </w:rPr>
        <w:t>建设</w:t>
      </w:r>
      <w:r>
        <w:rPr>
          <w:rFonts w:hint="eastAsia" w:eastAsia="宋体"/>
          <w:b/>
          <w:bCs/>
          <w:sz w:val="28"/>
          <w:szCs w:val="22"/>
          <w:lang w:val="en-US" w:eastAsia="zh-CN"/>
        </w:rPr>
        <w:t>对外培训业务闭环的统一载体</w:t>
      </w:r>
      <w:r>
        <w:rPr>
          <w:rFonts w:hint="eastAsia" w:eastAsia="宋体"/>
          <w:sz w:val="28"/>
          <w:szCs w:val="22"/>
          <w:lang w:val="en-US" w:eastAsia="zh-CN"/>
        </w:rPr>
        <w:t>：包含</w:t>
      </w:r>
      <w:r>
        <w:rPr>
          <w:rFonts w:hint="eastAsia" w:ascii="Times New Roman" w:hAnsi="Times New Roman" w:eastAsia="宋体"/>
          <w:sz w:val="28"/>
          <w:szCs w:val="22"/>
        </w:rPr>
        <w:t>培训信息</w:t>
      </w:r>
      <w:r>
        <w:rPr>
          <w:rFonts w:hint="eastAsia" w:eastAsia="宋体"/>
          <w:sz w:val="28"/>
          <w:szCs w:val="22"/>
          <w:lang w:val="en-US" w:eastAsia="zh-CN"/>
        </w:rPr>
        <w:t>宣传和</w:t>
      </w:r>
      <w:r>
        <w:rPr>
          <w:rFonts w:hint="eastAsia" w:ascii="Times New Roman" w:hAnsi="Times New Roman" w:eastAsia="宋体"/>
          <w:sz w:val="28"/>
          <w:szCs w:val="22"/>
        </w:rPr>
        <w:t>发布</w:t>
      </w:r>
      <w:r>
        <w:rPr>
          <w:rFonts w:hint="eastAsia" w:eastAsia="宋体"/>
          <w:sz w:val="28"/>
          <w:szCs w:val="22"/>
          <w:lang w:eastAsia="zh-CN"/>
        </w:rPr>
        <w:t>、</w:t>
      </w:r>
      <w:r>
        <w:rPr>
          <w:rFonts w:hint="eastAsia" w:ascii="Times New Roman" w:hAnsi="Times New Roman" w:eastAsia="宋体"/>
          <w:sz w:val="28"/>
          <w:szCs w:val="22"/>
        </w:rPr>
        <w:t>学员报名</w:t>
      </w:r>
      <w:r>
        <w:rPr>
          <w:rFonts w:hint="eastAsia" w:eastAsia="宋体"/>
          <w:sz w:val="28"/>
          <w:szCs w:val="22"/>
          <w:lang w:eastAsia="zh-CN"/>
        </w:rPr>
        <w:t>、</w:t>
      </w:r>
      <w:r>
        <w:rPr>
          <w:rFonts w:hint="eastAsia" w:eastAsia="宋体"/>
          <w:sz w:val="28"/>
          <w:szCs w:val="22"/>
          <w:lang w:val="en-US" w:eastAsia="zh-CN"/>
        </w:rPr>
        <w:t>收费（自动对账）和查询（实时查询缴费状态）、</w:t>
      </w:r>
      <w:r>
        <w:rPr>
          <w:rFonts w:hint="eastAsia" w:ascii="Times New Roman" w:hAnsi="Times New Roman" w:eastAsia="宋体"/>
          <w:sz w:val="28"/>
          <w:szCs w:val="22"/>
        </w:rPr>
        <w:t>开票</w:t>
      </w:r>
      <w:r>
        <w:rPr>
          <w:rFonts w:hint="eastAsia" w:eastAsia="宋体"/>
          <w:sz w:val="28"/>
          <w:szCs w:val="22"/>
          <w:lang w:eastAsia="zh-CN"/>
        </w:rPr>
        <w:t>、</w:t>
      </w:r>
      <w:r>
        <w:rPr>
          <w:rFonts w:hint="eastAsia" w:eastAsia="宋体"/>
          <w:sz w:val="28"/>
          <w:szCs w:val="22"/>
          <w:lang w:val="en-US" w:eastAsia="zh-CN"/>
        </w:rPr>
        <w:t>班级管理、</w:t>
      </w:r>
      <w:r>
        <w:rPr>
          <w:rFonts w:hint="eastAsia" w:ascii="Times New Roman" w:hAnsi="Times New Roman" w:eastAsia="宋体"/>
          <w:sz w:val="28"/>
          <w:szCs w:val="22"/>
        </w:rPr>
        <w:t>学员证书查询</w:t>
      </w:r>
      <w:r>
        <w:rPr>
          <w:rFonts w:hint="eastAsia" w:eastAsia="宋体"/>
          <w:sz w:val="28"/>
          <w:szCs w:val="22"/>
          <w:lang w:eastAsia="zh-CN"/>
        </w:rPr>
        <w:t>、</w:t>
      </w:r>
      <w:r>
        <w:rPr>
          <w:rFonts w:hint="eastAsia" w:ascii="Times New Roman" w:hAnsi="Times New Roman" w:eastAsia="宋体"/>
          <w:sz w:val="28"/>
          <w:szCs w:val="22"/>
        </w:rPr>
        <w:t>培训服务问卷调查</w:t>
      </w:r>
      <w:r>
        <w:rPr>
          <w:rFonts w:hint="eastAsia"/>
          <w:sz w:val="28"/>
          <w:szCs w:val="22"/>
          <w:lang w:eastAsia="zh-CN"/>
        </w:rPr>
        <w:t>。</w:t>
      </w:r>
    </w:p>
    <w:p>
      <w:pPr>
        <w:pStyle w:val="49"/>
        <w:numPr>
          <w:ilvl w:val="0"/>
          <w:numId w:val="19"/>
        </w:numPr>
        <w:ind w:left="0" w:firstLine="561" w:firstLineChars="200"/>
        <w:jc w:val="left"/>
        <w:rPr>
          <w:rFonts w:hint="eastAsia" w:ascii="Times New Roman" w:hAnsi="Times New Roman" w:eastAsia="宋体"/>
          <w:sz w:val="28"/>
          <w:szCs w:val="22"/>
        </w:rPr>
      </w:pPr>
      <w:r>
        <w:rPr>
          <w:rFonts w:hint="eastAsia" w:eastAsia="宋体"/>
          <w:b/>
          <w:bCs/>
          <w:sz w:val="28"/>
          <w:szCs w:val="22"/>
          <w:lang w:val="en-US" w:eastAsia="zh-CN"/>
        </w:rPr>
        <w:t>建设培训师资和课程管理平台</w:t>
      </w:r>
      <w:r>
        <w:rPr>
          <w:rFonts w:hint="eastAsia" w:eastAsia="宋体"/>
          <w:sz w:val="28"/>
          <w:szCs w:val="22"/>
          <w:lang w:val="en-US" w:eastAsia="zh-CN"/>
        </w:rPr>
        <w:t>：包括师资展示、课程展示、学习资料发布与查看。</w:t>
      </w:r>
    </w:p>
    <w:p>
      <w:pPr>
        <w:pStyle w:val="49"/>
        <w:numPr>
          <w:ilvl w:val="0"/>
          <w:numId w:val="0"/>
        </w:numPr>
        <w:ind w:left="0" w:firstLine="560" w:firstLineChars="200"/>
      </w:pPr>
      <w:r>
        <w:rPr>
          <w:rFonts w:hint="eastAsia" w:eastAsia="宋体"/>
          <w:sz w:val="28"/>
          <w:szCs w:val="22"/>
          <w:lang w:eastAsia="zh-CN"/>
        </w:rPr>
        <w:t>（</w:t>
      </w:r>
      <w:r>
        <w:rPr>
          <w:rFonts w:hint="eastAsia" w:eastAsia="宋体"/>
          <w:sz w:val="28"/>
          <w:szCs w:val="22"/>
          <w:lang w:val="en-US" w:eastAsia="zh-CN"/>
        </w:rPr>
        <w:t>3</w:t>
      </w:r>
      <w:r>
        <w:rPr>
          <w:rFonts w:hint="eastAsia" w:eastAsia="宋体"/>
          <w:sz w:val="28"/>
          <w:szCs w:val="22"/>
          <w:lang w:eastAsia="zh-CN"/>
        </w:rPr>
        <w:t>）</w:t>
      </w:r>
      <w:r>
        <w:rPr>
          <w:rFonts w:hint="eastAsia" w:eastAsia="宋体"/>
          <w:b/>
          <w:bCs/>
          <w:sz w:val="28"/>
          <w:szCs w:val="22"/>
          <w:lang w:val="en-US" w:eastAsia="zh-CN"/>
        </w:rPr>
        <w:t>培训项目管理数字化</w:t>
      </w:r>
      <w:r>
        <w:rPr>
          <w:rFonts w:hint="eastAsia"/>
          <w:b/>
          <w:bCs/>
          <w:sz w:val="28"/>
          <w:szCs w:val="22"/>
          <w:lang w:val="en-US" w:eastAsia="zh-CN"/>
        </w:rPr>
        <w:t>：</w:t>
      </w:r>
      <w:r>
        <w:rPr>
          <w:rFonts w:hint="eastAsia" w:eastAsia="宋体"/>
          <w:sz w:val="28"/>
          <w:szCs w:val="22"/>
          <w:lang w:val="en-US" w:eastAsia="zh-CN"/>
        </w:rPr>
        <w:t>包括制定培训计划制定、执行进度、工作量统计</w:t>
      </w:r>
      <w:r>
        <w:rPr>
          <w:rFonts w:hint="eastAsia" w:ascii="Times New Roman" w:hAnsi="Times New Roman" w:eastAsia="宋体"/>
          <w:sz w:val="28"/>
          <w:szCs w:val="22"/>
          <w:lang w:eastAsia="zh-CN"/>
        </w:rPr>
        <w:t>、</w:t>
      </w:r>
      <w:r>
        <w:rPr>
          <w:rFonts w:hint="eastAsia" w:ascii="Times New Roman" w:hAnsi="Times New Roman" w:eastAsia="宋体"/>
          <w:sz w:val="28"/>
          <w:szCs w:val="22"/>
          <w:lang w:val="en-US" w:eastAsia="zh-CN"/>
        </w:rPr>
        <w:t>项目</w:t>
      </w:r>
      <w:r>
        <w:rPr>
          <w:rFonts w:hint="eastAsia" w:ascii="Times New Roman" w:hAnsi="Times New Roman" w:eastAsia="宋体"/>
          <w:sz w:val="28"/>
          <w:szCs w:val="22"/>
        </w:rPr>
        <w:t>奖励分配</w:t>
      </w:r>
      <w:r>
        <w:rPr>
          <w:rFonts w:hint="eastAsia"/>
          <w:sz w:val="28"/>
          <w:szCs w:val="22"/>
          <w:lang w:eastAsia="zh-CN"/>
        </w:rPr>
        <w:t>。</w:t>
      </w:r>
    </w:p>
    <w:p>
      <w:pPr>
        <w:pStyle w:val="3"/>
        <w:spacing w:before="0" w:after="0"/>
        <w:ind w:firstLine="0"/>
        <w:rPr>
          <w:color w:val="C00000"/>
          <w:highlight w:val="none"/>
        </w:rPr>
      </w:pPr>
      <w:bookmarkStart w:id="1957" w:name="_Toc1952271816"/>
      <w:bookmarkStart w:id="1958" w:name="_Toc678615037"/>
      <w:bookmarkStart w:id="1959" w:name="_Toc165450916"/>
      <w:bookmarkStart w:id="1960" w:name="_Toc19736"/>
      <w:bookmarkStart w:id="1961" w:name="_Toc1517131435"/>
      <w:bookmarkStart w:id="1962" w:name="_Toc1539475247"/>
      <w:bookmarkStart w:id="1963" w:name="_Toc1861253697"/>
      <w:bookmarkStart w:id="1964" w:name="_Toc2091877625"/>
      <w:bookmarkStart w:id="1965" w:name="_Toc1072912586"/>
      <w:r>
        <w:rPr>
          <w:rFonts w:hint="eastAsia" w:ascii="Book Antiqua" w:hAnsi="Book Antiqua" w:cstheme="minorBidi"/>
          <w:b/>
          <w:bCs/>
          <w:color w:val="auto"/>
          <w:sz w:val="30"/>
          <w:szCs w:val="32"/>
        </w:rPr>
        <w:t>民航科技创新示范区建设指挥部</w:t>
      </w:r>
      <w:bookmarkEnd w:id="1957"/>
      <w:bookmarkEnd w:id="1958"/>
      <w:bookmarkEnd w:id="1959"/>
      <w:bookmarkEnd w:id="1960"/>
      <w:bookmarkEnd w:id="1961"/>
      <w:bookmarkEnd w:id="1962"/>
      <w:bookmarkEnd w:id="1963"/>
      <w:bookmarkEnd w:id="1964"/>
      <w:bookmarkEnd w:id="1965"/>
    </w:p>
    <w:p>
      <w:pPr>
        <w:pStyle w:val="5"/>
        <w:rPr>
          <w:rFonts w:hint="eastAsia"/>
          <w:b w:val="0"/>
          <w:bCs w:val="0"/>
          <w:lang w:val="en-US" w:eastAsia="zh-CN"/>
        </w:rPr>
      </w:pPr>
      <w:r>
        <w:rPr>
          <w:rFonts w:hint="eastAsia"/>
          <w:b w:val="0"/>
          <w:bCs w:val="0"/>
          <w:lang w:val="en-US" w:eastAsia="zh-CN"/>
        </w:rPr>
        <w:t>主要职能</w:t>
      </w:r>
    </w:p>
    <w:p>
      <w:pPr>
        <w:rPr>
          <w:rFonts w:hint="eastAsia"/>
          <w:lang w:val="en-US" w:eastAsia="zh-CN"/>
        </w:rPr>
      </w:pPr>
      <w:r>
        <w:rPr>
          <w:rFonts w:hint="eastAsia" w:ascii="仿宋_GB2312" w:hAnsi="仿宋_GB2312" w:cs="仿宋_GB2312"/>
          <w:szCs w:val="32"/>
        </w:rPr>
        <w:t>民航科技创新示范区建设指挥部</w:t>
      </w:r>
      <w:r>
        <w:rPr>
          <w:rFonts w:hint="eastAsia"/>
          <w:lang w:val="en-US" w:eastAsia="zh-CN"/>
        </w:rPr>
        <w:t>负责</w:t>
      </w:r>
      <w:r>
        <w:rPr>
          <w:rFonts w:hint="eastAsia" w:eastAsia="宋体"/>
          <w:lang w:val="en-US" w:eastAsia="zh-CN"/>
        </w:rPr>
        <w:t>示范区的</w:t>
      </w:r>
      <w:r>
        <w:rPr>
          <w:rFonts w:hint="eastAsia"/>
          <w:lang w:val="en-US" w:eastAsia="zh-CN"/>
        </w:rPr>
        <w:t>建设工作</w:t>
      </w:r>
      <w:r>
        <w:rPr>
          <w:rFonts w:hint="eastAsia" w:eastAsia="宋体"/>
          <w:lang w:val="en-US" w:eastAsia="zh-CN"/>
        </w:rPr>
        <w:t>，下设行政部、党群工作部、项目管理部、工程部、工艺部、财务部、质量安全部、招标采购部</w:t>
      </w:r>
      <w:r>
        <w:rPr>
          <w:rFonts w:hint="eastAsia"/>
          <w:lang w:val="en-US" w:eastAsia="zh-CN"/>
        </w:rPr>
        <w:t>。</w:t>
      </w:r>
    </w:p>
    <w:p>
      <w:pPr>
        <w:pStyle w:val="5"/>
        <w:rPr>
          <w:rFonts w:hint="eastAsia" w:ascii="Times New Roman" w:hAnsi="Times New Roman" w:eastAsia="宋体" w:cstheme="minorBidi"/>
          <w:b w:val="0"/>
          <w:bCs w:val="0"/>
          <w:szCs w:val="22"/>
          <w:lang w:val="en-US" w:eastAsia="zh-CN"/>
        </w:rPr>
      </w:pPr>
      <w:r>
        <w:rPr>
          <w:rFonts w:hint="eastAsia"/>
          <w:b w:val="0"/>
          <w:bCs w:val="0"/>
          <w:lang w:val="en-US" w:eastAsia="zh-CN"/>
        </w:rPr>
        <w:t>业务痛点：</w:t>
      </w:r>
      <w:r>
        <w:rPr>
          <w:rFonts w:hint="eastAsia" w:ascii="Times New Roman" w:hAnsi="Times New Roman" w:eastAsia="宋体" w:cstheme="minorBidi"/>
          <w:b w:val="0"/>
          <w:bCs w:val="0"/>
          <w:szCs w:val="22"/>
          <w:lang w:val="en-US" w:eastAsia="zh-CN"/>
        </w:rPr>
        <w:t>同基建处</w:t>
      </w:r>
    </w:p>
    <w:p>
      <w:pPr>
        <w:pStyle w:val="5"/>
        <w:rPr>
          <w:rFonts w:hint="eastAsia"/>
          <w:b w:val="0"/>
          <w:bCs w:val="0"/>
          <w:lang w:val="en-US" w:eastAsia="zh-CN"/>
        </w:rPr>
      </w:pPr>
      <w:r>
        <w:rPr>
          <w:rFonts w:hint="eastAsia"/>
          <w:b w:val="0"/>
          <w:bCs w:val="0"/>
          <w:lang w:val="en-US" w:eastAsia="zh-CN"/>
        </w:rPr>
        <w:t>IT应用和规划现状：</w:t>
      </w:r>
      <w:r>
        <w:rPr>
          <w:rFonts w:hint="eastAsia" w:ascii="Times New Roman" w:hAnsi="Times New Roman" w:eastAsia="宋体" w:cstheme="minorBidi"/>
          <w:b w:val="0"/>
          <w:bCs w:val="0"/>
          <w:szCs w:val="22"/>
          <w:lang w:val="en-US" w:eastAsia="zh-CN"/>
        </w:rPr>
        <w:t>同基建处</w:t>
      </w:r>
    </w:p>
    <w:p>
      <w:pPr>
        <w:pStyle w:val="5"/>
        <w:ind w:firstLine="0"/>
        <w:rPr>
          <w:rFonts w:hint="eastAsia"/>
          <w:lang w:val="en-US" w:eastAsia="zh-CN"/>
        </w:rPr>
      </w:pPr>
      <w:r>
        <w:rPr>
          <w:rFonts w:hint="eastAsia"/>
          <w:b w:val="0"/>
          <w:bCs w:val="0"/>
        </w:rPr>
        <w:t>数字化建设重点需求建议</w:t>
      </w:r>
      <w:r>
        <w:rPr>
          <w:rFonts w:hint="eastAsia"/>
          <w:b w:val="0"/>
          <w:bCs w:val="0"/>
          <w:lang w:eastAsia="zh-CN"/>
        </w:rPr>
        <w:t>：</w:t>
      </w:r>
      <w:r>
        <w:rPr>
          <w:rFonts w:hint="eastAsia" w:ascii="Times New Roman" w:hAnsi="Times New Roman" w:eastAsia="宋体" w:cstheme="minorBidi"/>
          <w:b w:val="0"/>
          <w:bCs w:val="0"/>
          <w:szCs w:val="22"/>
          <w:lang w:val="en-US" w:eastAsia="zh-CN"/>
        </w:rPr>
        <w:t>同基建处</w:t>
      </w:r>
    </w:p>
    <w:p>
      <w:pPr>
        <w:pStyle w:val="3"/>
        <w:spacing w:before="0" w:after="0"/>
        <w:ind w:firstLine="0"/>
      </w:pPr>
      <w:r>
        <w:rPr>
          <w:rFonts w:hint="eastAsia"/>
        </w:rPr>
        <w:t xml:space="preserve"> </w:t>
      </w:r>
      <w:bookmarkStart w:id="1966" w:name="_Toc118413831"/>
      <w:bookmarkStart w:id="1967" w:name="_Toc1077497273"/>
      <w:bookmarkStart w:id="1968" w:name="_Toc1312097968"/>
      <w:bookmarkStart w:id="1969" w:name="_Toc197277642"/>
      <w:bookmarkStart w:id="1970" w:name="_Toc878200707"/>
      <w:bookmarkStart w:id="1971" w:name="_Toc16291085"/>
      <w:bookmarkStart w:id="1972" w:name="_Toc399316165"/>
      <w:bookmarkStart w:id="1973" w:name="_Toc19637"/>
      <w:bookmarkStart w:id="1974" w:name="_Toc732649478"/>
      <w:bookmarkStart w:id="1975" w:name="_Toc1732458338"/>
      <w:bookmarkStart w:id="1976" w:name="_Toc1354687214"/>
      <w:bookmarkStart w:id="1977" w:name="_Toc421811212"/>
      <w:bookmarkStart w:id="1978" w:name="_Toc13817"/>
      <w:bookmarkStart w:id="1979" w:name="_Toc1889705994"/>
      <w:bookmarkStart w:id="1980" w:name="_Toc1634956873"/>
      <w:bookmarkStart w:id="1981" w:name="_Toc1210776385"/>
      <w:bookmarkStart w:id="1982" w:name="_Toc917"/>
      <w:bookmarkStart w:id="1983" w:name="_Toc8"/>
      <w:bookmarkStart w:id="1984" w:name="_Toc220005530"/>
      <w:bookmarkStart w:id="1985" w:name="_Toc370809768"/>
      <w:bookmarkStart w:id="1986" w:name="_Toc29422"/>
      <w:bookmarkStart w:id="1987" w:name="_Toc1671132531"/>
      <w:bookmarkStart w:id="1988" w:name="_Toc21649043"/>
      <w:bookmarkStart w:id="1989" w:name="_Toc4145"/>
      <w:bookmarkStart w:id="1990" w:name="_Toc1790096000"/>
      <w:bookmarkStart w:id="1991" w:name="_Toc1650679260"/>
      <w:bookmarkStart w:id="1992" w:name="_Toc6569434"/>
      <w:bookmarkStart w:id="1993" w:name="_Toc2271"/>
      <w:bookmarkStart w:id="1994" w:name="_Toc993709358"/>
      <w:bookmarkStart w:id="1995" w:name="_Toc1706915495"/>
      <w:bookmarkStart w:id="1996" w:name="_Toc4089"/>
      <w:bookmarkStart w:id="1997" w:name="_Toc429768999"/>
      <w:bookmarkStart w:id="1998" w:name="_Toc1844083277"/>
      <w:bookmarkStart w:id="1999" w:name="_Toc1485147729"/>
      <w:r>
        <w:rPr>
          <w:rFonts w:hint="eastAsia"/>
        </w:rPr>
        <w:t>小结：各层级数字化建设关键诉求</w:t>
      </w:r>
      <w:bookmarkEnd w:id="1948"/>
      <w:bookmarkEnd w:id="1949"/>
      <w:bookmarkEnd w:id="1950"/>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pPr>
        <w:numPr>
          <w:ilvl w:val="255"/>
          <w:numId w:val="0"/>
        </w:numPr>
        <w:ind w:firstLine="560" w:firstLineChars="200"/>
        <w:jc w:val="left"/>
      </w:pPr>
      <w:r>
        <w:rPr>
          <w:rFonts w:hint="eastAsia"/>
        </w:rPr>
        <w:t>通过各业务单位的调研总结，归纳各层级数字化建设关键诉求如下：</w:t>
      </w:r>
    </w:p>
    <w:p>
      <w:pPr>
        <w:pStyle w:val="4"/>
        <w:spacing w:before="0" w:after="0"/>
        <w:ind w:left="0" w:firstLine="0"/>
      </w:pPr>
      <w:bookmarkStart w:id="2000" w:name="_Toc1666901146"/>
      <w:bookmarkStart w:id="2001" w:name="_Toc1611400495"/>
      <w:bookmarkStart w:id="2002" w:name="_Toc2068460780"/>
      <w:bookmarkStart w:id="2003" w:name="_Toc2111147370"/>
      <w:bookmarkStart w:id="2004" w:name="_Toc675452222"/>
      <w:bookmarkStart w:id="2005" w:name="_Toc264176718"/>
      <w:bookmarkStart w:id="2006" w:name="_Toc202227182"/>
      <w:bookmarkStart w:id="2007" w:name="_Toc1933313051"/>
      <w:bookmarkStart w:id="2008" w:name="_Toc2116028495"/>
      <w:bookmarkStart w:id="2009" w:name="_Toc537521337"/>
      <w:bookmarkStart w:id="2010" w:name="_Toc1073842426"/>
      <w:bookmarkStart w:id="2011" w:name="_Toc890811241"/>
      <w:bookmarkStart w:id="2012" w:name="_Toc2042167839"/>
      <w:bookmarkStart w:id="2013" w:name="_Toc292857187"/>
      <w:r>
        <w:rPr>
          <w:rFonts w:hint="eastAsia"/>
        </w:rPr>
        <w:t xml:space="preserve"> </w:t>
      </w:r>
      <w:bookmarkStart w:id="2014" w:name="_Toc1914555807"/>
      <w:bookmarkStart w:id="2015" w:name="_Toc2209"/>
      <w:bookmarkStart w:id="2016" w:name="_Toc2781"/>
      <w:bookmarkStart w:id="2017" w:name="_Toc2078061773"/>
      <w:bookmarkStart w:id="2018" w:name="_Toc560"/>
      <w:bookmarkStart w:id="2019" w:name="_Toc25797"/>
      <w:bookmarkStart w:id="2020" w:name="_Toc21867"/>
      <w:bookmarkStart w:id="2021" w:name="_Toc1844000740"/>
      <w:bookmarkStart w:id="2022" w:name="_Toc1772570874"/>
      <w:bookmarkStart w:id="2023" w:name="_Toc930729358"/>
      <w:bookmarkStart w:id="2024" w:name="_Toc606380204"/>
      <w:bookmarkStart w:id="2025" w:name="_Toc1140061332"/>
      <w:bookmarkStart w:id="2026" w:name="_Toc32535"/>
      <w:bookmarkStart w:id="2027" w:name="_Toc21501"/>
      <w:bookmarkStart w:id="2028" w:name="_Toc1152985675"/>
      <w:bookmarkStart w:id="2029" w:name="_Toc1023643035"/>
      <w:bookmarkStart w:id="2030" w:name="_Toc5913"/>
      <w:r>
        <w:rPr>
          <w:rFonts w:hint="eastAsia"/>
        </w:rPr>
        <w:t>二所总部各职能单位</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pPr>
        <w:numPr>
          <w:ilvl w:val="255"/>
          <w:numId w:val="0"/>
        </w:numPr>
        <w:ind w:firstLine="560" w:firstLineChars="200"/>
      </w:pPr>
      <w:r>
        <w:rPr>
          <w:rFonts w:hint="eastAsia"/>
        </w:rPr>
        <w:t>各职能单位数字化转型的</w:t>
      </w:r>
      <w:r>
        <w:rPr>
          <w:rFonts w:hint="eastAsia"/>
          <w:lang w:val="en-US" w:eastAsia="zh-CN"/>
        </w:rPr>
        <w:t>数字化转型</w:t>
      </w:r>
      <w:r>
        <w:rPr>
          <w:rFonts w:hint="eastAsia"/>
        </w:rPr>
        <w:t>目标是提高集团管控效率，赋能各业务单位，管控风险，重点场景诉求是在人力资源、财务、市场及科研管理等领域，提高资源统筹和协调能力，为全所提供协同办公、统一门户、数字化基础设施和赋能能力。</w:t>
      </w:r>
    </w:p>
    <w:p>
      <w:pPr>
        <w:pStyle w:val="4"/>
        <w:spacing w:before="0" w:after="0"/>
        <w:ind w:left="0" w:firstLine="0"/>
      </w:pPr>
      <w:bookmarkStart w:id="2031" w:name="_Toc617084394"/>
      <w:bookmarkStart w:id="2032" w:name="_Toc1329031856"/>
      <w:bookmarkStart w:id="2033" w:name="_Toc1683385707"/>
      <w:bookmarkStart w:id="2034" w:name="_Toc1761721145"/>
      <w:bookmarkStart w:id="2035" w:name="_Toc1155051824"/>
      <w:bookmarkStart w:id="2036" w:name="_Toc18222985"/>
      <w:bookmarkStart w:id="2037" w:name="_Toc1631223719"/>
      <w:bookmarkStart w:id="2038" w:name="_Toc1804891677"/>
      <w:bookmarkStart w:id="2039" w:name="_Toc726937112"/>
      <w:bookmarkStart w:id="2040" w:name="_Toc1756024250"/>
      <w:bookmarkStart w:id="2041" w:name="_Toc1513118320"/>
      <w:bookmarkStart w:id="2042" w:name="_Toc1169401077"/>
      <w:bookmarkStart w:id="2043" w:name="_Toc891847148"/>
      <w:bookmarkStart w:id="2044" w:name="_Toc1764869047"/>
      <w:r>
        <w:rPr>
          <w:rFonts w:hint="eastAsia"/>
        </w:rPr>
        <w:t xml:space="preserve"> </w:t>
      </w:r>
      <w:bookmarkStart w:id="2045" w:name="_Toc1783927323"/>
      <w:bookmarkStart w:id="2046" w:name="_Toc876993128"/>
      <w:bookmarkStart w:id="2047" w:name="_Toc1705528134"/>
      <w:bookmarkStart w:id="2048" w:name="_Toc11563"/>
      <w:bookmarkStart w:id="2049" w:name="_Toc18924"/>
      <w:bookmarkStart w:id="2050" w:name="_Toc16613"/>
      <w:bookmarkStart w:id="2051" w:name="_Toc44481601"/>
      <w:bookmarkStart w:id="2052" w:name="_Toc497435158"/>
      <w:bookmarkStart w:id="2053" w:name="_Toc1622183613"/>
      <w:bookmarkStart w:id="2054" w:name="_Toc17524"/>
      <w:bookmarkStart w:id="2055" w:name="_Toc17455"/>
      <w:bookmarkStart w:id="2056" w:name="_Toc22749"/>
      <w:bookmarkStart w:id="2057" w:name="_Toc1485292844"/>
      <w:bookmarkStart w:id="2058" w:name="_Toc364"/>
      <w:bookmarkStart w:id="2059" w:name="_Toc1457667650"/>
      <w:bookmarkStart w:id="2060" w:name="_Toc21952"/>
      <w:bookmarkStart w:id="2061" w:name="_Toc1161708390"/>
      <w:r>
        <w:rPr>
          <w:rFonts w:hint="eastAsia"/>
        </w:rPr>
        <w:t>所属企业</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r>
        <w:rPr>
          <w:rFonts w:hint="eastAsia"/>
        </w:rPr>
        <w:t>和直属单位</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pPr>
        <w:numPr>
          <w:ilvl w:val="255"/>
          <w:numId w:val="0"/>
        </w:numPr>
        <w:ind w:firstLine="560" w:firstLineChars="200"/>
      </w:pPr>
      <w:r>
        <w:rPr>
          <w:rFonts w:hint="eastAsia"/>
        </w:rPr>
        <w:t>所属企业和直属单位的</w:t>
      </w:r>
      <w:r>
        <w:rPr>
          <w:rFonts w:hint="eastAsia"/>
          <w:lang w:val="en-US" w:eastAsia="zh-CN"/>
        </w:rPr>
        <w:t>数字化转型</w:t>
      </w:r>
      <w:r>
        <w:rPr>
          <w:rFonts w:hint="eastAsia"/>
        </w:rPr>
        <w:t>目标是赋能业务和运营，解决增长瓶颈，提高经营效益。重点场景诉求主要有以下几个方面：</w:t>
      </w:r>
    </w:p>
    <w:p>
      <w:pPr>
        <w:numPr>
          <w:ilvl w:val="0"/>
          <w:numId w:val="0"/>
        </w:numPr>
        <w:ind w:left="0" w:firstLine="560"/>
      </w:pPr>
      <w:r>
        <w:rPr>
          <w:rFonts w:hint="eastAsia"/>
        </w:rPr>
        <w:t>（1）提供IT基础设施和技术平台，为科研开发提供IT平台支持。</w:t>
      </w:r>
    </w:p>
    <w:p>
      <w:pPr>
        <w:numPr>
          <w:ilvl w:val="0"/>
          <w:numId w:val="0"/>
        </w:numPr>
        <w:ind w:left="0" w:firstLine="560"/>
      </w:pPr>
      <w:r>
        <w:rPr>
          <w:rFonts w:hint="eastAsia"/>
        </w:rPr>
        <w:t>（</w:t>
      </w:r>
      <w:r>
        <w:rPr>
          <w:rFonts w:hint="eastAsia"/>
          <w:lang w:val="en-US" w:eastAsia="zh-CN"/>
        </w:rPr>
        <w:t>2</w:t>
      </w:r>
      <w:r>
        <w:rPr>
          <w:rFonts w:hint="eastAsia"/>
        </w:rPr>
        <w:t>）提高二所核心业务运作能力IT支持，提供二所基础人力资源、资产管理、实验室、科研数据、科研成果及知识管理系统等数据共享。</w:t>
      </w:r>
    </w:p>
    <w:p>
      <w:pPr>
        <w:numPr>
          <w:ilvl w:val="0"/>
          <w:numId w:val="0"/>
        </w:numPr>
        <w:ind w:left="0" w:firstLine="560"/>
      </w:pPr>
      <w:r>
        <w:rPr>
          <w:rFonts w:hint="eastAsia"/>
        </w:rPr>
        <w:t>（</w:t>
      </w:r>
      <w:r>
        <w:rPr>
          <w:rFonts w:hint="eastAsia"/>
          <w:lang w:val="en-US" w:eastAsia="zh-CN"/>
        </w:rPr>
        <w:t>3</w:t>
      </w:r>
      <w:r>
        <w:rPr>
          <w:rFonts w:hint="eastAsia"/>
        </w:rPr>
        <w:t>）对二所的核心应用系统实现集成化应用，包括市场、人力资源、财务系统、采购、实验室、科研、生产等。</w:t>
      </w:r>
    </w:p>
    <w:p>
      <w:pPr>
        <w:numPr>
          <w:ilvl w:val="0"/>
          <w:numId w:val="0"/>
        </w:numPr>
        <w:ind w:left="0" w:firstLine="560"/>
      </w:pPr>
      <w:r>
        <w:rPr>
          <w:rFonts w:hint="eastAsia"/>
        </w:rPr>
        <w:t>（</w:t>
      </w:r>
      <w:r>
        <w:rPr>
          <w:rFonts w:hint="eastAsia"/>
          <w:lang w:val="en-US" w:eastAsia="zh-CN"/>
        </w:rPr>
        <w:t>4</w:t>
      </w:r>
      <w:r>
        <w:rPr>
          <w:rFonts w:hint="eastAsia"/>
        </w:rPr>
        <w:t>）提供决策支持，能及时获取并分析业务数据，实现对内、对外报表的自动生成，实现数据驱动决策。</w:t>
      </w:r>
    </w:p>
    <w:p>
      <w:pPr>
        <w:pStyle w:val="4"/>
        <w:spacing w:before="0" w:after="0"/>
        <w:ind w:left="0" w:firstLine="0"/>
      </w:pPr>
      <w:bookmarkStart w:id="2062" w:name="_Toc1200807631"/>
      <w:bookmarkStart w:id="2063" w:name="_Toc1714011971"/>
      <w:bookmarkStart w:id="2064" w:name="_Toc1890242826"/>
      <w:r>
        <w:rPr>
          <w:rFonts w:hint="eastAsia"/>
        </w:rPr>
        <w:t xml:space="preserve"> </w:t>
      </w:r>
      <w:bookmarkStart w:id="2065" w:name="_Toc526748574"/>
      <w:bookmarkStart w:id="2066" w:name="_Toc5726"/>
      <w:bookmarkStart w:id="2067" w:name="_Toc1779"/>
      <w:bookmarkStart w:id="2068" w:name="_Toc277958851"/>
      <w:bookmarkStart w:id="2069" w:name="_Toc238862735"/>
      <w:bookmarkStart w:id="2070" w:name="_Toc199627982"/>
      <w:bookmarkStart w:id="2071" w:name="_Toc30058"/>
      <w:bookmarkStart w:id="2072" w:name="_Toc5702"/>
      <w:bookmarkStart w:id="2073" w:name="_Toc16321"/>
      <w:bookmarkStart w:id="2074" w:name="_Toc1735085026"/>
      <w:bookmarkStart w:id="2075" w:name="_Toc5059"/>
      <w:bookmarkStart w:id="2076" w:name="_Toc19497"/>
      <w:bookmarkStart w:id="2077" w:name="_Toc1447321894"/>
      <w:bookmarkStart w:id="2078" w:name="_Toc30584"/>
      <w:bookmarkStart w:id="2079" w:name="_Toc1443232935"/>
      <w:bookmarkStart w:id="2080" w:name="_Toc966916380"/>
      <w:bookmarkStart w:id="2081" w:name="_Toc2059075853"/>
      <w:r>
        <w:rPr>
          <w:rFonts w:hint="eastAsia"/>
        </w:rPr>
        <w:t>数字化转型推荐标杆</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pPr>
        <w:ind w:firstLine="560"/>
      </w:pPr>
      <w:r>
        <w:rPr>
          <w:rFonts w:hint="eastAsia"/>
        </w:rPr>
        <w:t>通过调研，各业务单位根据自身的业务规划，有不同的对标对象，具体见表3-1：</w:t>
      </w:r>
    </w:p>
    <w:p>
      <w:pPr>
        <w:pStyle w:val="12"/>
        <w:keepNext w:val="0"/>
        <w:rPr>
          <w:rFonts w:ascii="Times New Roman" w:hAnsi="Times New Roman" w:eastAsia="宋体" w:cs="Times New Roman"/>
          <w:sz w:val="24"/>
          <w:szCs w:val="24"/>
        </w:rPr>
      </w:pPr>
      <w:r>
        <w:rPr>
          <w:rFonts w:ascii="Times New Roman" w:hAnsi="Times New Roman" w:eastAsia="宋体" w:cs="Times New Roman"/>
          <w:sz w:val="24"/>
          <w:szCs w:val="24"/>
        </w:rPr>
        <w:t xml:space="preserve">表 </w:t>
      </w:r>
      <w:r>
        <w:rPr>
          <w:rFonts w:hint="eastAsia" w:ascii="Times New Roman" w:hAnsi="Times New Roman" w:eastAsia="宋体" w:cs="Times New Roman"/>
          <w:sz w:val="24"/>
          <w:szCs w:val="24"/>
        </w:rPr>
        <w:t>3</w:t>
      </w:r>
      <w:r>
        <w:rPr>
          <w:rFonts w:ascii="Times New Roman" w:hAnsi="Times New Roman" w:eastAsia="宋体" w:cs="Times New Roman"/>
          <w:sz w:val="24"/>
          <w:szCs w:val="24"/>
        </w:rPr>
        <w:t>-1  二所内部数字化标杆建议</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6"/>
        <w:gridCol w:w="7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blHeader/>
        </w:trPr>
        <w:tc>
          <w:tcPr>
            <w:tcW w:w="1426" w:type="dxa"/>
            <w:shd w:val="clear" w:color="auto" w:fill="auto"/>
            <w:noWrap/>
            <w:vAlign w:val="center"/>
          </w:tcPr>
          <w:p>
            <w:pPr>
              <w:widowControl/>
              <w:spacing w:line="280" w:lineRule="exact"/>
              <w:ind w:firstLine="0" w:firstLineChars="0"/>
              <w:jc w:val="center"/>
              <w:textAlignment w:val="bottom"/>
              <w:rPr>
                <w:rFonts w:cs="Times New Roman"/>
                <w:b/>
                <w:bCs/>
                <w:color w:val="000000"/>
                <w:sz w:val="24"/>
                <w:szCs w:val="24"/>
              </w:rPr>
            </w:pPr>
            <w:r>
              <w:rPr>
                <w:rFonts w:hint="eastAsia" w:cs="Times New Roman"/>
                <w:b/>
                <w:bCs/>
                <w:color w:val="000000"/>
                <w:sz w:val="24"/>
                <w:szCs w:val="24"/>
              </w:rPr>
              <w:t>大类</w:t>
            </w:r>
          </w:p>
        </w:tc>
        <w:tc>
          <w:tcPr>
            <w:tcW w:w="7096" w:type="dxa"/>
            <w:shd w:val="clear" w:color="auto" w:fill="auto"/>
            <w:noWrap/>
            <w:vAlign w:val="center"/>
          </w:tcPr>
          <w:p>
            <w:pPr>
              <w:widowControl/>
              <w:spacing w:line="280" w:lineRule="exact"/>
              <w:ind w:firstLine="0" w:firstLineChars="0"/>
              <w:jc w:val="center"/>
              <w:textAlignment w:val="bottom"/>
              <w:rPr>
                <w:rFonts w:cs="Times New Roman"/>
                <w:b/>
                <w:bCs/>
                <w:color w:val="000000"/>
                <w:sz w:val="24"/>
                <w:szCs w:val="24"/>
              </w:rPr>
            </w:pPr>
            <w:r>
              <w:rPr>
                <w:rFonts w:cs="Times New Roman"/>
                <w:b/>
                <w:bCs/>
                <w:color w:val="000000"/>
                <w:kern w:val="0"/>
                <w:sz w:val="24"/>
                <w:szCs w:val="24"/>
                <w:lang w:bidi="ar"/>
              </w:rPr>
              <w:t>推荐</w:t>
            </w:r>
            <w:r>
              <w:rPr>
                <w:rFonts w:hint="eastAsia" w:cs="Times New Roman"/>
                <w:b/>
                <w:bCs/>
                <w:color w:val="000000"/>
                <w:kern w:val="0"/>
                <w:sz w:val="24"/>
                <w:szCs w:val="24"/>
                <w:lang w:bidi="ar"/>
              </w:rPr>
              <w:t>数字化应用</w:t>
            </w:r>
            <w:r>
              <w:rPr>
                <w:rFonts w:cs="Times New Roman"/>
                <w:b/>
                <w:bCs/>
                <w:color w:val="000000"/>
                <w:kern w:val="0"/>
                <w:sz w:val="24"/>
                <w:szCs w:val="24"/>
                <w:lang w:bidi="ar"/>
              </w:rPr>
              <w:t>标杆</w:t>
            </w:r>
            <w:r>
              <w:rPr>
                <w:rFonts w:hint="eastAsia" w:cs="Times New Roman"/>
                <w:b/>
                <w:bCs/>
                <w:color w:val="000000"/>
                <w:kern w:val="0"/>
                <w:sz w:val="24"/>
                <w:szCs w:val="24"/>
                <w:lang w:bidi="ar"/>
              </w:rPr>
              <w:t>以及理由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4" w:hRule="atLeast"/>
        </w:trPr>
        <w:tc>
          <w:tcPr>
            <w:tcW w:w="1426" w:type="dxa"/>
            <w:shd w:val="clear" w:color="auto" w:fill="auto"/>
            <w:noWrap/>
            <w:vAlign w:val="center"/>
          </w:tcPr>
          <w:p>
            <w:pPr>
              <w:widowControl/>
              <w:spacing w:line="280" w:lineRule="exact"/>
              <w:ind w:firstLine="0" w:firstLineChars="0"/>
              <w:jc w:val="center"/>
              <w:textAlignment w:val="center"/>
              <w:rPr>
                <w:rFonts w:cs="Times New Roman"/>
                <w:b/>
                <w:bCs/>
                <w:color w:val="000000"/>
                <w:sz w:val="21"/>
                <w:szCs w:val="21"/>
              </w:rPr>
            </w:pPr>
            <w:r>
              <w:rPr>
                <w:rFonts w:hint="eastAsia" w:cs="Times New Roman"/>
                <w:b/>
                <w:bCs/>
                <w:color w:val="000000"/>
                <w:sz w:val="21"/>
                <w:szCs w:val="21"/>
              </w:rPr>
              <w:t>综合运营管理类</w:t>
            </w:r>
          </w:p>
        </w:tc>
        <w:tc>
          <w:tcPr>
            <w:tcW w:w="7096" w:type="dxa"/>
            <w:shd w:val="clear" w:color="auto" w:fill="auto"/>
            <w:noWrap/>
            <w:vAlign w:val="center"/>
          </w:tcPr>
          <w:p>
            <w:pPr>
              <w:widowControl/>
              <w:numPr>
                <w:ilvl w:val="0"/>
                <w:numId w:val="20"/>
              </w:numPr>
              <w:spacing w:line="280" w:lineRule="exact"/>
              <w:ind w:firstLineChars="0"/>
              <w:textAlignment w:val="bottom"/>
              <w:rPr>
                <w:rFonts w:cs="Times New Roman"/>
                <w:color w:val="000000"/>
                <w:sz w:val="21"/>
                <w:szCs w:val="21"/>
              </w:rPr>
            </w:pPr>
            <w:r>
              <w:rPr>
                <w:rFonts w:hint="eastAsia" w:cs="Times New Roman"/>
                <w:color w:val="000000"/>
                <w:sz w:val="21"/>
                <w:szCs w:val="21"/>
              </w:rPr>
              <w:t>华为：IPD流程、市场营销、知识管理（</w:t>
            </w:r>
            <w:r>
              <w:rPr>
                <w:rFonts w:cs="Times New Roman"/>
                <w:color w:val="000000"/>
                <w:kern w:val="0"/>
                <w:sz w:val="21"/>
                <w:szCs w:val="21"/>
                <w:lang w:bidi="ar"/>
              </w:rPr>
              <w:t>沉淀很多数据资产，</w:t>
            </w:r>
            <w:r>
              <w:rPr>
                <w:rFonts w:hint="eastAsia" w:cs="Times New Roman"/>
                <w:color w:val="000000"/>
                <w:kern w:val="0"/>
                <w:sz w:val="21"/>
                <w:szCs w:val="21"/>
                <w:lang w:bidi="ar"/>
              </w:rPr>
              <w:t>员工</w:t>
            </w:r>
            <w:r>
              <w:rPr>
                <w:rFonts w:cs="Times New Roman"/>
                <w:color w:val="000000"/>
                <w:kern w:val="0"/>
                <w:sz w:val="21"/>
                <w:szCs w:val="21"/>
                <w:lang w:bidi="ar"/>
              </w:rPr>
              <w:t>能主动学习</w:t>
            </w:r>
            <w:r>
              <w:rPr>
                <w:rFonts w:hint="eastAsia" w:cs="Times New Roman"/>
                <w:color w:val="000000"/>
                <w:kern w:val="0"/>
                <w:sz w:val="21"/>
                <w:szCs w:val="21"/>
                <w:lang w:bidi="ar"/>
              </w:rPr>
              <w:t>，还</w:t>
            </w:r>
            <w:r>
              <w:rPr>
                <w:rFonts w:cs="Times New Roman"/>
                <w:color w:val="000000"/>
                <w:kern w:val="0"/>
                <w:sz w:val="21"/>
                <w:szCs w:val="21"/>
                <w:lang w:bidi="ar"/>
              </w:rPr>
              <w:t>可以根据岗位或课题智能化推送。</w:t>
            </w:r>
            <w:r>
              <w:rPr>
                <w:rFonts w:hint="eastAsia" w:cs="Times New Roman"/>
                <w:color w:val="000000"/>
                <w:kern w:val="0"/>
                <w:sz w:val="21"/>
                <w:szCs w:val="21"/>
                <w:lang w:bidi="ar"/>
              </w:rPr>
              <w:t>）</w:t>
            </w:r>
          </w:p>
          <w:p>
            <w:pPr>
              <w:widowControl/>
              <w:numPr>
                <w:ilvl w:val="0"/>
                <w:numId w:val="20"/>
              </w:numPr>
              <w:spacing w:line="280" w:lineRule="exact"/>
              <w:ind w:firstLineChars="0"/>
              <w:textAlignment w:val="bottom"/>
              <w:rPr>
                <w:rFonts w:cs="Times New Roman"/>
                <w:color w:val="000000"/>
                <w:kern w:val="0"/>
                <w:sz w:val="21"/>
                <w:szCs w:val="21"/>
                <w:lang w:bidi="ar"/>
              </w:rPr>
            </w:pPr>
            <w:r>
              <w:rPr>
                <w:rFonts w:cs="Times New Roman"/>
                <w:color w:val="000000"/>
                <w:kern w:val="0"/>
                <w:sz w:val="21"/>
                <w:szCs w:val="21"/>
                <w:lang w:bidi="ar"/>
              </w:rPr>
              <w:t>中航信</w:t>
            </w:r>
            <w:r>
              <w:rPr>
                <w:rFonts w:hint="eastAsia" w:cs="Times New Roman"/>
                <w:color w:val="000000"/>
                <w:kern w:val="0"/>
                <w:sz w:val="21"/>
                <w:szCs w:val="21"/>
                <w:lang w:bidi="ar"/>
              </w:rPr>
              <w:t>：在民航有相同的基因、</w:t>
            </w:r>
            <w:r>
              <w:rPr>
                <w:rFonts w:cs="Times New Roman"/>
                <w:color w:val="000000"/>
                <w:kern w:val="0"/>
                <w:sz w:val="21"/>
                <w:szCs w:val="21"/>
                <w:lang w:bidi="ar"/>
              </w:rPr>
              <w:t>中航信的私有云平台</w:t>
            </w:r>
            <w:r>
              <w:rPr>
                <w:rFonts w:hint="eastAsia" w:cs="Times New Roman"/>
                <w:color w:val="000000"/>
                <w:kern w:val="0"/>
                <w:sz w:val="21"/>
                <w:szCs w:val="21"/>
                <w:lang w:bidi="ar"/>
              </w:rPr>
              <w:t>（战略方向）</w:t>
            </w:r>
          </w:p>
          <w:p>
            <w:pPr>
              <w:widowControl/>
              <w:numPr>
                <w:ilvl w:val="0"/>
                <w:numId w:val="20"/>
              </w:numPr>
              <w:spacing w:line="280" w:lineRule="exact"/>
              <w:ind w:firstLineChars="0"/>
              <w:textAlignment w:val="bottom"/>
              <w:rPr>
                <w:rFonts w:cs="Times New Roman"/>
                <w:color w:val="000000"/>
                <w:kern w:val="0"/>
                <w:sz w:val="21"/>
                <w:szCs w:val="21"/>
                <w:lang w:bidi="ar"/>
              </w:rPr>
            </w:pPr>
            <w:r>
              <w:rPr>
                <w:rFonts w:cs="Times New Roman"/>
                <w:color w:val="000000"/>
                <w:kern w:val="0"/>
                <w:sz w:val="21"/>
                <w:szCs w:val="21"/>
                <w:lang w:bidi="ar"/>
              </w:rPr>
              <w:t>南航</w:t>
            </w:r>
            <w:r>
              <w:rPr>
                <w:rFonts w:hint="eastAsia" w:cs="Times New Roman"/>
                <w:color w:val="000000"/>
                <w:kern w:val="0"/>
                <w:sz w:val="21"/>
                <w:szCs w:val="21"/>
                <w:lang w:bidi="ar"/>
              </w:rPr>
              <w:t>、国航：数字化转型的理念</w:t>
            </w:r>
          </w:p>
          <w:p>
            <w:pPr>
              <w:widowControl/>
              <w:numPr>
                <w:ilvl w:val="0"/>
                <w:numId w:val="20"/>
              </w:numPr>
              <w:spacing w:line="280" w:lineRule="exact"/>
              <w:ind w:firstLineChars="0"/>
              <w:textAlignment w:val="bottom"/>
              <w:rPr>
                <w:rFonts w:cs="Times New Roman"/>
                <w:color w:val="000000"/>
                <w:sz w:val="21"/>
                <w:szCs w:val="21"/>
              </w:rPr>
            </w:pPr>
            <w:r>
              <w:rPr>
                <w:rFonts w:cs="Times New Roman"/>
                <w:color w:val="000000"/>
                <w:kern w:val="0"/>
                <w:sz w:val="21"/>
                <w:szCs w:val="21"/>
                <w:lang w:bidi="ar"/>
              </w:rPr>
              <w:t>中电科</w:t>
            </w:r>
            <w:r>
              <w:rPr>
                <w:rFonts w:hint="eastAsia" w:cs="Times New Roman"/>
                <w:color w:val="000000"/>
                <w:kern w:val="0"/>
                <w:sz w:val="21"/>
                <w:szCs w:val="21"/>
                <w:lang w:bidi="ar"/>
              </w:rPr>
              <w:t>：科研院所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1426" w:type="dxa"/>
            <w:shd w:val="clear" w:color="auto" w:fill="auto"/>
            <w:noWrap/>
            <w:vAlign w:val="center"/>
          </w:tcPr>
          <w:p>
            <w:pPr>
              <w:widowControl/>
              <w:spacing w:line="280" w:lineRule="exact"/>
              <w:ind w:firstLine="0" w:firstLineChars="0"/>
              <w:jc w:val="center"/>
              <w:textAlignment w:val="center"/>
              <w:rPr>
                <w:rFonts w:cs="Times New Roman"/>
                <w:b/>
                <w:bCs/>
                <w:color w:val="000000"/>
                <w:kern w:val="0"/>
                <w:sz w:val="21"/>
                <w:szCs w:val="21"/>
                <w:lang w:bidi="ar"/>
              </w:rPr>
            </w:pPr>
            <w:r>
              <w:rPr>
                <w:rFonts w:hint="eastAsia" w:cs="Times New Roman"/>
                <w:b/>
                <w:bCs/>
                <w:color w:val="000000"/>
                <w:kern w:val="0"/>
                <w:sz w:val="21"/>
                <w:szCs w:val="21"/>
                <w:lang w:bidi="ar"/>
              </w:rPr>
              <w:t>科研类</w:t>
            </w:r>
          </w:p>
        </w:tc>
        <w:tc>
          <w:tcPr>
            <w:tcW w:w="7096" w:type="dxa"/>
            <w:shd w:val="clear" w:color="auto" w:fill="auto"/>
            <w:noWrap/>
            <w:vAlign w:val="center"/>
          </w:tcPr>
          <w:p>
            <w:pPr>
              <w:widowControl/>
              <w:numPr>
                <w:ilvl w:val="0"/>
                <w:numId w:val="20"/>
              </w:numPr>
              <w:spacing w:line="280" w:lineRule="exact"/>
              <w:ind w:firstLineChars="0"/>
              <w:textAlignment w:val="bottom"/>
              <w:rPr>
                <w:rFonts w:cs="Times New Roman"/>
                <w:color w:val="000000"/>
                <w:kern w:val="0"/>
                <w:sz w:val="21"/>
                <w:szCs w:val="21"/>
                <w:lang w:bidi="ar"/>
              </w:rPr>
            </w:pPr>
            <w:r>
              <w:rPr>
                <w:rFonts w:hint="eastAsia" w:cs="Times New Roman"/>
                <w:color w:val="000000"/>
                <w:kern w:val="0"/>
                <w:sz w:val="21"/>
                <w:szCs w:val="21"/>
                <w:lang w:bidi="ar"/>
              </w:rPr>
              <w:t>华为、商飞、中国电科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426" w:type="dxa"/>
            <w:shd w:val="clear" w:color="auto" w:fill="auto"/>
            <w:noWrap/>
            <w:vAlign w:val="center"/>
          </w:tcPr>
          <w:p>
            <w:pPr>
              <w:widowControl/>
              <w:spacing w:line="280" w:lineRule="exact"/>
              <w:ind w:firstLine="0" w:firstLineChars="0"/>
              <w:jc w:val="center"/>
              <w:textAlignment w:val="center"/>
              <w:rPr>
                <w:rFonts w:cs="Times New Roman"/>
                <w:b/>
                <w:bCs/>
                <w:color w:val="000000"/>
                <w:sz w:val="21"/>
                <w:szCs w:val="21"/>
              </w:rPr>
            </w:pPr>
            <w:r>
              <w:rPr>
                <w:rFonts w:hint="eastAsia" w:cs="Times New Roman"/>
                <w:b/>
                <w:bCs/>
                <w:color w:val="000000"/>
                <w:kern w:val="0"/>
                <w:sz w:val="21"/>
                <w:szCs w:val="21"/>
                <w:lang w:bidi="ar"/>
              </w:rPr>
              <w:t>工程总集类</w:t>
            </w:r>
          </w:p>
        </w:tc>
        <w:tc>
          <w:tcPr>
            <w:tcW w:w="7096" w:type="dxa"/>
            <w:shd w:val="clear" w:color="auto" w:fill="auto"/>
            <w:noWrap/>
            <w:vAlign w:val="center"/>
          </w:tcPr>
          <w:p>
            <w:pPr>
              <w:widowControl/>
              <w:numPr>
                <w:ilvl w:val="0"/>
                <w:numId w:val="20"/>
              </w:numPr>
              <w:spacing w:line="280" w:lineRule="exact"/>
              <w:ind w:firstLineChars="0"/>
              <w:textAlignment w:val="bottom"/>
              <w:rPr>
                <w:rFonts w:cs="Times New Roman"/>
                <w:color w:val="000000"/>
                <w:kern w:val="0"/>
                <w:sz w:val="21"/>
                <w:szCs w:val="21"/>
                <w:lang w:bidi="ar"/>
              </w:rPr>
            </w:pPr>
            <w:r>
              <w:rPr>
                <w:rFonts w:hint="eastAsia" w:cs="Times New Roman"/>
                <w:color w:val="000000"/>
                <w:kern w:val="0"/>
                <w:sz w:val="21"/>
                <w:szCs w:val="21"/>
                <w:lang w:bidi="ar"/>
              </w:rPr>
              <w:t>华为、腾讯等数字化项目解决方案和总集</w:t>
            </w:r>
          </w:p>
          <w:p>
            <w:pPr>
              <w:widowControl/>
              <w:numPr>
                <w:ilvl w:val="0"/>
                <w:numId w:val="20"/>
              </w:numPr>
              <w:spacing w:line="280" w:lineRule="exact"/>
              <w:ind w:firstLineChars="0"/>
              <w:textAlignment w:val="bottom"/>
              <w:rPr>
                <w:rFonts w:cs="Times New Roman"/>
                <w:color w:val="000000"/>
                <w:kern w:val="0"/>
                <w:sz w:val="21"/>
                <w:szCs w:val="21"/>
                <w:lang w:bidi="ar"/>
              </w:rPr>
            </w:pPr>
            <w:r>
              <w:rPr>
                <w:rFonts w:cs="Times New Roman"/>
                <w:color w:val="000000"/>
                <w:kern w:val="0"/>
                <w:sz w:val="21"/>
                <w:szCs w:val="21"/>
                <w:lang w:bidi="ar"/>
              </w:rPr>
              <w:t>四川华西集团</w:t>
            </w:r>
            <w:r>
              <w:rPr>
                <w:rFonts w:hint="eastAsia" w:cs="Times New Roman"/>
                <w:color w:val="000000"/>
                <w:kern w:val="0"/>
                <w:sz w:val="21"/>
                <w:szCs w:val="21"/>
                <w:lang w:bidi="ar"/>
              </w:rPr>
              <w:t>：</w:t>
            </w:r>
            <w:r>
              <w:rPr>
                <w:rFonts w:cs="Times New Roman"/>
                <w:color w:val="000000"/>
                <w:kern w:val="0"/>
                <w:sz w:val="21"/>
                <w:szCs w:val="21"/>
                <w:lang w:bidi="ar"/>
              </w:rPr>
              <w:t>工程管理系统分等级分权限查看各项目详细数据，如工程进度、人员构成、财务数据等，</w:t>
            </w:r>
            <w:r>
              <w:rPr>
                <w:rFonts w:hint="eastAsia" w:cs="Times New Roman"/>
                <w:color w:val="000000"/>
                <w:kern w:val="0"/>
                <w:sz w:val="21"/>
                <w:szCs w:val="21"/>
                <w:lang w:bidi="ar"/>
              </w:rPr>
              <w:t>可</w:t>
            </w:r>
            <w:r>
              <w:rPr>
                <w:rFonts w:cs="Times New Roman"/>
                <w:color w:val="000000"/>
                <w:kern w:val="0"/>
                <w:sz w:val="21"/>
                <w:szCs w:val="21"/>
                <w:lang w:bidi="ar"/>
              </w:rPr>
              <w:t>对接项目现场摄像头，随时监控检查现场。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3" w:hRule="atLeast"/>
        </w:trPr>
        <w:tc>
          <w:tcPr>
            <w:tcW w:w="1426" w:type="dxa"/>
            <w:shd w:val="clear" w:color="auto" w:fill="auto"/>
            <w:noWrap/>
            <w:vAlign w:val="center"/>
          </w:tcPr>
          <w:p>
            <w:pPr>
              <w:widowControl/>
              <w:spacing w:line="280" w:lineRule="exact"/>
              <w:ind w:firstLine="0" w:firstLineChars="0"/>
              <w:jc w:val="center"/>
              <w:textAlignment w:val="center"/>
              <w:rPr>
                <w:rFonts w:cs="Times New Roman"/>
                <w:b/>
                <w:bCs/>
                <w:color w:val="000000"/>
                <w:sz w:val="21"/>
                <w:szCs w:val="21"/>
              </w:rPr>
            </w:pPr>
            <w:r>
              <w:rPr>
                <w:rFonts w:hint="eastAsia" w:cs="Times New Roman"/>
                <w:b/>
                <w:bCs/>
                <w:color w:val="000000"/>
                <w:kern w:val="0"/>
                <w:sz w:val="21"/>
                <w:szCs w:val="21"/>
                <w:lang w:bidi="ar"/>
              </w:rPr>
              <w:t>检验检测</w:t>
            </w:r>
          </w:p>
        </w:tc>
        <w:tc>
          <w:tcPr>
            <w:tcW w:w="7096" w:type="dxa"/>
            <w:shd w:val="clear" w:color="auto" w:fill="auto"/>
            <w:noWrap/>
            <w:vAlign w:val="center"/>
          </w:tcPr>
          <w:p>
            <w:pPr>
              <w:widowControl/>
              <w:numPr>
                <w:ilvl w:val="0"/>
                <w:numId w:val="20"/>
              </w:numPr>
              <w:spacing w:line="280" w:lineRule="exact"/>
              <w:ind w:firstLineChars="0"/>
              <w:textAlignment w:val="bottom"/>
            </w:pPr>
            <w:r>
              <w:rPr>
                <w:rFonts w:cs="Times New Roman"/>
                <w:color w:val="000000"/>
                <w:kern w:val="0"/>
                <w:sz w:val="21"/>
                <w:szCs w:val="21"/>
                <w:lang w:bidi="ar"/>
              </w:rPr>
              <w:t>上海化工研究院等大型检验检测机构数字化建设，上海化工研究院关于危险品运输相关的信息系统。</w:t>
            </w:r>
          </w:p>
          <w:p>
            <w:pPr>
              <w:widowControl/>
              <w:numPr>
                <w:ilvl w:val="0"/>
                <w:numId w:val="20"/>
              </w:numPr>
              <w:spacing w:line="280" w:lineRule="exact"/>
              <w:ind w:firstLineChars="0"/>
              <w:jc w:val="left"/>
              <w:textAlignment w:val="bottom"/>
              <w:rPr>
                <w:rFonts w:cs="Times New Roman"/>
                <w:color w:val="000000"/>
                <w:kern w:val="0"/>
                <w:sz w:val="21"/>
                <w:szCs w:val="21"/>
                <w:lang w:bidi="ar"/>
              </w:rPr>
            </w:pPr>
            <w:r>
              <w:rPr>
                <w:rFonts w:cs="Times New Roman"/>
                <w:color w:val="000000"/>
                <w:kern w:val="0"/>
                <w:sz w:val="21"/>
                <w:szCs w:val="21"/>
                <w:lang w:bidi="ar"/>
              </w:rPr>
              <w:t>中检集团</w:t>
            </w:r>
            <w:r>
              <w:rPr>
                <w:rFonts w:hint="eastAsia" w:cs="Times New Roman"/>
                <w:color w:val="000000"/>
                <w:kern w:val="0"/>
                <w:sz w:val="21"/>
                <w:szCs w:val="21"/>
                <w:lang w:bidi="ar"/>
              </w:rPr>
              <w:t>、</w:t>
            </w:r>
            <w:r>
              <w:rPr>
                <w:rFonts w:cs="Times New Roman"/>
                <w:color w:val="000000"/>
                <w:kern w:val="0"/>
                <w:sz w:val="21"/>
                <w:szCs w:val="21"/>
                <w:lang w:bidi="ar"/>
              </w:rPr>
              <w:t>华测检测认证</w:t>
            </w:r>
            <w:r>
              <w:rPr>
                <w:rFonts w:hint="eastAsia" w:cs="Times New Roman"/>
                <w:color w:val="000000"/>
                <w:kern w:val="0"/>
                <w:sz w:val="21"/>
                <w:szCs w:val="21"/>
                <w:lang w:bidi="ar"/>
              </w:rPr>
              <w:t>业务数字化。</w:t>
            </w:r>
          </w:p>
        </w:tc>
      </w:tr>
    </w:tbl>
    <w:p>
      <w:pPr>
        <w:pStyle w:val="2"/>
        <w:spacing w:before="0" w:after="0" w:line="240" w:lineRule="auto"/>
        <w:ind w:firstLine="0"/>
      </w:pPr>
      <w:bookmarkStart w:id="2082" w:name="_Toc1595441854"/>
      <w:r>
        <w:rPr>
          <w:rFonts w:hint="eastAsia"/>
        </w:rPr>
        <w:t xml:space="preserve"> </w:t>
      </w:r>
      <w:bookmarkStart w:id="2083" w:name="_Toc353563795"/>
      <w:bookmarkStart w:id="2084" w:name="_Toc1712049912"/>
      <w:bookmarkStart w:id="2085" w:name="_Toc1813586223"/>
      <w:bookmarkStart w:id="2086" w:name="_Toc597573601"/>
      <w:bookmarkStart w:id="2087" w:name="_Toc1138878595"/>
      <w:bookmarkStart w:id="2088" w:name="_Toc1457047438"/>
      <w:bookmarkStart w:id="2089" w:name="_Toc631809029"/>
      <w:bookmarkStart w:id="2090" w:name="_Toc2055722828"/>
      <w:bookmarkStart w:id="2091" w:name="_Toc1146021848"/>
      <w:bookmarkStart w:id="2092" w:name="_Toc374363938"/>
      <w:bookmarkStart w:id="2093" w:name="_Toc1053555739"/>
      <w:bookmarkStart w:id="2094" w:name="_Toc1331031021"/>
      <w:bookmarkStart w:id="2095" w:name="_Toc1493367295"/>
      <w:bookmarkStart w:id="2096" w:name="_Toc1109940565"/>
      <w:bookmarkStart w:id="2097" w:name="_Toc1023867024"/>
      <w:bookmarkStart w:id="2098" w:name="_Toc2070023358"/>
      <w:bookmarkStart w:id="2099" w:name="_Toc705723714"/>
      <w:bookmarkStart w:id="2100" w:name="_Toc48576368"/>
      <w:bookmarkStart w:id="2101" w:name="_Toc485997400"/>
      <w:bookmarkStart w:id="2102" w:name="_Toc840471498"/>
      <w:bookmarkStart w:id="2103" w:name="_Toc478256466"/>
      <w:bookmarkStart w:id="2104" w:name="_Toc420388280"/>
      <w:bookmarkStart w:id="2105" w:name="_Toc1585586511"/>
      <w:bookmarkStart w:id="2106" w:name="_Toc97478193"/>
      <w:bookmarkStart w:id="2107" w:name="_Toc1644898550"/>
      <w:bookmarkStart w:id="2108" w:name="_Toc1851320735"/>
      <w:bookmarkStart w:id="2109" w:name="_Toc1607901464"/>
      <w:bookmarkStart w:id="2110" w:name="_Toc1638612714"/>
      <w:bookmarkStart w:id="2111" w:name="_Toc2112731664"/>
      <w:bookmarkStart w:id="2112" w:name="_Toc237938764"/>
      <w:bookmarkStart w:id="2113" w:name="_Toc149046013"/>
      <w:bookmarkStart w:id="2114" w:name="_Toc1285731186"/>
      <w:bookmarkStart w:id="2115" w:name="_Toc800821714"/>
      <w:bookmarkStart w:id="2116" w:name="_Toc1060991345"/>
      <w:bookmarkStart w:id="2117" w:name="_Toc2045061177"/>
      <w:bookmarkStart w:id="2118" w:name="_Toc2119091316"/>
      <w:bookmarkStart w:id="2119" w:name="_Toc1986644023"/>
      <w:bookmarkStart w:id="2120" w:name="_Toc188889966"/>
      <w:bookmarkStart w:id="2121" w:name="_Toc778036860"/>
      <w:bookmarkStart w:id="2122" w:name="_Toc13941"/>
      <w:bookmarkStart w:id="2123" w:name="_Toc32742"/>
      <w:bookmarkStart w:id="2124" w:name="_Toc591802889"/>
      <w:bookmarkStart w:id="2125" w:name="_Toc2266"/>
      <w:bookmarkStart w:id="2126" w:name="_Toc1135690284"/>
      <w:bookmarkStart w:id="2127" w:name="_Toc877"/>
      <w:bookmarkStart w:id="2128" w:name="_Toc893589369"/>
      <w:bookmarkStart w:id="2129" w:name="_Toc919050902"/>
      <w:bookmarkStart w:id="2130" w:name="_Toc14723"/>
      <w:bookmarkStart w:id="2131" w:name="_Toc14586"/>
      <w:bookmarkStart w:id="2132" w:name="_Toc877476532"/>
      <w:bookmarkStart w:id="2133" w:name="_Toc1669"/>
      <w:bookmarkStart w:id="2134" w:name="_Toc954841811"/>
      <w:bookmarkStart w:id="2135" w:name="_Toc588145680"/>
      <w:bookmarkStart w:id="2136" w:name="_Toc29783"/>
      <w:r>
        <w:rPr>
          <w:rFonts w:hint="eastAsia"/>
        </w:rPr>
        <w:t>重点业务域</w:t>
      </w:r>
      <w:r>
        <w:t>数字化</w:t>
      </w:r>
      <w:r>
        <w:rPr>
          <w:rFonts w:hint="eastAsia"/>
        </w:rPr>
        <w:t>现状</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Start w:id="2137" w:name="_Toc1383417530"/>
      <w:bookmarkEnd w:id="2137"/>
      <w:r>
        <w:rPr>
          <w:rFonts w:hint="eastAsia"/>
        </w:rPr>
        <w:t>分析</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pPr>
        <w:ind w:firstLine="560"/>
        <w:rPr>
          <w:rFonts w:cs="Times New Roman"/>
          <w:szCs w:val="24"/>
        </w:rPr>
      </w:pPr>
      <w:bookmarkStart w:id="2138" w:name="_Toc500637911"/>
      <w:bookmarkStart w:id="2139" w:name="_Toc731076848"/>
      <w:bookmarkStart w:id="2140" w:name="_Toc1659329095"/>
      <w:bookmarkStart w:id="2141" w:name="_Toc1681905104"/>
      <w:bookmarkStart w:id="2142" w:name="_Toc907937666"/>
      <w:bookmarkStart w:id="2143" w:name="_Toc876953940"/>
      <w:bookmarkStart w:id="2144" w:name="_Toc1189703284"/>
      <w:bookmarkStart w:id="2145" w:name="_Toc1392447048"/>
      <w:bookmarkStart w:id="2146" w:name="_Toc716036095"/>
      <w:bookmarkStart w:id="2147" w:name="_Toc1457089554"/>
      <w:bookmarkStart w:id="2148" w:name="_Toc1876338055"/>
      <w:bookmarkStart w:id="2149" w:name="_Toc309492629"/>
      <w:bookmarkStart w:id="2150" w:name="_Toc263830958"/>
      <w:bookmarkStart w:id="2151" w:name="_Toc715216569"/>
      <w:r>
        <w:rPr>
          <w:rFonts w:hint="eastAsia" w:cs="Times New Roman"/>
          <w:szCs w:val="24"/>
        </w:rPr>
        <w:t>根据二所“实施数字转型升级，打造智慧民航二所”这一自上而下的十四五数字化转型目标</w:t>
      </w:r>
      <w:r>
        <w:rPr>
          <w:rFonts w:cs="Times New Roman"/>
          <w:szCs w:val="24"/>
        </w:rPr>
        <w:t>，</w:t>
      </w:r>
      <w:r>
        <w:rPr>
          <w:rFonts w:hint="eastAsia" w:cs="Times New Roman"/>
          <w:szCs w:val="24"/>
        </w:rPr>
        <w:t>以及对</w:t>
      </w:r>
      <w:r>
        <w:rPr>
          <w:rFonts w:hint="eastAsia"/>
        </w:rPr>
        <w:t>各</w:t>
      </w:r>
      <w:r>
        <w:rPr>
          <w:rFonts w:hint="eastAsia" w:cs="Times New Roman"/>
          <w:szCs w:val="24"/>
        </w:rPr>
        <w:t>业务单位深入调研自下而上的梳理二所</w:t>
      </w:r>
      <w:r>
        <w:rPr>
          <w:rFonts w:cs="Times New Roman"/>
          <w:szCs w:val="24"/>
        </w:rPr>
        <w:t>数字化转型</w:t>
      </w:r>
      <w:r>
        <w:rPr>
          <w:rFonts w:hint="eastAsia" w:cs="Times New Roman"/>
          <w:szCs w:val="24"/>
        </w:rPr>
        <w:t>现状</w:t>
      </w:r>
      <w:r>
        <w:rPr>
          <w:rFonts w:cs="Times New Roman"/>
          <w:szCs w:val="24"/>
        </w:rPr>
        <w:t>，</w:t>
      </w:r>
      <w:r>
        <w:rPr>
          <w:rFonts w:hint="eastAsia" w:cs="Times New Roman"/>
          <w:szCs w:val="24"/>
        </w:rPr>
        <w:t>专家组</w:t>
      </w:r>
      <w:r>
        <w:rPr>
          <w:rFonts w:cs="Times New Roman"/>
          <w:szCs w:val="24"/>
        </w:rPr>
        <w:t>总结</w:t>
      </w:r>
      <w:r>
        <w:rPr>
          <w:rFonts w:hint="eastAsia" w:cs="Times New Roman"/>
          <w:szCs w:val="24"/>
        </w:rPr>
        <w:t>了</w:t>
      </w:r>
      <w:r>
        <w:rPr>
          <w:rFonts w:cs="Times New Roman"/>
          <w:szCs w:val="24"/>
        </w:rPr>
        <w:t>二所数字化转型的历史沉淀和成功经验</w:t>
      </w:r>
      <w:r>
        <w:rPr>
          <w:rFonts w:hint="eastAsia" w:cs="Times New Roman"/>
          <w:szCs w:val="24"/>
        </w:rPr>
        <w:t>。在此基础上，专家组</w:t>
      </w:r>
      <w:r>
        <w:rPr>
          <w:rFonts w:cs="Times New Roman"/>
          <w:szCs w:val="24"/>
        </w:rPr>
        <w:t>识别</w:t>
      </w:r>
      <w:r>
        <w:rPr>
          <w:rFonts w:hint="eastAsia" w:cs="Times New Roman"/>
          <w:szCs w:val="24"/>
        </w:rPr>
        <w:t>了</w:t>
      </w:r>
      <w:r>
        <w:rPr>
          <w:rFonts w:cs="Times New Roman"/>
          <w:szCs w:val="24"/>
        </w:rPr>
        <w:t>数字化转型愿景</w:t>
      </w:r>
      <w:r>
        <w:rPr>
          <w:rFonts w:hint="eastAsia" w:cs="Times New Roman"/>
          <w:szCs w:val="24"/>
        </w:rPr>
        <w:t>与现状之间</w:t>
      </w:r>
      <w:r>
        <w:rPr>
          <w:rFonts w:cs="Times New Roman"/>
          <w:szCs w:val="24"/>
        </w:rPr>
        <w:t>的差距，为</w:t>
      </w:r>
      <w:r>
        <w:rPr>
          <w:rFonts w:hint="eastAsia" w:cs="Times New Roman"/>
          <w:szCs w:val="24"/>
        </w:rPr>
        <w:t>制定</w:t>
      </w:r>
      <w:r>
        <w:rPr>
          <w:rFonts w:cs="Times New Roman"/>
          <w:szCs w:val="24"/>
        </w:rPr>
        <w:t>数字化转型路径提供</w:t>
      </w:r>
      <w:r>
        <w:rPr>
          <w:rFonts w:hint="eastAsia" w:cs="Times New Roman"/>
          <w:szCs w:val="24"/>
        </w:rPr>
        <w:t>了重要</w:t>
      </w:r>
      <w:r>
        <w:rPr>
          <w:rFonts w:cs="Times New Roman"/>
          <w:szCs w:val="24"/>
        </w:rPr>
        <w:t>依据。</w:t>
      </w:r>
    </w:p>
    <w:p>
      <w:pPr>
        <w:ind w:firstLine="560"/>
        <w:rPr>
          <w:rFonts w:cs="Times New Roman"/>
          <w:szCs w:val="24"/>
        </w:rPr>
      </w:pPr>
      <w:r>
        <w:rPr>
          <w:rFonts w:cs="Times New Roman"/>
          <w:szCs w:val="24"/>
        </w:rPr>
        <w:t>各专业领域</w:t>
      </w:r>
      <w:r>
        <w:rPr>
          <w:rFonts w:hint="eastAsia" w:cs="Times New Roman"/>
          <w:szCs w:val="24"/>
        </w:rPr>
        <w:t>的</w:t>
      </w:r>
      <w:r>
        <w:rPr>
          <w:rFonts w:cs="Times New Roman"/>
          <w:szCs w:val="24"/>
        </w:rPr>
        <w:t>咨询顾问通过</w:t>
      </w:r>
      <w:r>
        <w:rPr>
          <w:rFonts w:hint="eastAsia" w:cs="Times New Roman"/>
          <w:szCs w:val="24"/>
        </w:rPr>
        <w:t>深入研究</w:t>
      </w:r>
      <w:r>
        <w:rPr>
          <w:rFonts w:cs="Times New Roman"/>
          <w:szCs w:val="24"/>
        </w:rPr>
        <w:t>各个业务单位资料、访谈</w:t>
      </w:r>
      <w:r>
        <w:rPr>
          <w:rFonts w:hint="eastAsia" w:cs="Times New Roman"/>
          <w:szCs w:val="24"/>
        </w:rPr>
        <w:t>和</w:t>
      </w:r>
      <w:r>
        <w:rPr>
          <w:rFonts w:cs="Times New Roman"/>
          <w:szCs w:val="24"/>
        </w:rPr>
        <w:t>专题</w:t>
      </w:r>
      <w:r>
        <w:rPr>
          <w:rFonts w:hint="eastAsia" w:cs="Times New Roman"/>
          <w:szCs w:val="24"/>
        </w:rPr>
        <w:t>研讨</w:t>
      </w:r>
      <w:r>
        <w:rPr>
          <w:rFonts w:cs="Times New Roman"/>
          <w:szCs w:val="24"/>
        </w:rPr>
        <w:t>，</w:t>
      </w:r>
      <w:r>
        <w:rPr>
          <w:rFonts w:hint="eastAsia"/>
        </w:rPr>
        <w:t>对调研到的现状进行了详细的梳理和归纳，并按照业务数字化现状、业务域流程建设现状、数字化人才及文化现状、数字化应用和技术现状四个维度进行总结分析</w:t>
      </w:r>
      <w:r>
        <w:rPr>
          <w:rFonts w:cs="Times New Roman"/>
          <w:szCs w:val="24"/>
        </w:rPr>
        <w:t>。</w:t>
      </w:r>
    </w:p>
    <w:p>
      <w:pPr>
        <w:ind w:firstLine="560"/>
        <w:rPr>
          <w:rFonts w:cs="Times New Roman"/>
          <w:b/>
          <w:bCs/>
          <w:szCs w:val="24"/>
        </w:rPr>
      </w:pPr>
      <w:r>
        <w:rPr>
          <w:rFonts w:hint="eastAsia" w:cs="Times New Roman"/>
          <w:szCs w:val="24"/>
        </w:rPr>
        <w:t>其中，流程建设现状是根据调研情况，</w:t>
      </w:r>
      <w:r>
        <w:rPr>
          <w:rFonts w:hint="eastAsia" w:cs="Times New Roman"/>
          <w:b/>
          <w:bCs/>
          <w:szCs w:val="24"/>
        </w:rPr>
        <w:t>按照二所的业务价值链进行概括性总结分析。这一分析旨在为二所的数字化转型如何转、转什么，提供初步的方向指引。通过深入了解流程建设的现状，可以更好地把握数字化转型的关键环节和挑战，为二所的数字化转型提供有力的支持。</w:t>
      </w:r>
    </w:p>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Pr>
        <w:pStyle w:val="3"/>
        <w:spacing w:before="0" w:after="0"/>
        <w:ind w:firstLine="0"/>
      </w:pPr>
      <w:bookmarkStart w:id="2152" w:name="_Toc834999094"/>
      <w:bookmarkStart w:id="2153" w:name="_Toc889593052"/>
      <w:bookmarkStart w:id="2154" w:name="_Toc289484831"/>
      <w:bookmarkStart w:id="2155" w:name="_Toc1698946164"/>
      <w:bookmarkStart w:id="2156" w:name="_Toc1804520567"/>
      <w:bookmarkStart w:id="2157" w:name="_Toc1816657260"/>
      <w:bookmarkStart w:id="2158" w:name="_Toc1245678830"/>
      <w:bookmarkStart w:id="2159" w:name="_Toc1382744576"/>
      <w:bookmarkStart w:id="2160" w:name="_Toc1230720344"/>
      <w:bookmarkStart w:id="2161" w:name="_Toc38973703"/>
      <w:bookmarkStart w:id="2162" w:name="_Toc1277992259"/>
      <w:bookmarkStart w:id="2163" w:name="_Toc459963403"/>
      <w:bookmarkStart w:id="2164" w:name="_Toc1258838522"/>
      <w:bookmarkStart w:id="2165" w:name="_Toc1708291239"/>
      <w:bookmarkStart w:id="2166" w:name="_Toc1130531449"/>
      <w:bookmarkStart w:id="2167" w:name="_Toc379231116"/>
      <w:bookmarkStart w:id="2168" w:name="_Toc16728"/>
      <w:bookmarkStart w:id="2169" w:name="_Toc833595070"/>
      <w:bookmarkStart w:id="2170" w:name="_Toc977605857"/>
      <w:bookmarkStart w:id="2171" w:name="_Toc2067774524"/>
      <w:bookmarkStart w:id="2172" w:name="_Toc1050408089"/>
      <w:bookmarkStart w:id="2173" w:name="_Toc1537456665"/>
      <w:bookmarkStart w:id="2174" w:name="_Toc1335033022"/>
      <w:bookmarkStart w:id="2175" w:name="_Toc297193843"/>
      <w:bookmarkStart w:id="2176" w:name="_Toc1303586988"/>
      <w:bookmarkStart w:id="2177" w:name="_Toc422255834"/>
      <w:bookmarkStart w:id="2178" w:name="_Toc408369393"/>
      <w:bookmarkStart w:id="2179" w:name="_Toc710150834"/>
      <w:bookmarkStart w:id="2180" w:name="_Toc2093114363"/>
      <w:bookmarkStart w:id="2181" w:name="_Toc128056438"/>
      <w:bookmarkStart w:id="2182" w:name="_Toc1955103903"/>
      <w:bookmarkStart w:id="2183" w:name="_Toc769188192"/>
      <w:bookmarkStart w:id="2184" w:name="_Toc1686773944"/>
      <w:bookmarkStart w:id="2185" w:name="_Toc1933450737"/>
      <w:bookmarkStart w:id="2186" w:name="_Toc815486394"/>
      <w:bookmarkStart w:id="2187" w:name="_Toc16396"/>
      <w:bookmarkStart w:id="2188" w:name="_Toc1252942019"/>
      <w:bookmarkStart w:id="2189" w:name="_Toc346608957"/>
      <w:bookmarkStart w:id="2190" w:name="_Toc1677999660"/>
      <w:bookmarkStart w:id="2191" w:name="_Toc2043887766"/>
      <w:bookmarkStart w:id="2192" w:name="_Toc700439834"/>
      <w:bookmarkStart w:id="2193" w:name="_Toc1716336869"/>
      <w:bookmarkStart w:id="2194" w:name="_Toc1690648258"/>
      <w:bookmarkStart w:id="2195" w:name="_Toc2140200429"/>
      <w:bookmarkStart w:id="2196" w:name="_Toc1368947910"/>
      <w:bookmarkStart w:id="2197" w:name="_Toc12219591"/>
      <w:bookmarkStart w:id="2198" w:name="_Toc620984918"/>
      <w:bookmarkStart w:id="2199" w:name="_Toc2043367631"/>
      <w:bookmarkStart w:id="2200" w:name="_Toc2054852763"/>
      <w:r>
        <w:rPr>
          <w:rFonts w:hint="eastAsia"/>
        </w:rPr>
        <w:t xml:space="preserve"> </w:t>
      </w:r>
      <w:bookmarkStart w:id="2201" w:name="_Toc1434386166"/>
      <w:bookmarkStart w:id="2202" w:name="_Toc13472"/>
      <w:bookmarkStart w:id="2203" w:name="_Toc2028507093"/>
      <w:bookmarkStart w:id="2204" w:name="_Toc1108635858"/>
      <w:bookmarkStart w:id="2205" w:name="_Toc1524814374"/>
      <w:bookmarkStart w:id="2206" w:name="_Toc3700"/>
      <w:bookmarkStart w:id="2207" w:name="_Toc827914754"/>
      <w:bookmarkStart w:id="2208" w:name="_Toc1647496506"/>
      <w:bookmarkStart w:id="2209" w:name="_Toc437579437"/>
      <w:bookmarkStart w:id="2210" w:name="_Toc1708248090"/>
      <w:bookmarkStart w:id="2211" w:name="_Toc25133341"/>
      <w:bookmarkStart w:id="2212" w:name="_Toc1733"/>
      <w:bookmarkStart w:id="2213" w:name="_Toc25856"/>
      <w:bookmarkStart w:id="2214" w:name="_Toc257031762"/>
      <w:bookmarkStart w:id="2215" w:name="_Toc610800454"/>
      <w:bookmarkStart w:id="2216" w:name="_Toc1786120690"/>
      <w:bookmarkStart w:id="2217" w:name="_Toc32728"/>
      <w:bookmarkStart w:id="2218" w:name="_Toc977869375"/>
      <w:bookmarkStart w:id="2219" w:name="_Toc4723"/>
      <w:bookmarkStart w:id="2220" w:name="_Toc1785978635"/>
      <w:bookmarkStart w:id="2221" w:name="_Toc301219148"/>
      <w:bookmarkStart w:id="2222" w:name="_Toc244623330"/>
      <w:bookmarkStart w:id="2223" w:name="_Toc65691600"/>
      <w:bookmarkStart w:id="2224" w:name="_Toc97216619"/>
      <w:bookmarkStart w:id="2225" w:name="_Toc692828296"/>
      <w:bookmarkStart w:id="2226" w:name="_Toc1655199635"/>
      <w:bookmarkStart w:id="2227" w:name="_Toc20157"/>
      <w:bookmarkStart w:id="2228" w:name="_Toc450351005"/>
      <w:bookmarkStart w:id="2229" w:name="_Toc1728118113"/>
      <w:bookmarkStart w:id="2230" w:name="_Toc711948652"/>
      <w:bookmarkStart w:id="2231" w:name="_Toc1203381312"/>
      <w:bookmarkStart w:id="2232" w:name="_Toc3315"/>
      <w:bookmarkStart w:id="2233" w:name="_Toc867431604"/>
      <w:bookmarkStart w:id="2234" w:name="_Toc259451316"/>
      <w:r>
        <w:rPr>
          <w:rFonts w:hint="eastAsia"/>
        </w:rPr>
        <w:t>业务数字化战略现状分析</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pPr>
        <w:numPr>
          <w:ilvl w:val="255"/>
          <w:numId w:val="0"/>
        </w:numPr>
        <w:ind w:firstLine="560" w:firstLineChars="200"/>
        <w:jc w:val="left"/>
        <w:rPr>
          <w:rFonts w:cs="Times New Roman"/>
          <w:b/>
          <w:bCs/>
          <w:szCs w:val="28"/>
        </w:rPr>
      </w:pPr>
      <w:r>
        <w:rPr>
          <w:rFonts w:cs="Times New Roman"/>
          <w:szCs w:val="28"/>
        </w:rPr>
        <w:t>业务</w:t>
      </w:r>
      <w:r>
        <w:rPr>
          <w:rFonts w:hint="eastAsia" w:cs="Times New Roman"/>
          <w:szCs w:val="28"/>
        </w:rPr>
        <w:t>既</w:t>
      </w:r>
      <w:r>
        <w:rPr>
          <w:rFonts w:cs="Times New Roman"/>
          <w:szCs w:val="28"/>
        </w:rPr>
        <w:t>是数字化转型的主要切入点，也是落脚点。本</w:t>
      </w:r>
      <w:r>
        <w:rPr>
          <w:rFonts w:hint="eastAsia" w:cs="Times New Roman"/>
          <w:szCs w:val="28"/>
        </w:rPr>
        <w:t>节</w:t>
      </w:r>
      <w:r>
        <w:rPr>
          <w:rFonts w:cs="Times New Roman"/>
          <w:szCs w:val="28"/>
        </w:rPr>
        <w:t>业务</w:t>
      </w:r>
      <w:r>
        <w:rPr>
          <w:rFonts w:hint="eastAsia" w:cs="Times New Roman"/>
          <w:szCs w:val="28"/>
        </w:rPr>
        <w:t>数字化战略</w:t>
      </w:r>
      <w:r>
        <w:rPr>
          <w:rFonts w:cs="Times New Roman"/>
          <w:szCs w:val="28"/>
        </w:rPr>
        <w:t>现状</w:t>
      </w:r>
      <w:r>
        <w:rPr>
          <w:rFonts w:hint="eastAsia" w:cs="Times New Roman"/>
          <w:szCs w:val="28"/>
        </w:rPr>
        <w:t>分析的主要目的是深入</w:t>
      </w:r>
      <w:r>
        <w:rPr>
          <w:rFonts w:cs="Times New Roman"/>
          <w:szCs w:val="28"/>
        </w:rPr>
        <w:t>了解二所</w:t>
      </w:r>
      <w:r>
        <w:rPr>
          <w:rFonts w:hint="eastAsia" w:cs="Times New Roman"/>
          <w:szCs w:val="28"/>
        </w:rPr>
        <w:t>的</w:t>
      </w:r>
      <w:r>
        <w:rPr>
          <w:rFonts w:cs="Times New Roman"/>
          <w:szCs w:val="28"/>
        </w:rPr>
        <w:t>业务</w:t>
      </w:r>
      <w:r>
        <w:rPr>
          <w:rFonts w:hint="eastAsia" w:cs="Times New Roman"/>
          <w:szCs w:val="28"/>
        </w:rPr>
        <w:t>数字化</w:t>
      </w:r>
      <w:r>
        <w:rPr>
          <w:rFonts w:cs="Times New Roman"/>
          <w:szCs w:val="28"/>
        </w:rPr>
        <w:t>战略执行情况、业务数字化规划和分布情况</w:t>
      </w:r>
      <w:r>
        <w:rPr>
          <w:rFonts w:hint="eastAsia" w:cs="Times New Roman"/>
          <w:szCs w:val="28"/>
        </w:rPr>
        <w:t>，</w:t>
      </w:r>
      <w:r>
        <w:rPr>
          <w:rFonts w:cs="Times New Roman"/>
          <w:szCs w:val="28"/>
        </w:rPr>
        <w:t>以及</w:t>
      </w:r>
      <w:r>
        <w:rPr>
          <w:rFonts w:hint="eastAsia" w:cs="Times New Roman"/>
          <w:szCs w:val="28"/>
        </w:rPr>
        <w:t>所</w:t>
      </w:r>
      <w:r>
        <w:rPr>
          <w:rFonts w:cs="Times New Roman"/>
          <w:szCs w:val="28"/>
        </w:rPr>
        <w:t>对应的IT战略</w:t>
      </w:r>
      <w:r>
        <w:rPr>
          <w:rFonts w:hint="eastAsia" w:cs="Times New Roman"/>
          <w:szCs w:val="28"/>
        </w:rPr>
        <w:t>，</w:t>
      </w:r>
      <w:r>
        <w:rPr>
          <w:rFonts w:hint="eastAsia" w:cs="Times New Roman"/>
          <w:b/>
          <w:bCs/>
          <w:szCs w:val="28"/>
        </w:rPr>
        <w:t>以识别在业务数字化和业务模式方面可能存在的提升机会。</w:t>
      </w:r>
    </w:p>
    <w:p>
      <w:pPr>
        <w:pStyle w:val="4"/>
        <w:spacing w:before="0" w:after="0"/>
        <w:ind w:left="0" w:firstLine="0"/>
      </w:pPr>
      <w:r>
        <w:rPr>
          <w:rFonts w:hint="eastAsia"/>
        </w:rPr>
        <w:t xml:space="preserve"> </w:t>
      </w:r>
      <w:bookmarkStart w:id="2235" w:name="_Toc1413590331"/>
      <w:bookmarkStart w:id="2236" w:name="_Toc2089596727"/>
      <w:bookmarkStart w:id="2237" w:name="_Toc971264457"/>
      <w:bookmarkStart w:id="2238" w:name="_Toc1274744034"/>
      <w:bookmarkStart w:id="2239" w:name="_Toc76870740"/>
      <w:bookmarkStart w:id="2240" w:name="_Toc1216721565"/>
      <w:bookmarkStart w:id="2241" w:name="_Toc1206464602"/>
      <w:bookmarkStart w:id="2242" w:name="_Toc358235134"/>
      <w:bookmarkStart w:id="2243" w:name="_Toc20663"/>
      <w:bookmarkStart w:id="2244" w:name="_Toc25559"/>
      <w:bookmarkStart w:id="2245" w:name="_Toc4799"/>
      <w:bookmarkStart w:id="2246" w:name="_Toc751397718"/>
      <w:bookmarkStart w:id="2247" w:name="_Toc1912283163"/>
      <w:bookmarkStart w:id="2248" w:name="_Toc1343209817"/>
      <w:bookmarkStart w:id="2249" w:name="_Toc437102207"/>
      <w:bookmarkStart w:id="2250" w:name="_Toc1509267375"/>
      <w:bookmarkStart w:id="2251" w:name="_Toc228723338"/>
      <w:bookmarkStart w:id="2252" w:name="_Toc1815815926"/>
      <w:bookmarkStart w:id="2253" w:name="_Toc1316969007"/>
      <w:bookmarkStart w:id="2254" w:name="_Toc16713"/>
      <w:bookmarkStart w:id="2255" w:name="_Toc272126642"/>
      <w:bookmarkStart w:id="2256" w:name="_Toc1632824167"/>
      <w:bookmarkStart w:id="2257" w:name="_Toc23480"/>
      <w:bookmarkStart w:id="2258" w:name="_Toc6802"/>
      <w:bookmarkStart w:id="2259" w:name="_Toc1563984326"/>
      <w:bookmarkStart w:id="2260" w:name="_Toc1832143813"/>
      <w:bookmarkStart w:id="2261" w:name="_Toc1967115571"/>
      <w:bookmarkStart w:id="2262" w:name="_Toc27571"/>
      <w:bookmarkStart w:id="2263" w:name="_Toc708836838"/>
      <w:bookmarkStart w:id="2264" w:name="_Toc12522"/>
      <w:bookmarkStart w:id="2265" w:name="_Toc1100606952"/>
      <w:bookmarkStart w:id="2266" w:name="_Toc1804019064"/>
      <w:r>
        <w:t>业务</w:t>
      </w:r>
      <w:r>
        <w:rPr>
          <w:rFonts w:hint="eastAsia"/>
        </w:rPr>
        <w:t>数字化战略执行现状</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pPr>
        <w:ind w:firstLine="560" w:firstLineChars="0"/>
        <w:rPr>
          <w:rFonts w:cs="Times New Roman"/>
          <w:szCs w:val="24"/>
        </w:rPr>
      </w:pPr>
      <w:r>
        <w:rPr>
          <w:rFonts w:hint="default" w:cs="Times New Roman"/>
          <w:szCs w:val="24"/>
        </w:rPr>
        <w:t>主要从业务营收视角、业务板块视角、业务净利润视角这三个视角出发，分析二所业务数字化战略执行现状。</w:t>
      </w:r>
    </w:p>
    <w:p>
      <w:pPr>
        <w:pStyle w:val="5"/>
        <w:ind w:firstLine="0"/>
      </w:pPr>
      <w:r>
        <w:t>业务营收视角</w:t>
      </w:r>
    </w:p>
    <w:p>
      <w:pPr>
        <w:ind w:firstLine="560"/>
        <w:rPr>
          <w:rFonts w:cs="Times New Roman"/>
          <w:szCs w:val="24"/>
        </w:rPr>
      </w:pPr>
      <w:r>
        <w:rPr>
          <w:rFonts w:cs="Times New Roman"/>
          <w:szCs w:val="24"/>
        </w:rPr>
        <w:t>通过整理2022年各独立法人年度审计报告以及各所属单位2022年度工作总结，初步</w:t>
      </w:r>
      <w:r>
        <w:rPr>
          <w:rFonts w:hint="eastAsia" w:cs="Times New Roman"/>
          <w:szCs w:val="24"/>
        </w:rPr>
        <w:t>得</w:t>
      </w:r>
      <w:r>
        <w:rPr>
          <w:rFonts w:cs="Times New Roman"/>
          <w:szCs w:val="24"/>
        </w:rPr>
        <w:t>出</w:t>
      </w:r>
      <w:r>
        <w:rPr>
          <w:rFonts w:hint="eastAsia" w:cs="Times New Roman"/>
          <w:szCs w:val="24"/>
        </w:rPr>
        <w:t>了</w:t>
      </w:r>
      <w:r>
        <w:rPr>
          <w:rFonts w:cs="Times New Roman"/>
          <w:szCs w:val="24"/>
        </w:rPr>
        <w:t>各业务单位的营收占比</w:t>
      </w:r>
      <w:r>
        <w:rPr>
          <w:rFonts w:hint="eastAsia" w:cs="Times New Roman"/>
          <w:szCs w:val="24"/>
        </w:rPr>
        <w:t>（详见图4-1）</w:t>
      </w:r>
      <w:r>
        <w:rPr>
          <w:rFonts w:cs="Times New Roman"/>
          <w:szCs w:val="24"/>
        </w:rPr>
        <w:t>。分析</w:t>
      </w:r>
      <w:r>
        <w:rPr>
          <w:rFonts w:hint="eastAsia" w:cs="Times New Roman"/>
          <w:szCs w:val="24"/>
        </w:rPr>
        <w:t>结果显示，</w:t>
      </w:r>
      <w:r>
        <w:rPr>
          <w:rFonts w:cs="Times New Roman"/>
          <w:szCs w:val="24"/>
        </w:rPr>
        <w:t>二所</w:t>
      </w:r>
      <w:r>
        <w:rPr>
          <w:rFonts w:hint="eastAsia" w:cs="Times New Roman"/>
          <w:szCs w:val="24"/>
        </w:rPr>
        <w:t>超过</w:t>
      </w:r>
      <w:r>
        <w:rPr>
          <w:rFonts w:cs="Times New Roman"/>
          <w:szCs w:val="24"/>
        </w:rPr>
        <w:t>80%营收</w:t>
      </w:r>
      <w:r>
        <w:rPr>
          <w:rFonts w:hint="eastAsia" w:cs="Times New Roman"/>
          <w:szCs w:val="24"/>
        </w:rPr>
        <w:t>来自</w:t>
      </w:r>
      <w:r>
        <w:rPr>
          <w:rFonts w:cs="Times New Roman"/>
          <w:szCs w:val="24"/>
        </w:rPr>
        <w:t>电子公司，</w:t>
      </w:r>
      <w:r>
        <w:rPr>
          <w:rFonts w:hint="eastAsia" w:cs="Times New Roman"/>
          <w:szCs w:val="24"/>
        </w:rPr>
        <w:t>而</w:t>
      </w:r>
      <w:r>
        <w:rPr>
          <w:rFonts w:cs="Times New Roman"/>
          <w:szCs w:val="24"/>
        </w:rPr>
        <w:t>其他单位</w:t>
      </w:r>
      <w:r>
        <w:rPr>
          <w:rFonts w:hint="eastAsia" w:cs="Times New Roman"/>
          <w:szCs w:val="24"/>
        </w:rPr>
        <w:t>的</w:t>
      </w:r>
      <w:r>
        <w:rPr>
          <w:rFonts w:cs="Times New Roman"/>
          <w:szCs w:val="24"/>
        </w:rPr>
        <w:t>营收较</w:t>
      </w:r>
      <w:r>
        <w:rPr>
          <w:rFonts w:hint="eastAsia" w:cs="Times New Roman"/>
          <w:szCs w:val="24"/>
        </w:rPr>
        <w:t>为</w:t>
      </w:r>
      <w:r>
        <w:rPr>
          <w:rFonts w:cs="Times New Roman"/>
          <w:szCs w:val="24"/>
        </w:rPr>
        <w:t>分散。其中电子公司</w:t>
      </w:r>
      <w:r>
        <w:rPr>
          <w:rFonts w:hint="eastAsia" w:cs="Times New Roman"/>
          <w:szCs w:val="24"/>
        </w:rPr>
        <w:t>的</w:t>
      </w:r>
      <w:r>
        <w:rPr>
          <w:rFonts w:cs="Times New Roman"/>
          <w:szCs w:val="24"/>
        </w:rPr>
        <w:t>营收</w:t>
      </w:r>
      <w:r>
        <w:rPr>
          <w:rFonts w:hint="eastAsia" w:cs="Times New Roman"/>
          <w:szCs w:val="24"/>
        </w:rPr>
        <w:t>主要</w:t>
      </w:r>
      <w:r>
        <w:rPr>
          <w:rFonts w:cs="Times New Roman"/>
          <w:szCs w:val="24"/>
        </w:rPr>
        <w:t>以工程集成为主，</w:t>
      </w:r>
      <w:r>
        <w:rPr>
          <w:rFonts w:hint="eastAsia" w:cs="Times New Roman"/>
          <w:szCs w:val="24"/>
        </w:rPr>
        <w:t>而其他</w:t>
      </w:r>
      <w:r>
        <w:rPr>
          <w:rFonts w:cs="Times New Roman"/>
          <w:szCs w:val="24"/>
        </w:rPr>
        <w:t>所属单位</w:t>
      </w:r>
      <w:r>
        <w:rPr>
          <w:rFonts w:hint="eastAsia" w:cs="Times New Roman"/>
          <w:szCs w:val="24"/>
        </w:rPr>
        <w:t>则</w:t>
      </w:r>
      <w:r>
        <w:rPr>
          <w:rFonts w:cs="Times New Roman"/>
          <w:szCs w:val="24"/>
        </w:rPr>
        <w:t>以课题研究、科研成果转化产品或项目、检验检测等业务为主。</w:t>
      </w:r>
    </w:p>
    <w:p>
      <w:pPr>
        <w:pStyle w:val="12"/>
        <w:keepNext w:val="0"/>
        <w:widowControl w:val="0"/>
        <w:rPr>
          <w:rFonts w:ascii="Times New Roman" w:hAnsi="Times New Roman" w:eastAsia="宋体" w:cs="Times New Roman"/>
          <w:sz w:val="24"/>
          <w:szCs w:val="24"/>
        </w:rPr>
      </w:pPr>
      <w:r>
        <w:rPr>
          <w:sz w:val="21"/>
        </w:rPr>
        <w:drawing>
          <wp:anchor distT="0" distB="0" distL="114300" distR="114300" simplePos="0" relativeHeight="251660288" behindDoc="0" locked="0" layoutInCell="1" allowOverlap="1">
            <wp:simplePos x="0" y="0"/>
            <wp:positionH relativeFrom="column">
              <wp:posOffset>-48260</wp:posOffset>
            </wp:positionH>
            <wp:positionV relativeFrom="paragraph">
              <wp:posOffset>17145</wp:posOffset>
            </wp:positionV>
            <wp:extent cx="5353685" cy="2879725"/>
            <wp:effectExtent l="0" t="0" r="5715" b="15875"/>
            <wp:wrapTopAndBottom/>
            <wp:docPr id="26" name="图片 26" descr="截屏2023-11-18 下午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11-18 下午5.01.49"/>
                    <pic:cNvPicPr>
                      <a:picLocks noChangeAspect="1"/>
                    </pic:cNvPicPr>
                  </pic:nvPicPr>
                  <pic:blipFill>
                    <a:blip r:embed="rId27"/>
                    <a:stretch>
                      <a:fillRect/>
                    </a:stretch>
                  </pic:blipFill>
                  <pic:spPr>
                    <a:xfrm>
                      <a:off x="0" y="0"/>
                      <a:ext cx="5353685" cy="2879725"/>
                    </a:xfrm>
                    <a:prstGeom prst="rect">
                      <a:avLst/>
                    </a:prstGeom>
                  </pic:spPr>
                </pic:pic>
              </a:graphicData>
            </a:graphic>
          </wp:anchor>
        </w:drawing>
      </w:r>
      <w:r>
        <w:rPr>
          <w:rFonts w:ascii="Times New Roman" w:hAnsi="Times New Roman" w:eastAsia="宋体" w:cs="Times New Roman"/>
          <w:sz w:val="24"/>
          <w:szCs w:val="24"/>
        </w:rPr>
        <w:t>图</w:t>
      </w:r>
      <w:r>
        <w:rPr>
          <w:rFonts w:hint="eastAsia" w:ascii="Times New Roman" w:hAnsi="Times New Roman" w:eastAsia="宋体" w:cs="Times New Roman"/>
          <w:sz w:val="24"/>
          <w:szCs w:val="24"/>
        </w:rPr>
        <w:t xml:space="preserve">4-1 </w:t>
      </w:r>
      <w:r>
        <w:rPr>
          <w:rFonts w:ascii="Times New Roman" w:hAnsi="Times New Roman" w:eastAsia="宋体" w:cs="Times New Roman"/>
          <w:sz w:val="24"/>
          <w:szCs w:val="24"/>
        </w:rPr>
        <w:t>2022年二所各业务单位营收占比</w:t>
      </w:r>
    </w:p>
    <w:p>
      <w:pPr>
        <w:ind w:firstLine="480"/>
        <w:rPr>
          <w:sz w:val="24"/>
          <w:szCs w:val="21"/>
        </w:rPr>
      </w:pPr>
      <w:r>
        <w:rPr>
          <w:rFonts w:hint="eastAsia"/>
          <w:sz w:val="24"/>
          <w:szCs w:val="21"/>
        </w:rPr>
        <w:t>（注意：此分布仅做营收占比示意用，存在总量占比非100%。因为独立法人单位数据来自2022年度审计报告统计，其他部分数据来自日常工作报告总结，存在统计时间和口径不一致。）</w:t>
      </w:r>
    </w:p>
    <w:p>
      <w:pPr>
        <w:ind w:firstLine="480"/>
        <w:rPr>
          <w:rFonts w:cs="Times New Roman"/>
          <w:sz w:val="24"/>
          <w:szCs w:val="24"/>
        </w:rPr>
      </w:pPr>
      <w:r>
        <w:rPr>
          <w:rFonts w:hint="eastAsia" w:cs="Times New Roman"/>
          <w:sz w:val="24"/>
          <w:szCs w:val="24"/>
        </w:rPr>
        <w:t>（注意：</w:t>
      </w:r>
      <w:r>
        <w:rPr>
          <w:rFonts w:cs="Times New Roman"/>
          <w:sz w:val="24"/>
          <w:szCs w:val="24"/>
        </w:rPr>
        <w:t>本次营收统计的目标仅用于示意各业务单位与二所总营收的关系，部分数据并非来自统一的数据源和口径，因此可能存在总数的偏差。其中独立法人主体单位的数据来自于年度审计报告，其他数据来自于日常工作总结，因此可能存在重复统计的内容。此外，信息公司和物流公司的营收占比分母以二所合并报表营收为准。</w:t>
      </w:r>
      <w:r>
        <w:rPr>
          <w:rFonts w:hint="eastAsia" w:cs="Times New Roman"/>
          <w:sz w:val="24"/>
          <w:szCs w:val="24"/>
        </w:rPr>
        <w:t>）</w:t>
      </w:r>
    </w:p>
    <w:p>
      <w:pPr>
        <w:ind w:firstLine="560"/>
        <w:rPr>
          <w:rFonts w:cs="Times New Roman"/>
          <w:szCs w:val="24"/>
        </w:rPr>
      </w:pPr>
      <w:r>
        <w:rPr>
          <w:rFonts w:hint="eastAsia" w:cs="Times New Roman"/>
          <w:szCs w:val="24"/>
        </w:rPr>
        <w:t>从</w:t>
      </w:r>
      <w:r>
        <w:rPr>
          <w:rFonts w:cs="Times New Roman"/>
          <w:szCs w:val="24"/>
        </w:rPr>
        <w:t>营收分布</w:t>
      </w:r>
      <w:r>
        <w:rPr>
          <w:rFonts w:hint="eastAsia" w:cs="Times New Roman"/>
          <w:szCs w:val="24"/>
        </w:rPr>
        <w:t>来看</w:t>
      </w:r>
      <w:r>
        <w:rPr>
          <w:rFonts w:cs="Times New Roman"/>
          <w:szCs w:val="24"/>
        </w:rPr>
        <w:t>，</w:t>
      </w:r>
      <w:r>
        <w:rPr>
          <w:rFonts w:cs="Times New Roman"/>
          <w:b/>
          <w:bCs/>
          <w:szCs w:val="24"/>
        </w:rPr>
        <w:t>二所</w:t>
      </w:r>
      <w:r>
        <w:rPr>
          <w:rFonts w:hint="eastAsia" w:cs="Times New Roman"/>
          <w:b/>
          <w:bCs/>
          <w:szCs w:val="24"/>
        </w:rPr>
        <w:t>的</w:t>
      </w:r>
      <w:r>
        <w:rPr>
          <w:rFonts w:cs="Times New Roman"/>
          <w:b/>
          <w:bCs/>
          <w:szCs w:val="24"/>
        </w:rPr>
        <w:t>业务</w:t>
      </w:r>
      <w:r>
        <w:rPr>
          <w:rFonts w:hint="eastAsia" w:cs="Times New Roman"/>
          <w:b/>
          <w:bCs/>
          <w:szCs w:val="24"/>
        </w:rPr>
        <w:t>模式中业务数字化的占比不高，</w:t>
      </w:r>
      <w:r>
        <w:rPr>
          <w:rFonts w:cs="Times New Roman"/>
          <w:b/>
          <w:bCs/>
          <w:szCs w:val="24"/>
        </w:rPr>
        <w:t>与二所战略规划的</w:t>
      </w:r>
      <w:r>
        <w:rPr>
          <w:rFonts w:hint="eastAsia" w:cs="Times New Roman"/>
          <w:b/>
          <w:bCs/>
          <w:szCs w:val="24"/>
        </w:rPr>
        <w:t>产业</w:t>
      </w:r>
      <w:r>
        <w:rPr>
          <w:rFonts w:cs="Times New Roman"/>
          <w:b/>
          <w:bCs/>
          <w:szCs w:val="24"/>
        </w:rPr>
        <w:t>数字化、数字</w:t>
      </w:r>
      <w:r>
        <w:rPr>
          <w:rFonts w:hint="eastAsia" w:cs="Times New Roman"/>
          <w:b/>
          <w:bCs/>
          <w:szCs w:val="24"/>
        </w:rPr>
        <w:t>产业化相比</w:t>
      </w:r>
      <w:r>
        <w:rPr>
          <w:rFonts w:cs="Times New Roman"/>
          <w:szCs w:val="24"/>
        </w:rPr>
        <w:t>还有较</w:t>
      </w:r>
      <w:r>
        <w:rPr>
          <w:rFonts w:hint="eastAsia" w:cs="Times New Roman"/>
          <w:szCs w:val="24"/>
        </w:rPr>
        <w:t>大的提升</w:t>
      </w:r>
      <w:r>
        <w:rPr>
          <w:rFonts w:cs="Times New Roman"/>
          <w:szCs w:val="24"/>
        </w:rPr>
        <w:t>空间。</w:t>
      </w:r>
      <w:r>
        <w:rPr>
          <w:rFonts w:hint="eastAsia" w:cs="Times New Roman"/>
          <w:szCs w:val="24"/>
        </w:rPr>
        <w:t>此外</w:t>
      </w:r>
      <w:r>
        <w:rPr>
          <w:rFonts w:cs="Times New Roman"/>
          <w:szCs w:val="24"/>
        </w:rPr>
        <w:t>，</w:t>
      </w:r>
      <w:r>
        <w:rPr>
          <w:rFonts w:cs="Times New Roman"/>
          <w:b/>
          <w:bCs/>
          <w:szCs w:val="24"/>
        </w:rPr>
        <w:t>科研成果转化</w:t>
      </w:r>
      <w:r>
        <w:rPr>
          <w:rFonts w:hint="eastAsia" w:cs="Times New Roman"/>
          <w:b/>
          <w:bCs/>
          <w:szCs w:val="24"/>
        </w:rPr>
        <w:t>也</w:t>
      </w:r>
      <w:r>
        <w:rPr>
          <w:rFonts w:cs="Times New Roman"/>
          <w:b/>
          <w:bCs/>
          <w:szCs w:val="24"/>
        </w:rPr>
        <w:t>有较大的提升空间</w:t>
      </w:r>
      <w:r>
        <w:rPr>
          <w:rFonts w:hint="eastAsia" w:cs="Times New Roman"/>
          <w:b/>
          <w:bCs/>
          <w:szCs w:val="24"/>
        </w:rPr>
        <w:t>，</w:t>
      </w:r>
      <w:r>
        <w:rPr>
          <w:rFonts w:hint="eastAsia" w:cs="Times New Roman"/>
          <w:szCs w:val="24"/>
        </w:rPr>
        <w:t>建议将此</w:t>
      </w:r>
      <w:r>
        <w:rPr>
          <w:rFonts w:cs="Times New Roman"/>
          <w:szCs w:val="24"/>
        </w:rPr>
        <w:t>作为数字化转型的重点业务目标。</w:t>
      </w:r>
    </w:p>
    <w:p>
      <w:pPr>
        <w:pStyle w:val="5"/>
        <w:ind w:firstLine="0"/>
      </w:pPr>
      <w:r>
        <w:rPr>
          <w:rFonts w:hint="eastAsia"/>
        </w:rPr>
        <w:t>业务板块视角</w:t>
      </w:r>
    </w:p>
    <w:p>
      <w:pPr>
        <w:pStyle w:val="12"/>
        <w:ind w:firstLine="560" w:firstLineChars="200"/>
        <w:jc w:val="both"/>
        <w:rPr>
          <w:rFonts w:ascii="Times New Roman" w:hAnsi="Times New Roman" w:eastAsia="宋体" w:cs="Times New Roman"/>
          <w:sz w:val="28"/>
          <w:szCs w:val="28"/>
        </w:rPr>
      </w:pPr>
      <w:r>
        <w:rPr>
          <w:rFonts w:ascii="Times New Roman" w:hAnsi="Times New Roman" w:eastAsia="宋体" w:cs="Times New Roman"/>
          <w:sz w:val="28"/>
          <w:szCs w:val="28"/>
        </w:rPr>
        <w:t>通过</w:t>
      </w:r>
      <w:r>
        <w:rPr>
          <w:rFonts w:hint="eastAsia" w:ascii="Times New Roman" w:hAnsi="Times New Roman" w:eastAsia="宋体" w:cs="Times New Roman"/>
          <w:sz w:val="28"/>
          <w:szCs w:val="28"/>
        </w:rPr>
        <w:t>对</w:t>
      </w:r>
      <w:r>
        <w:rPr>
          <w:rFonts w:ascii="Times New Roman" w:hAnsi="Times New Roman" w:eastAsia="宋体" w:cs="Times New Roman"/>
          <w:sz w:val="28"/>
          <w:szCs w:val="28"/>
        </w:rPr>
        <w:t>二所2022年度各业务板块工作总结和</w:t>
      </w:r>
      <w:r>
        <w:rPr>
          <w:rFonts w:hint="eastAsia" w:ascii="Times New Roman" w:hAnsi="Times New Roman" w:eastAsia="宋体" w:cs="Times New Roman"/>
          <w:sz w:val="28"/>
          <w:szCs w:val="28"/>
        </w:rPr>
        <w:t>业务</w:t>
      </w:r>
      <w:r>
        <w:rPr>
          <w:rFonts w:ascii="Times New Roman" w:hAnsi="Times New Roman" w:eastAsia="宋体" w:cs="Times New Roman"/>
          <w:sz w:val="28"/>
          <w:szCs w:val="28"/>
        </w:rPr>
        <w:t>宣传资料</w:t>
      </w:r>
      <w:r>
        <w:rPr>
          <w:rFonts w:hint="eastAsia" w:ascii="Times New Roman" w:hAnsi="Times New Roman" w:eastAsia="宋体" w:cs="Times New Roman"/>
          <w:sz w:val="28"/>
          <w:szCs w:val="28"/>
        </w:rPr>
        <w:t>进行整理分析</w:t>
      </w:r>
      <w:r>
        <w:rPr>
          <w:rFonts w:ascii="Times New Roman" w:hAnsi="Times New Roman" w:eastAsia="宋体" w:cs="Times New Roman"/>
          <w:sz w:val="28"/>
          <w:szCs w:val="28"/>
        </w:rPr>
        <w:t>，发现二所</w:t>
      </w:r>
      <w:r>
        <w:rPr>
          <w:rFonts w:hint="eastAsia" w:ascii="Times New Roman" w:hAnsi="Times New Roman" w:eastAsia="宋体" w:cs="Times New Roman"/>
          <w:sz w:val="28"/>
          <w:szCs w:val="28"/>
        </w:rPr>
        <w:t>的</w:t>
      </w:r>
      <w:r>
        <w:rPr>
          <w:rFonts w:ascii="Times New Roman" w:hAnsi="Times New Roman" w:eastAsia="宋体" w:cs="Times New Roman"/>
          <w:sz w:val="28"/>
          <w:szCs w:val="28"/>
        </w:rPr>
        <w:t>营收</w:t>
      </w:r>
      <w:r>
        <w:rPr>
          <w:rFonts w:hint="eastAsia" w:ascii="Times New Roman" w:hAnsi="Times New Roman" w:eastAsia="宋体" w:cs="Times New Roman"/>
          <w:sz w:val="28"/>
          <w:szCs w:val="28"/>
        </w:rPr>
        <w:t>主要来源于三个板块：机场业务板块、空管业务板块和航空化学板块。其中，</w:t>
      </w:r>
      <w:r>
        <w:rPr>
          <w:rFonts w:ascii="Times New Roman" w:hAnsi="Times New Roman" w:eastAsia="宋体" w:cs="Times New Roman"/>
          <w:sz w:val="28"/>
          <w:szCs w:val="28"/>
        </w:rPr>
        <w:t>机场业务板块</w:t>
      </w:r>
      <w:r>
        <w:rPr>
          <w:rFonts w:hint="eastAsia" w:ascii="Times New Roman" w:hAnsi="Times New Roman" w:eastAsia="宋体" w:cs="Times New Roman"/>
          <w:sz w:val="28"/>
          <w:szCs w:val="28"/>
        </w:rPr>
        <w:t>贡献了83%的营收</w:t>
      </w:r>
      <w:r>
        <w:rPr>
          <w:rFonts w:ascii="Times New Roman" w:hAnsi="Times New Roman" w:eastAsia="宋体" w:cs="Times New Roman"/>
          <w:sz w:val="28"/>
          <w:szCs w:val="28"/>
        </w:rPr>
        <w:t>，空管业务板块</w:t>
      </w:r>
      <w:r>
        <w:rPr>
          <w:rFonts w:hint="eastAsia" w:ascii="Times New Roman" w:hAnsi="Times New Roman" w:eastAsia="宋体" w:cs="Times New Roman"/>
          <w:sz w:val="28"/>
          <w:szCs w:val="28"/>
        </w:rPr>
        <w:t>贡献了10%的营收</w:t>
      </w:r>
      <w:r>
        <w:rPr>
          <w:rFonts w:ascii="Times New Roman" w:hAnsi="Times New Roman" w:eastAsia="宋体" w:cs="Times New Roman"/>
          <w:sz w:val="28"/>
          <w:szCs w:val="28"/>
        </w:rPr>
        <w:t>，</w:t>
      </w:r>
      <w:r>
        <w:rPr>
          <w:rFonts w:hint="eastAsia" w:ascii="Times New Roman" w:hAnsi="Times New Roman" w:eastAsia="宋体" w:cs="Times New Roman"/>
          <w:sz w:val="28"/>
          <w:szCs w:val="28"/>
        </w:rPr>
        <w:t>而</w:t>
      </w:r>
      <w:r>
        <w:rPr>
          <w:rFonts w:ascii="Times New Roman" w:hAnsi="Times New Roman" w:eastAsia="宋体" w:cs="Times New Roman"/>
          <w:sz w:val="28"/>
          <w:szCs w:val="28"/>
        </w:rPr>
        <w:t>航空化学板块</w:t>
      </w:r>
      <w:r>
        <w:rPr>
          <w:rFonts w:hint="eastAsia" w:ascii="Times New Roman" w:hAnsi="Times New Roman" w:eastAsia="宋体" w:cs="Times New Roman"/>
          <w:sz w:val="28"/>
          <w:szCs w:val="28"/>
        </w:rPr>
        <w:t>贡献了7%的营收（详见图4-2）。这些数据表明，二所在这些</w:t>
      </w:r>
      <w:r>
        <w:rPr>
          <w:rFonts w:ascii="Times New Roman" w:hAnsi="Times New Roman" w:eastAsia="宋体" w:cs="Times New Roman"/>
          <w:sz w:val="28"/>
          <w:szCs w:val="28"/>
        </w:rPr>
        <w:t>细分行业领域已经</w:t>
      </w:r>
      <w:r>
        <w:rPr>
          <w:rFonts w:ascii="Times New Roman" w:hAnsi="Times New Roman" w:eastAsia="宋体" w:cs="Times New Roman"/>
          <w:b/>
          <w:bCs/>
          <w:sz w:val="28"/>
          <w:szCs w:val="28"/>
        </w:rPr>
        <w:t>占据</w:t>
      </w:r>
      <w:r>
        <w:rPr>
          <w:rFonts w:hint="eastAsia" w:ascii="Times New Roman" w:hAnsi="Times New Roman" w:eastAsia="宋体" w:cs="Times New Roman"/>
          <w:b/>
          <w:bCs/>
          <w:sz w:val="28"/>
          <w:szCs w:val="28"/>
        </w:rPr>
        <w:t>了</w:t>
      </w:r>
      <w:r>
        <w:rPr>
          <w:rFonts w:ascii="Times New Roman" w:hAnsi="Times New Roman" w:eastAsia="宋体" w:cs="Times New Roman"/>
          <w:b/>
          <w:bCs/>
          <w:sz w:val="28"/>
          <w:szCs w:val="28"/>
        </w:rPr>
        <w:t>较大</w:t>
      </w:r>
      <w:r>
        <w:rPr>
          <w:rFonts w:hint="eastAsia" w:ascii="Times New Roman" w:hAnsi="Times New Roman" w:eastAsia="宋体" w:cs="Times New Roman"/>
          <w:b/>
          <w:bCs/>
          <w:sz w:val="28"/>
          <w:szCs w:val="28"/>
        </w:rPr>
        <w:t>的</w:t>
      </w:r>
      <w:r>
        <w:rPr>
          <w:rFonts w:ascii="Times New Roman" w:hAnsi="Times New Roman" w:eastAsia="宋体" w:cs="Times New Roman"/>
          <w:b/>
          <w:bCs/>
          <w:sz w:val="28"/>
          <w:szCs w:val="28"/>
        </w:rPr>
        <w:t>市场份额</w:t>
      </w:r>
      <w:r>
        <w:rPr>
          <w:rFonts w:ascii="Times New Roman" w:hAnsi="Times New Roman" w:eastAsia="宋体" w:cs="Times New Roman"/>
          <w:sz w:val="28"/>
          <w:szCs w:val="28"/>
        </w:rPr>
        <w:t>，</w:t>
      </w:r>
      <w:r>
        <w:rPr>
          <w:rFonts w:hint="eastAsia" w:ascii="Times New Roman" w:hAnsi="Times New Roman" w:eastAsia="宋体" w:cs="Times New Roman"/>
          <w:sz w:val="28"/>
          <w:szCs w:val="28"/>
        </w:rPr>
        <w:t>并</w:t>
      </w:r>
      <w:r>
        <w:rPr>
          <w:rFonts w:ascii="Times New Roman" w:hAnsi="Times New Roman" w:eastAsia="宋体" w:cs="Times New Roman"/>
          <w:sz w:val="28"/>
          <w:szCs w:val="28"/>
        </w:rPr>
        <w:t>处于</w:t>
      </w:r>
      <w:r>
        <w:rPr>
          <w:rFonts w:ascii="Times New Roman" w:hAnsi="Times New Roman" w:eastAsia="宋体" w:cs="Times New Roman"/>
          <w:b/>
          <w:bCs/>
          <w:sz w:val="28"/>
          <w:szCs w:val="28"/>
        </w:rPr>
        <w:t>行业领先地位</w:t>
      </w:r>
      <w:r>
        <w:rPr>
          <w:rFonts w:hint="eastAsia" w:ascii="Times New Roman" w:hAnsi="Times New Roman" w:eastAsia="宋体" w:cs="Times New Roman"/>
          <w:sz w:val="28"/>
          <w:szCs w:val="28"/>
        </w:rPr>
        <w:t>（详</w:t>
      </w:r>
      <w:r>
        <w:rPr>
          <w:rFonts w:ascii="Times New Roman" w:hAnsi="Times New Roman" w:eastAsia="宋体" w:cs="Times New Roman"/>
          <w:sz w:val="28"/>
          <w:szCs w:val="28"/>
        </w:rPr>
        <w:t>见</w:t>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REF _Ref533822460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 xml:space="preserve">表 </w:t>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STYLEREF 1 \s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t>-</w:t>
      </w:r>
      <w:r>
        <w:rPr>
          <w:rFonts w:hint="eastAsia" w:ascii="Times New Roman" w:hAnsi="Times New Roman" w:eastAsia="宋体" w:cs="Times New Roman"/>
          <w:sz w:val="28"/>
          <w:szCs w:val="28"/>
        </w:rPr>
        <w:t>1</w:t>
      </w:r>
      <w:r>
        <w:rPr>
          <w:rFonts w:ascii="Times New Roman" w:hAnsi="Times New Roman" w:eastAsia="宋体" w:cs="Times New Roman"/>
          <w:sz w:val="28"/>
          <w:szCs w:val="28"/>
        </w:rPr>
        <w:t xml:space="preserve"> </w:t>
      </w:r>
      <w:r>
        <w:rPr>
          <w:rFonts w:hint="eastAsia" w:ascii="Times New Roman" w:hAnsi="Times New Roman" w:eastAsia="宋体" w:cs="Times New Roman"/>
          <w:sz w:val="28"/>
          <w:szCs w:val="28"/>
        </w:rPr>
        <w:t>）</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t>。</w:t>
      </w:r>
    </w:p>
    <w:p>
      <w:pPr>
        <w:ind w:firstLine="560"/>
        <w:rPr>
          <w:rFonts w:cs="Times New Roman"/>
          <w:b/>
          <w:bCs/>
          <w:szCs w:val="28"/>
        </w:rPr>
      </w:pPr>
      <w:r>
        <w:rPr>
          <w:rFonts w:hint="eastAsia" w:cs="Times New Roman"/>
          <w:szCs w:val="28"/>
        </w:rPr>
        <w:t>基于以上分析</w:t>
      </w:r>
      <w:r>
        <w:rPr>
          <w:rFonts w:cs="Times New Roman"/>
          <w:szCs w:val="28"/>
        </w:rPr>
        <w:t>，</w:t>
      </w:r>
      <w:r>
        <w:rPr>
          <w:rFonts w:cs="Times New Roman"/>
          <w:b/>
          <w:bCs/>
          <w:szCs w:val="28"/>
        </w:rPr>
        <w:t>从业务板块</w:t>
      </w:r>
      <w:r>
        <w:rPr>
          <w:rFonts w:hint="eastAsia" w:cs="Times New Roman"/>
          <w:b/>
          <w:bCs/>
          <w:szCs w:val="28"/>
        </w:rPr>
        <w:t>的</w:t>
      </w:r>
      <w:r>
        <w:rPr>
          <w:rFonts w:cs="Times New Roman"/>
          <w:b/>
          <w:bCs/>
          <w:szCs w:val="28"/>
        </w:rPr>
        <w:t>角度</w:t>
      </w:r>
      <w:r>
        <w:rPr>
          <w:rFonts w:hint="eastAsia" w:cs="Times New Roman"/>
          <w:b/>
          <w:bCs/>
          <w:szCs w:val="28"/>
        </w:rPr>
        <w:t>来看</w:t>
      </w:r>
      <w:r>
        <w:rPr>
          <w:rFonts w:cs="Times New Roman"/>
          <w:b/>
          <w:bCs/>
          <w:szCs w:val="28"/>
        </w:rPr>
        <w:t>，二所有必要</w:t>
      </w:r>
      <w:r>
        <w:rPr>
          <w:rFonts w:hint="eastAsia" w:cs="Times New Roman"/>
          <w:b/>
          <w:bCs/>
          <w:szCs w:val="28"/>
        </w:rPr>
        <w:t>进行</w:t>
      </w:r>
      <w:r>
        <w:rPr>
          <w:rFonts w:cs="Times New Roman"/>
          <w:b/>
          <w:bCs/>
          <w:szCs w:val="28"/>
        </w:rPr>
        <w:t>业务模式升级或拓展业务领域。</w:t>
      </w:r>
      <w:r>
        <w:rPr>
          <w:rFonts w:hint="eastAsia" w:cs="Times New Roman"/>
          <w:b/>
          <w:bCs/>
          <w:szCs w:val="28"/>
        </w:rPr>
        <w:t>通过不断优化和拓展业务范围，二所可以进一步提升自身的市场竞争力，实现可持续发展。</w:t>
      </w:r>
    </w:p>
    <w:p>
      <w:pPr>
        <w:ind w:firstLine="0" w:firstLineChars="0"/>
        <w:jc w:val="center"/>
      </w:pPr>
      <w:r>
        <w:drawing>
          <wp:inline distT="0" distB="0" distL="114300" distR="114300">
            <wp:extent cx="5039995" cy="2700020"/>
            <wp:effectExtent l="4445" t="4445" r="22860" b="57785"/>
            <wp:docPr id="34"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pStyle w:val="12"/>
      </w:pPr>
      <w:r>
        <w:rPr>
          <w:rFonts w:ascii="Times New Roman" w:hAnsi="Times New Roman" w:eastAsia="宋体" w:cs="Times New Roman"/>
          <w:sz w:val="24"/>
          <w:szCs w:val="24"/>
        </w:rPr>
        <w:t>图</w:t>
      </w:r>
      <w:r>
        <w:rPr>
          <w:rFonts w:hint="eastAsia" w:ascii="Times New Roman" w:hAnsi="Times New Roman" w:eastAsia="宋体" w:cs="Times New Roman"/>
          <w:sz w:val="24"/>
          <w:szCs w:val="24"/>
        </w:rPr>
        <w:t>4</w:t>
      </w:r>
      <w:r>
        <w:rPr>
          <w:rFonts w:ascii="Times New Roman" w:hAnsi="Times New Roman" w:eastAsia="宋体" w:cs="Times New Roman"/>
          <w:sz w:val="24"/>
          <w:szCs w:val="24"/>
        </w:rPr>
        <w:t>-</w:t>
      </w:r>
      <w:r>
        <w:rPr>
          <w:rFonts w:hint="eastAsia" w:ascii="Times New Roman" w:hAnsi="Times New Roman" w:eastAsia="宋体" w:cs="Times New Roman"/>
          <w:sz w:val="24"/>
          <w:szCs w:val="24"/>
        </w:rPr>
        <w:t>2</w:t>
      </w:r>
      <w:r>
        <w:rPr>
          <w:rFonts w:ascii="Times New Roman" w:hAnsi="Times New Roman" w:eastAsia="宋体" w:cs="Times New Roman"/>
          <w:sz w:val="24"/>
          <w:szCs w:val="24"/>
        </w:rPr>
        <w:t xml:space="preserve"> 202</w:t>
      </w:r>
      <w:r>
        <w:rPr>
          <w:rFonts w:hint="eastAsia" w:ascii="Times New Roman" w:hAnsi="Times New Roman" w:eastAsia="宋体" w:cs="Times New Roman"/>
          <w:sz w:val="24"/>
          <w:szCs w:val="24"/>
        </w:rPr>
        <w:t>2</w:t>
      </w:r>
      <w:r>
        <w:rPr>
          <w:rFonts w:ascii="Times New Roman" w:hAnsi="Times New Roman" w:eastAsia="宋体" w:cs="Times New Roman"/>
          <w:sz w:val="24"/>
          <w:szCs w:val="24"/>
        </w:rPr>
        <w:t>年各业务板块营收占比</w:t>
      </w:r>
    </w:p>
    <w:p>
      <w:pPr>
        <w:pStyle w:val="12"/>
        <w:spacing w:line="240" w:lineRule="auto"/>
      </w:pPr>
    </w:p>
    <w:p>
      <w:pPr>
        <w:pStyle w:val="12"/>
        <w:rPr>
          <w:rFonts w:ascii="Times New Roman" w:hAnsi="Times New Roman" w:eastAsia="宋体" w:cs="Times New Roman"/>
          <w:sz w:val="24"/>
          <w:szCs w:val="24"/>
        </w:rPr>
      </w:pPr>
      <w:bookmarkStart w:id="2267" w:name="_Ref533822460"/>
      <w:r>
        <w:rPr>
          <w:rFonts w:ascii="Times New Roman" w:hAnsi="Times New Roman" w:eastAsia="宋体" w:cs="Times New Roman"/>
          <w:sz w:val="24"/>
          <w:szCs w:val="24"/>
        </w:rPr>
        <w:t xml:space="preserve">表 </w:t>
      </w:r>
      <w:r>
        <w:rPr>
          <w:rFonts w:hint="eastAsia" w:ascii="Times New Roman" w:hAnsi="Times New Roman" w:eastAsia="宋体" w:cs="Times New Roman"/>
          <w:sz w:val="24"/>
          <w:szCs w:val="24"/>
        </w:rPr>
        <w:t>4</w:t>
      </w:r>
      <w:r>
        <w:rPr>
          <w:rFonts w:ascii="Times New Roman" w:hAnsi="Times New Roman" w:eastAsia="宋体" w:cs="Times New Roman"/>
          <w:sz w:val="24"/>
          <w:szCs w:val="24"/>
        </w:rPr>
        <w:t>-</w:t>
      </w:r>
      <w:r>
        <w:rPr>
          <w:rFonts w:hint="eastAsia" w:ascii="Times New Roman" w:hAnsi="Times New Roman" w:eastAsia="宋体" w:cs="Times New Roman"/>
          <w:sz w:val="24"/>
          <w:szCs w:val="24"/>
        </w:rPr>
        <w:t>1</w:t>
      </w:r>
      <w:r>
        <w:rPr>
          <w:rFonts w:ascii="Times New Roman" w:hAnsi="Times New Roman" w:eastAsia="宋体" w:cs="Times New Roman"/>
          <w:sz w:val="24"/>
          <w:szCs w:val="24"/>
        </w:rPr>
        <w:t xml:space="preserve"> 二所各业务板块行业地位</w:t>
      </w:r>
    </w:p>
    <w:bookmarkEnd w:id="2267"/>
    <w:tbl>
      <w:tblPr>
        <w:tblStyle w:val="30"/>
        <w:tblW w:w="0" w:type="auto"/>
        <w:jc w:val="center"/>
        <w:tblCellSpacing w:w="0" w:type="dxa"/>
        <w:tblLayout w:type="autofit"/>
        <w:tblCellMar>
          <w:top w:w="0" w:type="dxa"/>
          <w:left w:w="0" w:type="dxa"/>
          <w:bottom w:w="0" w:type="dxa"/>
          <w:right w:w="0" w:type="dxa"/>
        </w:tblCellMar>
      </w:tblPr>
      <w:tblGrid>
        <w:gridCol w:w="1342"/>
        <w:gridCol w:w="7044"/>
      </w:tblGrid>
      <w:tr>
        <w:trPr>
          <w:trHeight w:val="23" w:hRule="atLeast"/>
          <w:tblCellSpacing w:w="0" w:type="dxa"/>
          <w:jc w:val="center"/>
        </w:trPr>
        <w:tc>
          <w:tcPr>
            <w:tcW w:w="1342" w:type="dxa"/>
            <w:tcBorders>
              <w:top w:val="single" w:color="auto" w:sz="4" w:space="0"/>
              <w:left w:val="single" w:color="auto" w:sz="4" w:space="0"/>
              <w:bottom w:val="single" w:color="auto" w:sz="4" w:space="0"/>
              <w:right w:val="single" w:color="auto" w:sz="4" w:space="0"/>
              <w:tl2br w:val="nil"/>
            </w:tcBorders>
            <w:shd w:val="clear" w:color="auto" w:fill="FFFFFF"/>
            <w:tcMar>
              <w:top w:w="72" w:type="dxa"/>
              <w:left w:w="144" w:type="dxa"/>
              <w:bottom w:w="72" w:type="dxa"/>
              <w:right w:w="144" w:type="dxa"/>
            </w:tcMar>
            <w:vAlign w:val="center"/>
          </w:tcPr>
          <w:p>
            <w:pPr>
              <w:pStyle w:val="12"/>
              <w:keepNext w:val="0"/>
              <w:spacing w:line="280" w:lineRule="exact"/>
              <w:rPr>
                <w:rFonts w:ascii="Times New Roman" w:hAnsi="Times New Roman" w:eastAsia="宋体" w:cs="Times New Roman"/>
                <w:b/>
                <w:color w:val="000000"/>
                <w:sz w:val="24"/>
                <w:szCs w:val="24"/>
              </w:rPr>
            </w:pPr>
            <w:r>
              <w:rPr>
                <w:rFonts w:ascii="Times New Roman" w:hAnsi="Times New Roman" w:eastAsia="宋体" w:cs="Times New Roman"/>
                <w:b/>
                <w:color w:val="000000"/>
                <w:sz w:val="24"/>
                <w:szCs w:val="24"/>
              </w:rPr>
              <w:t>业务板块</w:t>
            </w:r>
          </w:p>
        </w:tc>
        <w:tc>
          <w:tcPr>
            <w:tcW w:w="7044"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12"/>
              <w:keepNext w:val="0"/>
              <w:spacing w:line="280" w:lineRule="exact"/>
              <w:rPr>
                <w:rFonts w:ascii="Times New Roman" w:hAnsi="Times New Roman" w:eastAsia="宋体" w:cs="Times New Roman"/>
                <w:b/>
                <w:color w:val="000000"/>
                <w:sz w:val="24"/>
                <w:szCs w:val="24"/>
              </w:rPr>
            </w:pPr>
            <w:r>
              <w:rPr>
                <w:rFonts w:ascii="Times New Roman" w:hAnsi="Times New Roman" w:eastAsia="宋体" w:cs="Times New Roman"/>
                <w:b/>
                <w:color w:val="000000"/>
                <w:sz w:val="24"/>
                <w:szCs w:val="24"/>
              </w:rPr>
              <w:t>细分行业地位</w:t>
            </w:r>
          </w:p>
        </w:tc>
      </w:tr>
      <w:tr>
        <w:trPr>
          <w:trHeight w:val="23" w:hRule="atLeast"/>
          <w:tblCellSpacing w:w="0" w:type="dxa"/>
          <w:jc w:val="center"/>
        </w:trPr>
        <w:tc>
          <w:tcPr>
            <w:tcW w:w="1342"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28"/>
              <w:spacing w:line="280" w:lineRule="exact"/>
              <w:jc w:val="center"/>
              <w:rPr>
                <w:rFonts w:ascii="Times New Roman" w:hAnsi="Times New Roman" w:cs="Times New Roman"/>
                <w:b/>
                <w:color w:val="000000"/>
                <w:sz w:val="21"/>
                <w:szCs w:val="21"/>
              </w:rPr>
            </w:pPr>
            <w:r>
              <w:rPr>
                <w:rFonts w:ascii="Times New Roman" w:hAnsi="Times New Roman" w:cs="Times New Roman"/>
                <w:b/>
                <w:color w:val="000000"/>
                <w:sz w:val="21"/>
                <w:szCs w:val="21"/>
              </w:rPr>
              <w:t>航空化学业务板块</w:t>
            </w:r>
          </w:p>
        </w:tc>
        <w:tc>
          <w:tcPr>
            <w:tcW w:w="7044"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28"/>
              <w:spacing w:line="280" w:lineRule="exact"/>
              <w:rPr>
                <w:rFonts w:ascii="Times New Roman" w:hAnsi="Times New Roman" w:cs="Times New Roman"/>
                <w:sz w:val="21"/>
                <w:szCs w:val="21"/>
              </w:rPr>
            </w:pPr>
            <w:r>
              <w:rPr>
                <w:rFonts w:ascii="Times New Roman" w:hAnsi="Times New Roman" w:cs="Times New Roman"/>
                <w:sz w:val="21"/>
                <w:szCs w:val="21"/>
              </w:rPr>
              <w:t>产品市场占有率超过70%，处于行业领先地位。</w:t>
            </w:r>
          </w:p>
        </w:tc>
      </w:tr>
      <w:tr>
        <w:trPr>
          <w:trHeight w:val="23" w:hRule="atLeast"/>
          <w:tblCellSpacing w:w="0" w:type="dxa"/>
          <w:jc w:val="center"/>
        </w:trPr>
        <w:tc>
          <w:tcPr>
            <w:tcW w:w="1342"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28"/>
              <w:spacing w:line="280" w:lineRule="exact"/>
              <w:jc w:val="center"/>
              <w:rPr>
                <w:rFonts w:ascii="Times New Roman" w:hAnsi="Times New Roman" w:cs="Times New Roman"/>
                <w:b/>
                <w:color w:val="000000"/>
                <w:sz w:val="21"/>
                <w:szCs w:val="21"/>
              </w:rPr>
            </w:pPr>
            <w:r>
              <w:rPr>
                <w:rFonts w:ascii="Times New Roman" w:hAnsi="Times New Roman" w:cs="Times New Roman"/>
                <w:b/>
                <w:color w:val="000000"/>
                <w:sz w:val="21"/>
                <w:szCs w:val="21"/>
              </w:rPr>
              <w:t>空管业务板块</w:t>
            </w:r>
          </w:p>
        </w:tc>
        <w:tc>
          <w:tcPr>
            <w:tcW w:w="7044"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28"/>
              <w:spacing w:line="280" w:lineRule="exact"/>
              <w:rPr>
                <w:rFonts w:ascii="Times New Roman" w:hAnsi="Times New Roman" w:cs="Times New Roman"/>
                <w:sz w:val="21"/>
                <w:szCs w:val="21"/>
              </w:rPr>
            </w:pPr>
            <w:r>
              <w:rPr>
                <w:rFonts w:ascii="Times New Roman" w:hAnsi="Times New Roman" w:cs="Times New Roman"/>
                <w:sz w:val="21"/>
                <w:szCs w:val="21"/>
              </w:rPr>
              <w:t>空管自动化系统国内市场占有率达到54%，获得国内首张场面多点定位系统使用许可证，成为全球能够生产该系统的四家厂商之一。</w:t>
            </w:r>
          </w:p>
        </w:tc>
      </w:tr>
      <w:tr>
        <w:trPr>
          <w:trHeight w:val="23" w:hRule="atLeast"/>
          <w:tblCellSpacing w:w="0" w:type="dxa"/>
          <w:jc w:val="center"/>
        </w:trPr>
        <w:tc>
          <w:tcPr>
            <w:tcW w:w="1342"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28"/>
              <w:spacing w:line="280" w:lineRule="exact"/>
              <w:jc w:val="center"/>
              <w:rPr>
                <w:rFonts w:ascii="Times New Roman" w:hAnsi="Times New Roman" w:cs="Times New Roman"/>
                <w:b/>
                <w:color w:val="000000"/>
                <w:sz w:val="21"/>
                <w:szCs w:val="21"/>
              </w:rPr>
            </w:pPr>
            <w:r>
              <w:rPr>
                <w:rFonts w:ascii="Times New Roman" w:hAnsi="Times New Roman" w:cs="Times New Roman"/>
                <w:b/>
                <w:color w:val="000000"/>
                <w:sz w:val="21"/>
                <w:szCs w:val="21"/>
              </w:rPr>
              <w:t>机场业务板块</w:t>
            </w:r>
          </w:p>
        </w:tc>
        <w:tc>
          <w:tcPr>
            <w:tcW w:w="7044" w:type="dxa"/>
            <w:tcBorders>
              <w:top w:val="single" w:color="auto" w:sz="4" w:space="0"/>
              <w:left w:val="single" w:color="auto" w:sz="4" w:space="0"/>
              <w:bottom w:val="single" w:color="auto" w:sz="4" w:space="0"/>
              <w:right w:val="single" w:color="auto" w:sz="4" w:space="0"/>
            </w:tcBorders>
            <w:shd w:val="clear" w:color="auto" w:fill="FFFFFF"/>
            <w:tcMar>
              <w:top w:w="72" w:type="dxa"/>
              <w:left w:w="144" w:type="dxa"/>
              <w:bottom w:w="72" w:type="dxa"/>
              <w:right w:w="144" w:type="dxa"/>
            </w:tcMar>
            <w:vAlign w:val="center"/>
          </w:tcPr>
          <w:p>
            <w:pPr>
              <w:pStyle w:val="28"/>
              <w:spacing w:line="280" w:lineRule="exact"/>
              <w:rPr>
                <w:rFonts w:ascii="Times New Roman" w:hAnsi="Times New Roman" w:cs="Times New Roman"/>
                <w:sz w:val="21"/>
                <w:szCs w:val="21"/>
              </w:rPr>
            </w:pPr>
            <w:r>
              <w:rPr>
                <w:rFonts w:ascii="Times New Roman" w:hAnsi="Times New Roman" w:cs="Times New Roman"/>
                <w:sz w:val="21"/>
                <w:szCs w:val="21"/>
              </w:rPr>
              <w:t>机场弱电信息工程，多年来稳居国内市场龙头地位，旅客吞吐量1000万以上的机场市场占有率为80%。行李自动</w:t>
            </w:r>
            <w:r>
              <w:rPr>
                <w:rFonts w:hint="eastAsia" w:ascii="Times New Roman" w:hAnsi="Times New Roman" w:cs="Times New Roman"/>
                <w:sz w:val="21"/>
                <w:szCs w:val="21"/>
              </w:rPr>
              <w:t>分拣</w:t>
            </w:r>
            <w:r>
              <w:rPr>
                <w:rFonts w:ascii="Times New Roman" w:hAnsi="Times New Roman" w:cs="Times New Roman"/>
                <w:sz w:val="21"/>
                <w:szCs w:val="21"/>
              </w:rPr>
              <w:t>系统国内市场占有率达60%，居行业第一。</w:t>
            </w:r>
          </w:p>
        </w:tc>
      </w:tr>
    </w:tbl>
    <w:p>
      <w:pPr>
        <w:pStyle w:val="5"/>
        <w:ind w:firstLine="0"/>
      </w:pPr>
      <w:r>
        <w:rPr>
          <w:rFonts w:hint="eastAsia"/>
        </w:rPr>
        <w:t>业务净利润视角</w:t>
      </w:r>
    </w:p>
    <w:p>
      <w:pPr>
        <w:ind w:firstLine="560"/>
        <w:rPr>
          <w:rFonts w:cs="Times New Roman"/>
          <w:szCs w:val="28"/>
        </w:rPr>
      </w:pPr>
      <w:r>
        <w:rPr>
          <w:rFonts w:hint="eastAsia" w:cs="Times New Roman"/>
          <w:szCs w:val="28"/>
        </w:rPr>
        <w:t>根据</w:t>
      </w:r>
      <w:r>
        <w:rPr>
          <w:rFonts w:cs="Times New Roman"/>
          <w:szCs w:val="28"/>
        </w:rPr>
        <w:t>二所2022年</w:t>
      </w:r>
      <w:r>
        <w:rPr>
          <w:rFonts w:hint="eastAsia" w:cs="Times New Roman"/>
          <w:szCs w:val="28"/>
        </w:rPr>
        <w:t>的财务数据，二所的</w:t>
      </w:r>
      <w:r>
        <w:rPr>
          <w:rFonts w:cs="Times New Roman"/>
          <w:szCs w:val="28"/>
        </w:rPr>
        <w:t>总体净利润率</w:t>
      </w:r>
      <w:r>
        <w:rPr>
          <w:rFonts w:hint="eastAsia" w:cs="Times New Roman"/>
          <w:szCs w:val="28"/>
        </w:rPr>
        <w:t>为</w:t>
      </w:r>
      <w:r>
        <w:rPr>
          <w:rFonts w:cs="Times New Roman"/>
          <w:szCs w:val="28"/>
        </w:rPr>
        <w:t>4.45%</w:t>
      </w:r>
      <w:r>
        <w:rPr>
          <w:rFonts w:hint="eastAsia" w:cs="Times New Roman"/>
          <w:szCs w:val="28"/>
        </w:rPr>
        <w:t>。其中，</w:t>
      </w:r>
      <w:r>
        <w:rPr>
          <w:rFonts w:cs="Times New Roman"/>
          <w:szCs w:val="28"/>
        </w:rPr>
        <w:t>信息公司、北斗公司</w:t>
      </w:r>
      <w:r>
        <w:rPr>
          <w:rFonts w:hint="eastAsia" w:cs="Times New Roman"/>
          <w:szCs w:val="28"/>
        </w:rPr>
        <w:t>和</w:t>
      </w:r>
      <w:r>
        <w:rPr>
          <w:rFonts w:cs="Times New Roman"/>
          <w:szCs w:val="28"/>
        </w:rPr>
        <w:t>六维</w:t>
      </w:r>
      <w:r>
        <w:rPr>
          <w:rFonts w:hint="eastAsia" w:cs="Times New Roman"/>
          <w:szCs w:val="28"/>
        </w:rPr>
        <w:t>航化</w:t>
      </w:r>
      <w:r>
        <w:rPr>
          <w:rFonts w:cs="Times New Roman"/>
          <w:szCs w:val="28"/>
        </w:rPr>
        <w:t>公司</w:t>
      </w:r>
      <w:r>
        <w:rPr>
          <w:rFonts w:hint="eastAsia" w:cs="Times New Roman"/>
          <w:szCs w:val="28"/>
        </w:rPr>
        <w:t>的</w:t>
      </w:r>
      <w:r>
        <w:rPr>
          <w:rFonts w:cs="Times New Roman"/>
          <w:szCs w:val="28"/>
        </w:rPr>
        <w:t>净利润率相对较高，但营收占比</w:t>
      </w:r>
      <w:r>
        <w:rPr>
          <w:rFonts w:hint="eastAsia" w:cs="Times New Roman"/>
          <w:szCs w:val="28"/>
        </w:rPr>
        <w:t>较</w:t>
      </w:r>
      <w:r>
        <w:rPr>
          <w:rFonts w:cs="Times New Roman"/>
          <w:szCs w:val="28"/>
        </w:rPr>
        <w:t>小。电子公司</w:t>
      </w:r>
      <w:r>
        <w:rPr>
          <w:rFonts w:hint="eastAsia" w:cs="Times New Roman"/>
          <w:szCs w:val="28"/>
        </w:rPr>
        <w:t>的</w:t>
      </w:r>
      <w:r>
        <w:rPr>
          <w:rFonts w:cs="Times New Roman"/>
          <w:szCs w:val="28"/>
        </w:rPr>
        <w:t>营收规模占比</w:t>
      </w:r>
      <w:r>
        <w:rPr>
          <w:rFonts w:hint="eastAsia" w:cs="Times New Roman"/>
          <w:szCs w:val="28"/>
        </w:rPr>
        <w:t>较</w:t>
      </w:r>
      <w:r>
        <w:rPr>
          <w:rFonts w:cs="Times New Roman"/>
          <w:szCs w:val="28"/>
        </w:rPr>
        <w:t>大，但净利润率</w:t>
      </w:r>
      <w:r>
        <w:rPr>
          <w:rFonts w:hint="eastAsia" w:cs="Times New Roman"/>
          <w:szCs w:val="28"/>
        </w:rPr>
        <w:t>占比</w:t>
      </w:r>
      <w:r>
        <w:rPr>
          <w:rFonts w:cs="Times New Roman"/>
          <w:szCs w:val="28"/>
        </w:rPr>
        <w:t>相对较低</w:t>
      </w:r>
      <w:r>
        <w:rPr>
          <w:rFonts w:hint="eastAsia" w:cs="Times New Roman"/>
          <w:szCs w:val="28"/>
        </w:rPr>
        <w:t>，</w:t>
      </w:r>
      <w:r>
        <w:rPr>
          <w:rFonts w:cs="Times New Roman"/>
          <w:szCs w:val="28"/>
        </w:rPr>
        <w:t>为4.51%，远低于中国航信</w:t>
      </w:r>
      <w:r>
        <w:rPr>
          <w:rFonts w:hint="eastAsia" w:cs="Times New Roman"/>
          <w:szCs w:val="28"/>
        </w:rPr>
        <w:t>的</w:t>
      </w:r>
      <w:r>
        <w:rPr>
          <w:rFonts w:cs="Times New Roman"/>
          <w:szCs w:val="28"/>
        </w:rPr>
        <w:t>净利润率30%</w:t>
      </w:r>
      <w:r>
        <w:rPr>
          <w:rFonts w:hint="eastAsia" w:cs="Times New Roman"/>
          <w:szCs w:val="28"/>
        </w:rPr>
        <w:t>（详见图4-3）</w:t>
      </w:r>
      <w:r>
        <w:rPr>
          <w:rFonts w:cs="Times New Roman"/>
          <w:szCs w:val="28"/>
        </w:rPr>
        <w:t>。</w:t>
      </w:r>
    </w:p>
    <w:p>
      <w:pPr>
        <w:ind w:firstLine="0" w:firstLineChars="0"/>
      </w:pPr>
      <w:r>
        <w:rPr>
          <w:rFonts w:hint="eastAsia"/>
        </w:rPr>
        <w:drawing>
          <wp:inline distT="0" distB="0" distL="114300" distR="114300">
            <wp:extent cx="5273675" cy="2452370"/>
            <wp:effectExtent l="0" t="0" r="9525" b="11430"/>
            <wp:docPr id="57" name="图片 57" descr="截屏2023-11-18 下午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3-11-18 下午5.07.37"/>
                    <pic:cNvPicPr>
                      <a:picLocks noChangeAspect="1"/>
                    </pic:cNvPicPr>
                  </pic:nvPicPr>
                  <pic:blipFill>
                    <a:blip r:embed="rId29"/>
                    <a:stretch>
                      <a:fillRect/>
                    </a:stretch>
                  </pic:blipFill>
                  <pic:spPr>
                    <a:xfrm>
                      <a:off x="0" y="0"/>
                      <a:ext cx="5273675" cy="2452370"/>
                    </a:xfrm>
                    <a:prstGeom prst="rect">
                      <a:avLst/>
                    </a:prstGeom>
                  </pic:spPr>
                </pic:pic>
              </a:graphicData>
            </a:graphic>
          </wp:inline>
        </w:drawing>
      </w:r>
    </w:p>
    <w:p>
      <w:pPr>
        <w:ind w:firstLine="0" w:firstLineChars="0"/>
        <w:jc w:val="center"/>
        <w:rPr>
          <w:rFonts w:cs="Times New Roman"/>
          <w:szCs w:val="28"/>
        </w:rPr>
      </w:pPr>
      <w:r>
        <w:rPr>
          <w:sz w:val="24"/>
          <w:szCs w:val="21"/>
        </w:rPr>
        <w:t xml:space="preserve">图 </w:t>
      </w:r>
      <w:r>
        <w:rPr>
          <w:rFonts w:hint="eastAsia"/>
          <w:sz w:val="24"/>
          <w:szCs w:val="21"/>
        </w:rPr>
        <w:t>4-3 2022年二所各业务单位净利润率分布</w:t>
      </w:r>
    </w:p>
    <w:p>
      <w:pPr>
        <w:ind w:firstLine="560"/>
        <w:rPr>
          <w:rFonts w:cs="Times New Roman"/>
          <w:szCs w:val="28"/>
        </w:rPr>
      </w:pPr>
      <w:r>
        <w:rPr>
          <w:rFonts w:hint="eastAsia" w:cs="Times New Roman"/>
          <w:szCs w:val="28"/>
        </w:rPr>
        <w:t>经过调研分析，发现</w:t>
      </w:r>
      <w:r>
        <w:rPr>
          <w:rFonts w:cs="Times New Roman"/>
          <w:szCs w:val="28"/>
        </w:rPr>
        <w:t>电子公司净利润率不高</w:t>
      </w:r>
      <w:r>
        <w:rPr>
          <w:rFonts w:hint="eastAsia" w:cs="Times New Roman"/>
          <w:szCs w:val="28"/>
        </w:rPr>
        <w:t>的主要</w:t>
      </w:r>
      <w:r>
        <w:rPr>
          <w:rFonts w:cs="Times New Roman"/>
          <w:szCs w:val="28"/>
        </w:rPr>
        <w:t>原因</w:t>
      </w:r>
      <w:r>
        <w:rPr>
          <w:rFonts w:hint="eastAsia" w:cs="Times New Roman"/>
          <w:szCs w:val="28"/>
        </w:rPr>
        <w:t>包括：</w:t>
      </w:r>
      <w:r>
        <w:rPr>
          <w:rFonts w:cs="Times New Roman"/>
          <w:szCs w:val="28"/>
        </w:rPr>
        <w:t>产品自主</w:t>
      </w:r>
      <w:r>
        <w:rPr>
          <w:rFonts w:hint="eastAsia" w:cs="Times New Roman"/>
          <w:szCs w:val="28"/>
        </w:rPr>
        <w:t>化</w:t>
      </w:r>
      <w:r>
        <w:rPr>
          <w:rFonts w:cs="Times New Roman"/>
          <w:szCs w:val="28"/>
        </w:rPr>
        <w:t>率低，关键核心技术受制于供应商，项目议价能力不足，利润控制能力</w:t>
      </w:r>
      <w:r>
        <w:rPr>
          <w:rFonts w:hint="eastAsia" w:cs="Times New Roman"/>
          <w:szCs w:val="28"/>
        </w:rPr>
        <w:t>有提升空间</w:t>
      </w:r>
      <w:r>
        <w:rPr>
          <w:rFonts w:cs="Times New Roman"/>
          <w:szCs w:val="28"/>
        </w:rPr>
        <w:t>，项目组织管理、绩效管理和计划交付</w:t>
      </w:r>
      <w:r>
        <w:rPr>
          <w:rFonts w:hint="eastAsia" w:cs="Times New Roman"/>
          <w:szCs w:val="28"/>
        </w:rPr>
        <w:t>有待精细化管理</w:t>
      </w:r>
      <w:r>
        <w:rPr>
          <w:rFonts w:cs="Times New Roman"/>
          <w:szCs w:val="28"/>
        </w:rPr>
        <w:t>，部分项目队伍稳定性存在</w:t>
      </w:r>
      <w:r>
        <w:rPr>
          <w:rFonts w:hint="eastAsia" w:cs="Times New Roman"/>
          <w:szCs w:val="28"/>
          <w:lang w:val="en-US" w:eastAsia="zh-CN"/>
        </w:rPr>
        <w:t>隐患</w:t>
      </w:r>
      <w:r>
        <w:rPr>
          <w:rFonts w:cs="Times New Roman"/>
          <w:szCs w:val="28"/>
        </w:rPr>
        <w:t>，</w:t>
      </w:r>
      <w:r>
        <w:rPr>
          <w:rFonts w:hint="eastAsia" w:cs="Times New Roman"/>
          <w:szCs w:val="28"/>
        </w:rPr>
        <w:t>影响</w:t>
      </w:r>
      <w:r>
        <w:rPr>
          <w:rFonts w:cs="Times New Roman"/>
          <w:szCs w:val="28"/>
        </w:rPr>
        <w:t>工程建设和服务水平</w:t>
      </w:r>
      <w:r>
        <w:rPr>
          <w:rFonts w:hint="eastAsia" w:cs="Times New Roman"/>
          <w:szCs w:val="28"/>
        </w:rPr>
        <w:t>。</w:t>
      </w:r>
      <w:r>
        <w:rPr>
          <w:rFonts w:cs="Times New Roman"/>
          <w:szCs w:val="28"/>
        </w:rPr>
        <w:t>重大工程</w:t>
      </w:r>
      <w:r>
        <w:rPr>
          <w:rFonts w:hint="eastAsia" w:cs="Times New Roman"/>
          <w:szCs w:val="28"/>
        </w:rPr>
        <w:t>项目</w:t>
      </w:r>
      <w:r>
        <w:rPr>
          <w:rFonts w:cs="Times New Roman"/>
          <w:szCs w:val="28"/>
        </w:rPr>
        <w:t>管理保障</w:t>
      </w:r>
      <w:r>
        <w:rPr>
          <w:rFonts w:hint="eastAsia" w:cs="Times New Roman"/>
          <w:szCs w:val="28"/>
        </w:rPr>
        <w:t>以及</w:t>
      </w:r>
      <w:r>
        <w:rPr>
          <w:rFonts w:cs="Times New Roman"/>
          <w:szCs w:val="28"/>
        </w:rPr>
        <w:t>客户满意度</w:t>
      </w:r>
      <w:r>
        <w:rPr>
          <w:rFonts w:hint="eastAsia" w:cs="Times New Roman"/>
          <w:szCs w:val="28"/>
        </w:rPr>
        <w:t>均</w:t>
      </w:r>
      <w:r>
        <w:rPr>
          <w:rFonts w:cs="Times New Roman"/>
          <w:szCs w:val="28"/>
        </w:rPr>
        <w:t>有提升空间。</w:t>
      </w:r>
    </w:p>
    <w:p>
      <w:pPr>
        <w:pStyle w:val="12"/>
        <w:ind w:firstLine="560" w:firstLineChars="200"/>
        <w:jc w:val="both"/>
        <w:rPr>
          <w:rFonts w:ascii="Times New Roman" w:hAnsi="Times New Roman" w:eastAsia="宋体" w:cs="Times New Roman"/>
          <w:b/>
          <w:bCs/>
          <w:sz w:val="28"/>
          <w:szCs w:val="28"/>
        </w:rPr>
      </w:pPr>
      <w:r>
        <w:rPr>
          <w:rFonts w:ascii="Times New Roman" w:hAnsi="Times New Roman" w:eastAsia="宋体" w:cs="Times New Roman"/>
          <w:sz w:val="28"/>
          <w:szCs w:val="28"/>
        </w:rPr>
        <w:t>因此，</w:t>
      </w:r>
      <w:r>
        <w:rPr>
          <w:rFonts w:hint="eastAsia" w:ascii="Times New Roman" w:hAnsi="Times New Roman" w:eastAsia="宋体" w:cs="Times New Roman"/>
          <w:sz w:val="28"/>
          <w:szCs w:val="28"/>
        </w:rPr>
        <w:t>从</w:t>
      </w:r>
      <w:r>
        <w:rPr>
          <w:rFonts w:ascii="Times New Roman" w:hAnsi="Times New Roman" w:eastAsia="宋体" w:cs="Times New Roman"/>
          <w:b/>
          <w:bCs/>
          <w:sz w:val="28"/>
          <w:szCs w:val="28"/>
        </w:rPr>
        <w:t>所属企业净利润分布和净利润率</w:t>
      </w:r>
      <w:r>
        <w:rPr>
          <w:rFonts w:hint="eastAsia" w:ascii="Times New Roman" w:hAnsi="Times New Roman" w:eastAsia="宋体" w:cs="Times New Roman"/>
          <w:b/>
          <w:bCs/>
          <w:sz w:val="28"/>
          <w:szCs w:val="28"/>
        </w:rPr>
        <w:t>分析</w:t>
      </w:r>
      <w:r>
        <w:rPr>
          <w:rFonts w:ascii="Times New Roman" w:hAnsi="Times New Roman" w:eastAsia="宋体" w:cs="Times New Roman"/>
          <w:b/>
          <w:bCs/>
          <w:sz w:val="28"/>
          <w:szCs w:val="28"/>
        </w:rPr>
        <w:t>，建议</w:t>
      </w:r>
      <w:r>
        <w:rPr>
          <w:rFonts w:hint="eastAsia" w:ascii="Times New Roman" w:hAnsi="Times New Roman" w:eastAsia="宋体" w:cs="Times New Roman"/>
          <w:b/>
          <w:bCs/>
          <w:sz w:val="28"/>
          <w:szCs w:val="28"/>
        </w:rPr>
        <w:t>通过业务模式升级，提</w:t>
      </w:r>
      <w:r>
        <w:rPr>
          <w:rFonts w:ascii="Times New Roman" w:hAnsi="Times New Roman" w:eastAsia="宋体" w:cs="Times New Roman"/>
          <w:b/>
          <w:bCs/>
          <w:sz w:val="28"/>
          <w:szCs w:val="28"/>
        </w:rPr>
        <w:t>升数字化服务业务占比</w:t>
      </w:r>
      <w:r>
        <w:rPr>
          <w:rFonts w:hint="eastAsia" w:ascii="Times New Roman" w:hAnsi="Times New Roman" w:eastAsia="宋体" w:cs="Times New Roman"/>
          <w:b/>
          <w:bCs/>
          <w:sz w:val="28"/>
          <w:szCs w:val="28"/>
        </w:rPr>
        <w:t>；</w:t>
      </w:r>
      <w:r>
        <w:rPr>
          <w:rFonts w:ascii="Times New Roman" w:hAnsi="Times New Roman" w:eastAsia="宋体" w:cs="Times New Roman"/>
          <w:b/>
          <w:bCs/>
          <w:sz w:val="28"/>
          <w:szCs w:val="28"/>
        </w:rPr>
        <w:t>通过提升</w:t>
      </w:r>
      <w:r>
        <w:rPr>
          <w:rFonts w:hint="eastAsia" w:ascii="Times New Roman" w:hAnsi="Times New Roman" w:eastAsia="宋体" w:cs="Times New Roman"/>
          <w:b/>
          <w:bCs/>
          <w:sz w:val="28"/>
          <w:szCs w:val="28"/>
        </w:rPr>
        <w:t>科研效率，提升产品自主化</w:t>
      </w:r>
      <w:r>
        <w:rPr>
          <w:rFonts w:ascii="Times New Roman" w:hAnsi="Times New Roman" w:eastAsia="宋体" w:cs="Times New Roman"/>
          <w:b/>
          <w:bCs/>
          <w:sz w:val="28"/>
          <w:szCs w:val="28"/>
        </w:rPr>
        <w:t>率</w:t>
      </w:r>
      <w:r>
        <w:rPr>
          <w:rFonts w:hint="eastAsia" w:ascii="Times New Roman" w:hAnsi="Times New Roman" w:eastAsia="宋体" w:cs="Times New Roman"/>
          <w:b/>
          <w:bCs/>
          <w:sz w:val="28"/>
          <w:szCs w:val="28"/>
        </w:rPr>
        <w:t>，</w:t>
      </w:r>
      <w:r>
        <w:rPr>
          <w:rFonts w:ascii="Times New Roman" w:hAnsi="Times New Roman" w:eastAsia="宋体" w:cs="Times New Roman"/>
          <w:b/>
          <w:bCs/>
          <w:sz w:val="28"/>
          <w:szCs w:val="28"/>
        </w:rPr>
        <w:t>通过数字化手段提升</w:t>
      </w:r>
      <w:r>
        <w:rPr>
          <w:rFonts w:hint="eastAsia" w:ascii="Times New Roman" w:hAnsi="Times New Roman" w:eastAsia="宋体" w:cs="Times New Roman"/>
          <w:b/>
          <w:bCs/>
          <w:sz w:val="28"/>
          <w:szCs w:val="28"/>
        </w:rPr>
        <w:t>生产经营</w:t>
      </w:r>
      <w:r>
        <w:rPr>
          <w:rFonts w:ascii="Times New Roman" w:hAnsi="Times New Roman" w:eastAsia="宋体" w:cs="Times New Roman"/>
          <w:b/>
          <w:bCs/>
          <w:sz w:val="28"/>
          <w:szCs w:val="28"/>
        </w:rPr>
        <w:t>效率、优化利润结构。</w:t>
      </w:r>
    </w:p>
    <w:p>
      <w:pPr>
        <w:pStyle w:val="4"/>
        <w:spacing w:before="0" w:after="0"/>
        <w:ind w:left="0" w:firstLine="0"/>
      </w:pPr>
      <w:r>
        <w:rPr>
          <w:rFonts w:hint="eastAsia"/>
        </w:rPr>
        <w:t xml:space="preserve"> </w:t>
      </w:r>
      <w:bookmarkStart w:id="2268" w:name="_Toc1328946357"/>
      <w:bookmarkStart w:id="2269" w:name="_Toc11535"/>
      <w:bookmarkStart w:id="2270" w:name="_Toc1018527952"/>
      <w:bookmarkStart w:id="2271" w:name="_Toc182249756"/>
      <w:bookmarkStart w:id="2272" w:name="_Toc1639787631"/>
      <w:bookmarkStart w:id="2273" w:name="_Toc1461234597"/>
      <w:bookmarkStart w:id="2274" w:name="_Toc979297055"/>
      <w:bookmarkStart w:id="2275" w:name="_Toc22542"/>
      <w:bookmarkStart w:id="2276" w:name="_Toc12911"/>
      <w:bookmarkStart w:id="2277" w:name="_Toc73050758"/>
      <w:bookmarkStart w:id="2278" w:name="_Toc2052111298"/>
      <w:bookmarkStart w:id="2279" w:name="_Toc184151020"/>
      <w:bookmarkStart w:id="2280" w:name="_Toc1982720309"/>
      <w:bookmarkStart w:id="2281" w:name="_Toc1326116966"/>
      <w:bookmarkStart w:id="2282" w:name="_Toc502859539"/>
      <w:bookmarkStart w:id="2283" w:name="_Toc1624390653"/>
      <w:bookmarkStart w:id="2284" w:name="_Toc1974280302"/>
      <w:bookmarkStart w:id="2285" w:name="_Toc684727802"/>
      <w:bookmarkStart w:id="2286" w:name="_Toc601106356"/>
      <w:bookmarkStart w:id="2287" w:name="_Toc509970840"/>
      <w:bookmarkStart w:id="2288" w:name="_Toc157413636"/>
      <w:bookmarkStart w:id="2289" w:name="_Toc528160765"/>
      <w:bookmarkStart w:id="2290" w:name="_Toc12223"/>
      <w:bookmarkStart w:id="2291" w:name="_Toc12949"/>
      <w:bookmarkStart w:id="2292" w:name="_Toc231"/>
      <w:bookmarkStart w:id="2293" w:name="_Toc800656232"/>
      <w:bookmarkStart w:id="2294" w:name="_Toc30796"/>
      <w:bookmarkStart w:id="2295" w:name="_Toc1100056221"/>
      <w:bookmarkStart w:id="2296" w:name="_Toc179933261"/>
      <w:bookmarkStart w:id="2297" w:name="_Toc1328855333"/>
      <w:bookmarkStart w:id="2298" w:name="_Toc19988"/>
      <w:bookmarkStart w:id="2299" w:name="_Toc1537602066"/>
      <w:r>
        <w:t>业务</w:t>
      </w:r>
      <w:r>
        <w:rPr>
          <w:rFonts w:hint="eastAsia"/>
        </w:rPr>
        <w:t>数字化战略</w:t>
      </w:r>
      <w:r>
        <w:t>执行亮点</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p>
    <w:p>
      <w:pPr>
        <w:ind w:firstLine="560"/>
        <w:rPr>
          <w:rFonts w:cs="Times New Roman"/>
          <w:szCs w:val="24"/>
        </w:rPr>
      </w:pPr>
      <w:r>
        <w:rPr>
          <w:rFonts w:cs="Times New Roman"/>
          <w:szCs w:val="24"/>
        </w:rPr>
        <w:t>通过</w:t>
      </w:r>
      <w:r>
        <w:rPr>
          <w:rFonts w:hint="eastAsia" w:cs="Times New Roman"/>
          <w:szCs w:val="24"/>
        </w:rPr>
        <w:t>深入</w:t>
      </w:r>
      <w:r>
        <w:rPr>
          <w:rFonts w:cs="Times New Roman"/>
          <w:szCs w:val="24"/>
        </w:rPr>
        <w:t>研究二所各业务单位</w:t>
      </w:r>
      <w:r>
        <w:rPr>
          <w:rFonts w:hint="eastAsia" w:cs="Times New Roman"/>
          <w:szCs w:val="24"/>
        </w:rPr>
        <w:t>的</w:t>
      </w:r>
      <w:r>
        <w:rPr>
          <w:rFonts w:cs="Times New Roman"/>
          <w:szCs w:val="24"/>
        </w:rPr>
        <w:t>业务规划</w:t>
      </w:r>
      <w:r>
        <w:rPr>
          <w:rFonts w:hint="eastAsia" w:cs="Times New Roman"/>
          <w:szCs w:val="24"/>
        </w:rPr>
        <w:t>，以及对各业务单位展开</w:t>
      </w:r>
      <w:r>
        <w:rPr>
          <w:rFonts w:cs="Times New Roman"/>
          <w:szCs w:val="24"/>
        </w:rPr>
        <w:t>深入基层</w:t>
      </w:r>
      <w:r>
        <w:rPr>
          <w:rFonts w:hint="eastAsia" w:cs="Times New Roman"/>
          <w:szCs w:val="24"/>
        </w:rPr>
        <w:t>的</w:t>
      </w:r>
      <w:r>
        <w:rPr>
          <w:rFonts w:cs="Times New Roman"/>
          <w:szCs w:val="24"/>
        </w:rPr>
        <w:t>交流，</w:t>
      </w:r>
      <w:r>
        <w:rPr>
          <w:rFonts w:hint="eastAsia" w:cs="Times New Roman"/>
          <w:szCs w:val="24"/>
        </w:rPr>
        <w:t>项目组了解</w:t>
      </w:r>
      <w:r>
        <w:rPr>
          <w:rFonts w:hint="eastAsia" w:cs="Times New Roman"/>
          <w:szCs w:val="24"/>
          <w:lang w:val="en-US" w:eastAsia="zh-CN"/>
        </w:rPr>
        <w:t>到：</w:t>
      </w:r>
    </w:p>
    <w:p>
      <w:pPr>
        <w:ind w:firstLine="562"/>
        <w:rPr>
          <w:rFonts w:cs="Times New Roman"/>
          <w:szCs w:val="28"/>
        </w:rPr>
      </w:pPr>
      <w:r>
        <w:rPr>
          <w:rFonts w:hint="eastAsia" w:cs="Times New Roman"/>
          <w:b/>
          <w:bCs/>
          <w:szCs w:val="28"/>
        </w:rPr>
        <w:t>在战略规划方面，</w:t>
      </w:r>
      <w:r>
        <w:rPr>
          <w:rFonts w:hint="eastAsia" w:cs="Times New Roman"/>
          <w:szCs w:val="28"/>
          <w:lang w:val="en-US" w:eastAsia="zh-CN"/>
        </w:rPr>
        <w:t>二所</w:t>
      </w:r>
      <w:r>
        <w:rPr>
          <w:rFonts w:hint="eastAsia" w:cs="Times New Roman"/>
          <w:szCs w:val="24"/>
          <w:lang w:val="en-US" w:eastAsia="zh-CN"/>
        </w:rPr>
        <w:t>已经</w:t>
      </w:r>
      <w:r>
        <w:rPr>
          <w:rFonts w:hint="default" w:cs="Times New Roman"/>
          <w:szCs w:val="24"/>
          <w:lang w:val="en-US" w:eastAsia="zh-CN"/>
        </w:rPr>
        <w:t>制定了十四五战略规划</w:t>
      </w:r>
      <w:r>
        <w:rPr>
          <w:rFonts w:hint="eastAsia" w:cs="Times New Roman"/>
          <w:szCs w:val="24"/>
          <w:lang w:val="en-US" w:eastAsia="zh-CN"/>
        </w:rPr>
        <w:t>，并进行了十四五战略规划</w:t>
      </w:r>
      <w:r>
        <w:rPr>
          <w:rFonts w:hint="default" w:cs="Times New Roman"/>
          <w:szCs w:val="24"/>
          <w:lang w:val="en-US" w:eastAsia="zh-CN"/>
        </w:rPr>
        <w:t>中期评估</w:t>
      </w:r>
      <w:r>
        <w:rPr>
          <w:rFonts w:hint="eastAsia" w:cs="Times New Roman"/>
          <w:szCs w:val="24"/>
          <w:lang w:val="en-US" w:eastAsia="zh-CN"/>
        </w:rPr>
        <w:t>，</w:t>
      </w:r>
      <w:r>
        <w:rPr>
          <w:rFonts w:cs="Times New Roman"/>
          <w:szCs w:val="28"/>
        </w:rPr>
        <w:t>各业务单位</w:t>
      </w:r>
      <w:r>
        <w:rPr>
          <w:rFonts w:hint="eastAsia" w:cs="Times New Roman"/>
          <w:szCs w:val="28"/>
          <w:lang w:bidi="ar"/>
        </w:rPr>
        <w:t>根据</w:t>
      </w:r>
      <w:r>
        <w:rPr>
          <w:rFonts w:cs="Times New Roman"/>
          <w:szCs w:val="28"/>
        </w:rPr>
        <w:t>二所总部</w:t>
      </w:r>
      <w:r>
        <w:rPr>
          <w:rFonts w:hint="eastAsia" w:cs="Times New Roman"/>
          <w:szCs w:val="28"/>
        </w:rPr>
        <w:t>的</w:t>
      </w:r>
      <w:r>
        <w:rPr>
          <w:rFonts w:cs="Times New Roman"/>
          <w:szCs w:val="28"/>
        </w:rPr>
        <w:t>战略方向，</w:t>
      </w:r>
      <w:r>
        <w:rPr>
          <w:rFonts w:hint="eastAsia" w:cs="Times New Roman"/>
          <w:szCs w:val="28"/>
        </w:rPr>
        <w:t>不断</w:t>
      </w:r>
      <w:r>
        <w:rPr>
          <w:rFonts w:cs="Times New Roman"/>
          <w:szCs w:val="28"/>
        </w:rPr>
        <w:t>从技术攻关、产品研发、工程</w:t>
      </w:r>
      <w:r>
        <w:rPr>
          <w:rFonts w:hint="eastAsia" w:cs="Times New Roman"/>
          <w:szCs w:val="28"/>
        </w:rPr>
        <w:t>等领域向</w:t>
      </w:r>
      <w:r>
        <w:rPr>
          <w:rFonts w:cs="Times New Roman"/>
          <w:szCs w:val="28"/>
        </w:rPr>
        <w:t>服务领域延伸，</w:t>
      </w:r>
      <w:r>
        <w:rPr>
          <w:rFonts w:hint="eastAsia" w:cs="Times New Roman"/>
          <w:szCs w:val="28"/>
        </w:rPr>
        <w:t>以解决</w:t>
      </w:r>
      <w:r>
        <w:rPr>
          <w:rFonts w:cs="Times New Roman"/>
          <w:szCs w:val="28"/>
        </w:rPr>
        <w:t>行业难题</w:t>
      </w:r>
      <w:r>
        <w:rPr>
          <w:rFonts w:hint="eastAsia" w:cs="Times New Roman"/>
          <w:szCs w:val="28"/>
        </w:rPr>
        <w:t>并扩</w:t>
      </w:r>
      <w:r>
        <w:rPr>
          <w:rFonts w:cs="Times New Roman"/>
          <w:szCs w:val="28"/>
        </w:rPr>
        <w:t>大市场份额</w:t>
      </w:r>
      <w:r>
        <w:rPr>
          <w:rFonts w:hint="eastAsia" w:cs="Times New Roman"/>
          <w:szCs w:val="28"/>
        </w:rPr>
        <w:t>来谋求生存</w:t>
      </w:r>
      <w:r>
        <w:rPr>
          <w:rFonts w:cs="Times New Roman"/>
          <w:szCs w:val="28"/>
        </w:rPr>
        <w:t>。</w:t>
      </w:r>
    </w:p>
    <w:p>
      <w:pPr>
        <w:widowControl/>
        <w:ind w:firstLine="562"/>
        <w:jc w:val="left"/>
        <w:rPr>
          <w:rFonts w:cs="Times New Roman"/>
          <w:szCs w:val="24"/>
        </w:rPr>
      </w:pPr>
      <w:r>
        <w:rPr>
          <w:rFonts w:hint="eastAsia" w:cs="Times New Roman"/>
          <w:b/>
          <w:bCs/>
          <w:szCs w:val="24"/>
        </w:rPr>
        <w:t>在与政府互动方面，</w:t>
      </w:r>
      <w:r>
        <w:rPr>
          <w:rFonts w:hint="eastAsia" w:cs="Times New Roman"/>
          <w:szCs w:val="24"/>
        </w:rPr>
        <w:t>二所</w:t>
      </w:r>
      <w:r>
        <w:rPr>
          <w:rFonts w:cs="Times New Roman"/>
          <w:szCs w:val="24"/>
        </w:rPr>
        <w:t>积极争取地方政府和民航局的鼎力支持，为科技</w:t>
      </w:r>
      <w:r>
        <w:rPr>
          <w:rFonts w:hint="eastAsia" w:cs="Times New Roman"/>
          <w:szCs w:val="24"/>
        </w:rPr>
        <w:t>创新</w:t>
      </w:r>
      <w:r>
        <w:rPr>
          <w:rFonts w:cs="Times New Roman"/>
          <w:szCs w:val="24"/>
        </w:rPr>
        <w:t>中心和产业服务中心的新定位、数字化转型建设提供了有力的政策和资金保障。</w:t>
      </w:r>
    </w:p>
    <w:p>
      <w:pPr>
        <w:pStyle w:val="4"/>
        <w:spacing w:before="0" w:after="0"/>
        <w:ind w:left="0" w:firstLine="0"/>
      </w:pPr>
      <w:bookmarkStart w:id="2300" w:name="_Toc1145317159"/>
      <w:bookmarkStart w:id="2301" w:name="_Toc1147260332"/>
      <w:r>
        <w:rPr>
          <w:rFonts w:hint="eastAsia"/>
        </w:rPr>
        <w:t xml:space="preserve"> </w:t>
      </w:r>
      <w:bookmarkStart w:id="2302" w:name="_Toc1076482864"/>
      <w:bookmarkStart w:id="2303" w:name="_Toc958189324"/>
      <w:bookmarkStart w:id="2304" w:name="_Toc3356"/>
      <w:bookmarkStart w:id="2305" w:name="_Toc807139027"/>
      <w:bookmarkStart w:id="2306" w:name="_Toc346884687"/>
      <w:bookmarkStart w:id="2307" w:name="_Toc1771493299"/>
      <w:bookmarkStart w:id="2308" w:name="_Toc502257813"/>
      <w:bookmarkStart w:id="2309" w:name="_Toc2098610795"/>
      <w:bookmarkStart w:id="2310" w:name="_Toc1212121028"/>
      <w:bookmarkStart w:id="2311" w:name="_Toc1550927269"/>
      <w:bookmarkStart w:id="2312" w:name="_Toc1253072266"/>
      <w:bookmarkStart w:id="2313" w:name="_Toc472672703"/>
      <w:bookmarkStart w:id="2314" w:name="_Toc1248064304"/>
      <w:bookmarkStart w:id="2315" w:name="_Toc2698"/>
      <w:bookmarkStart w:id="2316" w:name="_Toc30032"/>
      <w:bookmarkStart w:id="2317" w:name="_Toc241652931"/>
      <w:bookmarkStart w:id="2318" w:name="_Toc174100660"/>
      <w:bookmarkStart w:id="2319" w:name="_Toc14876"/>
      <w:bookmarkStart w:id="2320" w:name="_Toc730932777"/>
      <w:bookmarkStart w:id="2321" w:name="_Toc32302"/>
      <w:bookmarkStart w:id="2322" w:name="_Toc481342651"/>
      <w:bookmarkStart w:id="2323" w:name="_Toc959205917"/>
      <w:bookmarkStart w:id="2324" w:name="_Toc1807198911"/>
      <w:bookmarkStart w:id="2325" w:name="_Toc1462558996"/>
      <w:bookmarkStart w:id="2326" w:name="_Toc28619"/>
      <w:bookmarkStart w:id="2327" w:name="_Toc759968470"/>
      <w:bookmarkStart w:id="2328" w:name="_Toc1247214666"/>
      <w:bookmarkStart w:id="2329" w:name="_Toc496759122"/>
      <w:bookmarkStart w:id="2330" w:name="_Toc18700"/>
      <w:bookmarkStart w:id="2331" w:name="_Toc2002787588"/>
      <w:bookmarkStart w:id="2332" w:name="_Toc1031449804"/>
      <w:bookmarkStart w:id="2333" w:name="_Toc6497"/>
      <w:r>
        <w:rPr>
          <w:rFonts w:hint="eastAsia"/>
        </w:rPr>
        <w:t>业务数字化战略提升差距</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pPr>
        <w:ind w:firstLine="560"/>
        <w:rPr>
          <w:rFonts w:cs="Times New Roman"/>
          <w:szCs w:val="24"/>
        </w:rPr>
      </w:pPr>
      <w:r>
        <w:rPr>
          <w:rFonts w:hint="eastAsia" w:cs="Times New Roman"/>
          <w:szCs w:val="24"/>
        </w:rPr>
        <w:t>根据上文对</w:t>
      </w:r>
      <w:r>
        <w:rPr>
          <w:rFonts w:cs="Times New Roman"/>
          <w:szCs w:val="24"/>
        </w:rPr>
        <w:t>二所业务营收、业务</w:t>
      </w:r>
      <w:r>
        <w:rPr>
          <w:rFonts w:hint="eastAsia" w:cs="Times New Roman"/>
          <w:szCs w:val="24"/>
        </w:rPr>
        <w:t>板块</w:t>
      </w:r>
      <w:r>
        <w:rPr>
          <w:rFonts w:cs="Times New Roman"/>
          <w:szCs w:val="24"/>
        </w:rPr>
        <w:t>和业务</w:t>
      </w:r>
      <w:r>
        <w:rPr>
          <w:rFonts w:hint="eastAsia" w:cs="Times New Roman"/>
          <w:szCs w:val="24"/>
        </w:rPr>
        <w:t>净</w:t>
      </w:r>
      <w:r>
        <w:rPr>
          <w:rFonts w:cs="Times New Roman"/>
          <w:szCs w:val="24"/>
        </w:rPr>
        <w:t>利润等</w:t>
      </w:r>
      <w:r>
        <w:rPr>
          <w:rFonts w:hint="eastAsia" w:cs="Times New Roman"/>
          <w:szCs w:val="24"/>
        </w:rPr>
        <w:t>进行的</w:t>
      </w:r>
      <w:r>
        <w:rPr>
          <w:rFonts w:cs="Times New Roman"/>
          <w:szCs w:val="24"/>
        </w:rPr>
        <w:t>分析，</w:t>
      </w:r>
      <w:r>
        <w:rPr>
          <w:rFonts w:hint="eastAsia" w:cs="Times New Roman"/>
          <w:szCs w:val="24"/>
        </w:rPr>
        <w:t>总结得出</w:t>
      </w:r>
      <w:r>
        <w:rPr>
          <w:rFonts w:cs="Times New Roman"/>
          <w:szCs w:val="24"/>
        </w:rPr>
        <w:t>二所在业务层面</w:t>
      </w:r>
      <w:r>
        <w:rPr>
          <w:rFonts w:hint="eastAsia" w:cs="Times New Roman"/>
          <w:szCs w:val="24"/>
        </w:rPr>
        <w:t>存在以</w:t>
      </w:r>
      <w:r>
        <w:rPr>
          <w:rFonts w:cs="Times New Roman"/>
          <w:szCs w:val="24"/>
        </w:rPr>
        <w:t>下提升</w:t>
      </w:r>
      <w:r>
        <w:rPr>
          <w:rFonts w:hint="eastAsia" w:cs="Times New Roman"/>
          <w:szCs w:val="24"/>
        </w:rPr>
        <w:t>差距</w:t>
      </w:r>
      <w:r>
        <w:rPr>
          <w:rFonts w:cs="Times New Roman"/>
          <w:szCs w:val="24"/>
        </w:rPr>
        <w:t>：</w:t>
      </w:r>
    </w:p>
    <w:p>
      <w:pPr>
        <w:ind w:firstLine="562"/>
        <w:rPr>
          <w:rFonts w:cs="Times New Roman"/>
          <w:szCs w:val="24"/>
        </w:rPr>
      </w:pPr>
      <w:r>
        <w:rPr>
          <w:rFonts w:hint="eastAsia"/>
          <w:b/>
          <w:bCs/>
          <w:lang w:eastAsia="zh-CN"/>
        </w:rPr>
        <w:t>（</w:t>
      </w:r>
      <w:r>
        <w:rPr>
          <w:rFonts w:hint="eastAsia"/>
          <w:b/>
          <w:bCs/>
        </w:rPr>
        <w:t>1</w:t>
      </w:r>
      <w:r>
        <w:rPr>
          <w:rFonts w:hint="eastAsia"/>
          <w:b/>
          <w:bCs/>
          <w:lang w:eastAsia="zh-CN"/>
        </w:rPr>
        <w:t>）</w:t>
      </w:r>
      <w:r>
        <w:rPr>
          <w:b/>
          <w:bCs/>
        </w:rPr>
        <w:t>业务数字化和数字化产业比例</w:t>
      </w:r>
      <w:r>
        <w:rPr>
          <w:rFonts w:hint="eastAsia"/>
          <w:b/>
          <w:bCs/>
        </w:rPr>
        <w:t>及</w:t>
      </w:r>
      <w:r>
        <w:rPr>
          <w:b/>
          <w:bCs/>
        </w:rPr>
        <w:t>科研成果转化</w:t>
      </w:r>
      <w:r>
        <w:rPr>
          <w:rFonts w:hint="eastAsia"/>
          <w:b/>
          <w:bCs/>
        </w:rPr>
        <w:t>均</w:t>
      </w:r>
      <w:r>
        <w:rPr>
          <w:b/>
          <w:bCs/>
        </w:rPr>
        <w:t>有提升空</w:t>
      </w:r>
      <w:r>
        <w:rPr>
          <w:rFonts w:hint="eastAsia"/>
          <w:b/>
          <w:bCs/>
        </w:rPr>
        <w:t>间：</w:t>
      </w:r>
      <w:r>
        <w:rPr>
          <w:rFonts w:hint="eastAsia" w:cs="Times New Roman"/>
          <w:szCs w:val="24"/>
        </w:rPr>
        <w:t>经</w:t>
      </w:r>
      <w:r>
        <w:rPr>
          <w:rFonts w:cs="Times New Roman"/>
          <w:szCs w:val="24"/>
        </w:rPr>
        <w:t>过</w:t>
      </w:r>
      <w:r>
        <w:rPr>
          <w:rFonts w:hint="eastAsia" w:cs="Times New Roman"/>
          <w:szCs w:val="24"/>
        </w:rPr>
        <w:t>对各单位</w:t>
      </w:r>
      <w:r>
        <w:rPr>
          <w:rFonts w:cs="Times New Roman"/>
          <w:szCs w:val="24"/>
        </w:rPr>
        <w:t>营收分布和</w:t>
      </w:r>
      <w:r>
        <w:rPr>
          <w:rFonts w:hint="eastAsia" w:cs="Times New Roman"/>
          <w:szCs w:val="24"/>
        </w:rPr>
        <w:t>行业</w:t>
      </w:r>
      <w:r>
        <w:rPr>
          <w:rFonts w:cs="Times New Roman"/>
          <w:szCs w:val="24"/>
        </w:rPr>
        <w:t>利润</w:t>
      </w:r>
      <w:r>
        <w:rPr>
          <w:rFonts w:hint="eastAsia" w:cs="Times New Roman"/>
          <w:szCs w:val="24"/>
        </w:rPr>
        <w:t>的</w:t>
      </w:r>
      <w:r>
        <w:rPr>
          <w:rFonts w:cs="Times New Roman"/>
          <w:szCs w:val="24"/>
        </w:rPr>
        <w:t>对比</w:t>
      </w:r>
      <w:r>
        <w:rPr>
          <w:rFonts w:hint="eastAsia" w:cs="Times New Roman"/>
          <w:szCs w:val="24"/>
        </w:rPr>
        <w:t>分析</w:t>
      </w:r>
      <w:r>
        <w:rPr>
          <w:rFonts w:cs="Times New Roman"/>
          <w:szCs w:val="24"/>
        </w:rPr>
        <w:t>，</w:t>
      </w:r>
      <w:r>
        <w:rPr>
          <w:rFonts w:hint="eastAsia" w:cs="Times New Roman"/>
          <w:szCs w:val="24"/>
        </w:rPr>
        <w:t>发现</w:t>
      </w:r>
      <w:r>
        <w:rPr>
          <w:rFonts w:cs="Times New Roman"/>
          <w:szCs w:val="24"/>
        </w:rPr>
        <w:t>二所</w:t>
      </w:r>
      <w:r>
        <w:rPr>
          <w:rFonts w:hint="eastAsia" w:cs="Times New Roman"/>
          <w:szCs w:val="24"/>
        </w:rPr>
        <w:t>的</w:t>
      </w:r>
      <w:r>
        <w:rPr>
          <w:rFonts w:cs="Times New Roman"/>
          <w:szCs w:val="24"/>
        </w:rPr>
        <w:t>业务形态与战略规划的</w:t>
      </w:r>
      <w:r>
        <w:rPr>
          <w:rFonts w:hint="eastAsia" w:cs="Times New Roman"/>
          <w:szCs w:val="24"/>
        </w:rPr>
        <w:t>产业</w:t>
      </w:r>
      <w:r>
        <w:rPr>
          <w:rFonts w:cs="Times New Roman"/>
          <w:szCs w:val="24"/>
        </w:rPr>
        <w:t>数字化、数字</w:t>
      </w:r>
      <w:r>
        <w:rPr>
          <w:rFonts w:hint="eastAsia" w:cs="Times New Roman"/>
          <w:szCs w:val="24"/>
        </w:rPr>
        <w:t>产业化目标相比</w:t>
      </w:r>
      <w:r>
        <w:rPr>
          <w:rFonts w:cs="Times New Roman"/>
          <w:szCs w:val="24"/>
        </w:rPr>
        <w:t>还有较</w:t>
      </w:r>
      <w:r>
        <w:rPr>
          <w:rFonts w:hint="eastAsia" w:cs="Times New Roman"/>
          <w:szCs w:val="24"/>
        </w:rPr>
        <w:t>大的提升</w:t>
      </w:r>
      <w:r>
        <w:rPr>
          <w:rFonts w:cs="Times New Roman"/>
          <w:szCs w:val="24"/>
        </w:rPr>
        <w:t>空间。其次，科研成果转化</w:t>
      </w:r>
      <w:r>
        <w:rPr>
          <w:rFonts w:hint="eastAsia" w:cs="Times New Roman"/>
          <w:szCs w:val="24"/>
        </w:rPr>
        <w:t>方面也</w:t>
      </w:r>
      <w:r>
        <w:rPr>
          <w:rFonts w:cs="Times New Roman"/>
          <w:szCs w:val="24"/>
        </w:rPr>
        <w:t>有较大提升</w:t>
      </w:r>
      <w:r>
        <w:rPr>
          <w:rFonts w:hint="eastAsia" w:cs="Times New Roman"/>
          <w:szCs w:val="24"/>
        </w:rPr>
        <w:t>潜力。项目组建议将业务</w:t>
      </w:r>
      <w:r>
        <w:rPr>
          <w:rFonts w:cs="Times New Roman"/>
          <w:szCs w:val="24"/>
        </w:rPr>
        <w:t>数字化</w:t>
      </w:r>
      <w:r>
        <w:rPr>
          <w:rFonts w:hint="eastAsia" w:cs="Times New Roman"/>
          <w:szCs w:val="24"/>
        </w:rPr>
        <w:t>作为</w:t>
      </w:r>
      <w:r>
        <w:rPr>
          <w:rFonts w:cs="Times New Roman"/>
          <w:szCs w:val="24"/>
        </w:rPr>
        <w:t>业务</w:t>
      </w:r>
      <w:r>
        <w:rPr>
          <w:rFonts w:hint="eastAsia" w:cs="Times New Roman"/>
          <w:szCs w:val="24"/>
          <w:lang w:val="en-US" w:eastAsia="zh-CN"/>
        </w:rPr>
        <w:t>发展</w:t>
      </w:r>
      <w:r>
        <w:rPr>
          <w:rFonts w:cs="Times New Roman"/>
          <w:szCs w:val="24"/>
        </w:rPr>
        <w:t>目标</w:t>
      </w:r>
      <w:r>
        <w:rPr>
          <w:rFonts w:hint="eastAsia" w:cs="Times New Roman"/>
          <w:szCs w:val="24"/>
        </w:rPr>
        <w:t>，以推动二所数字化转型的持续发展</w:t>
      </w:r>
      <w:r>
        <w:rPr>
          <w:rFonts w:cs="Times New Roman"/>
          <w:szCs w:val="24"/>
        </w:rPr>
        <w:t>。</w:t>
      </w:r>
    </w:p>
    <w:p>
      <w:pPr>
        <w:ind w:firstLine="562"/>
        <w:rPr>
          <w:rFonts w:cs="Times New Roman"/>
          <w:szCs w:val="24"/>
        </w:rPr>
      </w:pPr>
      <w:r>
        <w:rPr>
          <w:rFonts w:hint="eastAsia"/>
          <w:b/>
          <w:bCs/>
          <w:lang w:eastAsia="zh-CN"/>
        </w:rPr>
        <w:t>（</w:t>
      </w:r>
      <w:r>
        <w:rPr>
          <w:rFonts w:hint="eastAsia"/>
          <w:b/>
          <w:bCs/>
        </w:rPr>
        <w:t>2</w:t>
      </w:r>
      <w:r>
        <w:rPr>
          <w:rFonts w:hint="eastAsia"/>
          <w:b/>
          <w:bCs/>
          <w:lang w:eastAsia="zh-CN"/>
        </w:rPr>
        <w:t>）</w:t>
      </w:r>
      <w:r>
        <w:rPr>
          <w:rFonts w:hint="eastAsia"/>
          <w:b/>
          <w:bCs/>
        </w:rPr>
        <w:t>二所</w:t>
      </w:r>
      <w:r>
        <w:rPr>
          <w:b/>
          <w:bCs/>
        </w:rPr>
        <w:t>各业务呈现</w:t>
      </w:r>
      <w:r>
        <w:rPr>
          <w:rFonts w:hint="eastAsia"/>
          <w:b/>
          <w:bCs/>
        </w:rPr>
        <w:t>“</w:t>
      </w:r>
      <w:r>
        <w:rPr>
          <w:b/>
          <w:bCs/>
        </w:rPr>
        <w:t>碎片化</w:t>
      </w:r>
      <w:r>
        <w:rPr>
          <w:rFonts w:hint="eastAsia"/>
          <w:b/>
          <w:bCs/>
        </w:rPr>
        <w:t>”</w:t>
      </w:r>
      <w:r>
        <w:rPr>
          <w:b/>
          <w:bCs/>
        </w:rPr>
        <w:t>特征，</w:t>
      </w:r>
      <w:r>
        <w:rPr>
          <w:rFonts w:hint="eastAsia"/>
          <w:b/>
          <w:bCs/>
        </w:rPr>
        <w:t>可进行</w:t>
      </w:r>
      <w:r>
        <w:rPr>
          <w:b/>
          <w:bCs/>
        </w:rPr>
        <w:t>多维度协同</w:t>
      </w:r>
      <w:r>
        <w:rPr>
          <w:rFonts w:hint="eastAsia"/>
          <w:b/>
          <w:bCs/>
        </w:rPr>
        <w:t>错位发展：</w:t>
      </w:r>
      <w:r>
        <w:rPr>
          <w:rFonts w:hint="eastAsia" w:cs="Times New Roman"/>
          <w:szCs w:val="24"/>
        </w:rPr>
        <w:t>虽然</w:t>
      </w:r>
      <w:r>
        <w:rPr>
          <w:rFonts w:cs="Times New Roman"/>
          <w:szCs w:val="24"/>
        </w:rPr>
        <w:t>二所</w:t>
      </w:r>
      <w:r>
        <w:rPr>
          <w:rFonts w:hint="eastAsia" w:cs="Times New Roman"/>
          <w:szCs w:val="24"/>
        </w:rPr>
        <w:t>已经对</w:t>
      </w:r>
      <w:r>
        <w:rPr>
          <w:rFonts w:cs="Times New Roman"/>
          <w:szCs w:val="24"/>
        </w:rPr>
        <w:t>总体方向和规划</w:t>
      </w:r>
      <w:r>
        <w:rPr>
          <w:rFonts w:hint="eastAsia" w:cs="Times New Roman"/>
          <w:szCs w:val="24"/>
        </w:rPr>
        <w:t>有所设定</w:t>
      </w:r>
      <w:r>
        <w:rPr>
          <w:rFonts w:cs="Times New Roman"/>
          <w:szCs w:val="24"/>
        </w:rPr>
        <w:t>，但</w:t>
      </w:r>
      <w:r>
        <w:rPr>
          <w:rFonts w:hint="eastAsia" w:cs="Times New Roman"/>
          <w:szCs w:val="24"/>
        </w:rPr>
        <w:t>由于</w:t>
      </w:r>
      <w:r>
        <w:rPr>
          <w:rFonts w:cs="Times New Roman"/>
          <w:szCs w:val="24"/>
        </w:rPr>
        <w:t>各业务单位和职能单位具有科研定位的特殊性，</w:t>
      </w:r>
      <w:r>
        <w:rPr>
          <w:rFonts w:hint="eastAsia" w:cs="Times New Roman"/>
          <w:szCs w:val="24"/>
        </w:rPr>
        <w:t>使得</w:t>
      </w:r>
      <w:r>
        <w:rPr>
          <w:rFonts w:cs="Times New Roman"/>
          <w:szCs w:val="24"/>
        </w:rPr>
        <w:t>业务规划</w:t>
      </w:r>
      <w:r>
        <w:rPr>
          <w:rFonts w:hint="eastAsia" w:cs="Times New Roman"/>
          <w:szCs w:val="24"/>
        </w:rPr>
        <w:t>不体系</w:t>
      </w:r>
      <w:r>
        <w:rPr>
          <w:rFonts w:cs="Times New Roman"/>
          <w:szCs w:val="24"/>
        </w:rPr>
        <w:t>和执行碎片化，</w:t>
      </w:r>
      <w:r>
        <w:rPr>
          <w:rFonts w:hint="eastAsia" w:cs="Times New Roman"/>
          <w:szCs w:val="24"/>
        </w:rPr>
        <w:t>存在“</w:t>
      </w:r>
      <w:r>
        <w:rPr>
          <w:rFonts w:cs="Times New Roman"/>
          <w:szCs w:val="24"/>
        </w:rPr>
        <w:t>多、散、小</w:t>
      </w:r>
      <w:r>
        <w:rPr>
          <w:rFonts w:hint="eastAsia" w:cs="Times New Roman"/>
          <w:szCs w:val="24"/>
        </w:rPr>
        <w:t>”等</w:t>
      </w:r>
      <w:r>
        <w:rPr>
          <w:rFonts w:cs="Times New Roman"/>
          <w:szCs w:val="24"/>
        </w:rPr>
        <w:t>特</w:t>
      </w:r>
      <w:r>
        <w:rPr>
          <w:rFonts w:hint="eastAsia" w:cs="Times New Roman"/>
          <w:szCs w:val="24"/>
        </w:rPr>
        <w:t>点，且</w:t>
      </w:r>
      <w:r>
        <w:rPr>
          <w:rFonts w:cs="Times New Roman"/>
          <w:szCs w:val="24"/>
        </w:rPr>
        <w:t>在市场、技术、人才</w:t>
      </w:r>
      <w:r>
        <w:rPr>
          <w:rFonts w:hint="eastAsia" w:cs="Times New Roman"/>
          <w:szCs w:val="24"/>
        </w:rPr>
        <w:t>和</w:t>
      </w:r>
      <w:r>
        <w:rPr>
          <w:rFonts w:cs="Times New Roman"/>
          <w:szCs w:val="24"/>
        </w:rPr>
        <w:t>资源等</w:t>
      </w:r>
      <w:r>
        <w:rPr>
          <w:rFonts w:hint="eastAsia" w:cs="Times New Roman"/>
          <w:szCs w:val="24"/>
        </w:rPr>
        <w:t>方面的</w:t>
      </w:r>
      <w:r>
        <w:rPr>
          <w:rFonts w:cs="Times New Roman"/>
          <w:szCs w:val="24"/>
        </w:rPr>
        <w:t>协同</w:t>
      </w:r>
      <w:r>
        <w:rPr>
          <w:rFonts w:hint="eastAsia" w:cs="Times New Roman"/>
          <w:szCs w:val="24"/>
        </w:rPr>
        <w:t>效应</w:t>
      </w:r>
      <w:r>
        <w:rPr>
          <w:rFonts w:cs="Times New Roman"/>
          <w:szCs w:val="24"/>
        </w:rPr>
        <w:t>较弱，综合竞争力和人效</w:t>
      </w:r>
      <w:r>
        <w:rPr>
          <w:rFonts w:hint="eastAsia" w:cs="Times New Roman"/>
          <w:szCs w:val="24"/>
        </w:rPr>
        <w:t>均</w:t>
      </w:r>
      <w:r>
        <w:rPr>
          <w:rFonts w:cs="Times New Roman"/>
          <w:szCs w:val="24"/>
        </w:rPr>
        <w:t>有较大提升空间。</w:t>
      </w:r>
    </w:p>
    <w:p>
      <w:pPr>
        <w:ind w:firstLine="562"/>
      </w:pPr>
      <w:r>
        <w:rPr>
          <w:rFonts w:hint="eastAsia"/>
          <w:b/>
          <w:bCs/>
          <w:lang w:eastAsia="zh-CN"/>
        </w:rPr>
        <w:t>（</w:t>
      </w:r>
      <w:r>
        <w:rPr>
          <w:rFonts w:hint="eastAsia"/>
          <w:b/>
          <w:bCs/>
        </w:rPr>
        <w:t>3</w:t>
      </w:r>
      <w:r>
        <w:rPr>
          <w:rFonts w:hint="eastAsia"/>
          <w:b/>
          <w:bCs/>
          <w:lang w:eastAsia="zh-CN"/>
        </w:rPr>
        <w:t>）</w:t>
      </w:r>
      <w:r>
        <w:rPr>
          <w:b/>
          <w:bCs/>
        </w:rPr>
        <w:t>经营管理</w:t>
      </w:r>
      <w:r>
        <w:rPr>
          <w:rFonts w:hint="eastAsia"/>
          <w:b/>
          <w:bCs/>
        </w:rPr>
        <w:t>有待进行</w:t>
      </w:r>
      <w:r>
        <w:rPr>
          <w:b/>
          <w:bCs/>
        </w:rPr>
        <w:t>精细化分析和</w:t>
      </w:r>
      <w:r>
        <w:rPr>
          <w:rFonts w:hint="eastAsia"/>
          <w:b/>
          <w:bCs/>
        </w:rPr>
        <w:t>加强</w:t>
      </w:r>
      <w:r>
        <w:rPr>
          <w:b/>
          <w:bCs/>
        </w:rPr>
        <w:t>决策数据支持</w:t>
      </w:r>
      <w:r>
        <w:rPr>
          <w:rFonts w:hint="eastAsia"/>
          <w:b/>
          <w:bCs/>
        </w:rPr>
        <w:t>：</w:t>
      </w:r>
      <w:r>
        <w:rPr>
          <w:rFonts w:hint="eastAsia"/>
        </w:rPr>
        <w:t>由</w:t>
      </w:r>
      <w:r>
        <w:t>于缺乏统一的数据来源</w:t>
      </w:r>
      <w:r>
        <w:rPr>
          <w:rFonts w:hint="eastAsia"/>
        </w:rPr>
        <w:t>和动态</w:t>
      </w:r>
      <w:r>
        <w:t>数据</w:t>
      </w:r>
      <w:r>
        <w:rPr>
          <w:rFonts w:hint="eastAsia"/>
        </w:rPr>
        <w:t>管理，主要依赖</w:t>
      </w:r>
      <w:r>
        <w:rPr>
          <w:rFonts w:hint="eastAsia"/>
          <w:lang w:val="en-US" w:eastAsia="zh-CN"/>
        </w:rPr>
        <w:t>人工整理碎片化</w:t>
      </w:r>
      <w:r>
        <w:rPr>
          <w:rFonts w:hint="eastAsia"/>
        </w:rPr>
        <w:t>过程性文件，这些</w:t>
      </w:r>
      <w:r>
        <w:rPr>
          <w:rFonts w:hint="eastAsia"/>
          <w:lang w:val="en-US" w:eastAsia="zh-CN"/>
        </w:rPr>
        <w:t>文件</w:t>
      </w:r>
      <w:r>
        <w:t>缺乏</w:t>
      </w:r>
      <w:r>
        <w:rPr>
          <w:rFonts w:hint="eastAsia"/>
        </w:rPr>
        <w:t>系统化梳理，且没有</w:t>
      </w:r>
      <w:r>
        <w:t>按业务类型、客户群体、产品绩效</w:t>
      </w:r>
      <w:r>
        <w:rPr>
          <w:rFonts w:hint="eastAsia"/>
          <w:lang w:val="en-US" w:eastAsia="zh-CN"/>
        </w:rPr>
        <w:t>或者</w:t>
      </w:r>
      <w:r>
        <w:t>人效</w:t>
      </w:r>
      <w:r>
        <w:rPr>
          <w:rFonts w:hint="eastAsia"/>
          <w:lang w:val="en-US" w:eastAsia="zh-CN"/>
        </w:rPr>
        <w:t>等多维度</w:t>
      </w:r>
      <w:r>
        <w:rPr>
          <w:rFonts w:hint="eastAsia"/>
        </w:rPr>
        <w:t>进行</w:t>
      </w:r>
      <w:r>
        <w:t>经营分析</w:t>
      </w:r>
      <w:r>
        <w:rPr>
          <w:rFonts w:hint="eastAsia"/>
        </w:rPr>
        <w:t>，</w:t>
      </w:r>
      <w:r>
        <w:rPr>
          <w:rFonts w:hint="eastAsia"/>
          <w:lang w:val="en-US" w:eastAsia="zh-CN"/>
        </w:rPr>
        <w:t>影响</w:t>
      </w:r>
      <w:r>
        <w:rPr>
          <w:rFonts w:hint="eastAsia"/>
        </w:rPr>
        <w:t>经营管理</w:t>
      </w:r>
      <w:r>
        <w:t>分析效率</w:t>
      </w:r>
      <w:r>
        <w:rPr>
          <w:rFonts w:hint="eastAsia"/>
        </w:rPr>
        <w:t>，为</w:t>
      </w:r>
      <w:r>
        <w:t>领导决策</w:t>
      </w:r>
      <w:r>
        <w:rPr>
          <w:rFonts w:hint="eastAsia"/>
        </w:rPr>
        <w:t>和制定</w:t>
      </w:r>
      <w:r>
        <w:t>措施</w:t>
      </w:r>
      <w:r>
        <w:rPr>
          <w:rFonts w:hint="eastAsia"/>
        </w:rPr>
        <w:t>提供</w:t>
      </w:r>
      <w:r>
        <w:t>依据</w:t>
      </w:r>
      <w:r>
        <w:rPr>
          <w:rFonts w:hint="eastAsia"/>
          <w:lang w:val="en-US" w:eastAsia="zh-CN"/>
        </w:rPr>
        <w:t>有限</w:t>
      </w:r>
      <w:r>
        <w:t>。</w:t>
      </w:r>
    </w:p>
    <w:p>
      <w:pPr>
        <w:ind w:firstLine="562"/>
        <w:rPr>
          <w:rFonts w:cs="Times New Roman"/>
          <w:szCs w:val="24"/>
        </w:rPr>
      </w:pPr>
      <w:r>
        <w:rPr>
          <w:rFonts w:hint="eastAsia"/>
          <w:b/>
          <w:bCs/>
          <w:lang w:eastAsia="zh-CN"/>
        </w:rPr>
        <w:t>（</w:t>
      </w:r>
      <w:r>
        <w:rPr>
          <w:rFonts w:hint="eastAsia"/>
          <w:b/>
          <w:bCs/>
        </w:rPr>
        <w:t>4</w:t>
      </w:r>
      <w:r>
        <w:rPr>
          <w:rFonts w:hint="eastAsia"/>
          <w:b/>
          <w:bCs/>
          <w:lang w:eastAsia="zh-CN"/>
        </w:rPr>
        <w:t>）</w:t>
      </w:r>
      <w:r>
        <w:rPr>
          <w:rFonts w:hint="eastAsia"/>
          <w:b/>
          <w:bCs/>
        </w:rPr>
        <w:t>需要借助</w:t>
      </w:r>
      <w:r>
        <w:rPr>
          <w:b/>
          <w:bCs/>
        </w:rPr>
        <w:t>新型</w:t>
      </w:r>
      <w:r>
        <w:rPr>
          <w:rFonts w:hint="eastAsia"/>
          <w:b/>
          <w:bCs/>
        </w:rPr>
        <w:t>数字化</w:t>
      </w:r>
      <w:r>
        <w:rPr>
          <w:b/>
          <w:bCs/>
        </w:rPr>
        <w:t>手段提高</w:t>
      </w:r>
      <w:r>
        <w:rPr>
          <w:rFonts w:hint="eastAsia"/>
          <w:b/>
          <w:bCs/>
        </w:rPr>
        <w:t>集团管控</w:t>
      </w:r>
      <w:r>
        <w:rPr>
          <w:b/>
          <w:bCs/>
        </w:rPr>
        <w:t>效率</w:t>
      </w:r>
      <w:r>
        <w:rPr>
          <w:rFonts w:hint="eastAsia"/>
          <w:b/>
          <w:bCs/>
        </w:rPr>
        <w:t>：</w:t>
      </w:r>
      <w:r>
        <w:rPr>
          <w:rFonts w:hint="eastAsia" w:cs="Times New Roman"/>
          <w:szCs w:val="24"/>
        </w:rPr>
        <w:t>随着二所产品和业务形态的多元化发展，组织</w:t>
      </w:r>
      <w:r>
        <w:rPr>
          <w:rFonts w:cs="Times New Roman"/>
          <w:szCs w:val="24"/>
        </w:rPr>
        <w:t>规模</w:t>
      </w:r>
      <w:r>
        <w:rPr>
          <w:rFonts w:hint="eastAsia" w:cs="Times New Roman"/>
          <w:szCs w:val="24"/>
        </w:rPr>
        <w:t>也</w:t>
      </w:r>
      <w:r>
        <w:rPr>
          <w:rFonts w:cs="Times New Roman"/>
          <w:szCs w:val="24"/>
        </w:rPr>
        <w:t>不断</w:t>
      </w:r>
      <w:r>
        <w:rPr>
          <w:rFonts w:hint="eastAsia" w:cs="Times New Roman"/>
          <w:szCs w:val="24"/>
        </w:rPr>
        <w:t>扩大。</w:t>
      </w:r>
      <w:r>
        <w:rPr>
          <w:rFonts w:cs="Times New Roman"/>
          <w:szCs w:val="24"/>
        </w:rPr>
        <w:t>组织</w:t>
      </w:r>
      <w:r>
        <w:rPr>
          <w:rFonts w:hint="eastAsia" w:cs="Times New Roman"/>
          <w:szCs w:val="24"/>
        </w:rPr>
        <w:t>范围的延伸以及物理空间的拓展，都</w:t>
      </w:r>
      <w:r>
        <w:rPr>
          <w:rFonts w:cs="Times New Roman"/>
          <w:szCs w:val="24"/>
        </w:rPr>
        <w:t>对</w:t>
      </w:r>
      <w:r>
        <w:rPr>
          <w:rFonts w:hint="eastAsia" w:cs="Times New Roman"/>
          <w:szCs w:val="24"/>
        </w:rPr>
        <w:t>二所</w:t>
      </w:r>
      <w:r>
        <w:rPr>
          <w:rFonts w:cs="Times New Roman"/>
          <w:szCs w:val="24"/>
        </w:rPr>
        <w:t>集团</w:t>
      </w:r>
      <w:r>
        <w:rPr>
          <w:rFonts w:hint="eastAsia" w:cs="Times New Roman"/>
          <w:szCs w:val="24"/>
        </w:rPr>
        <w:t>层面的</w:t>
      </w:r>
      <w:r>
        <w:rPr>
          <w:rFonts w:cs="Times New Roman"/>
          <w:szCs w:val="24"/>
        </w:rPr>
        <w:t>高效资源协调</w:t>
      </w:r>
      <w:r>
        <w:rPr>
          <w:rFonts w:hint="eastAsia" w:cs="Times New Roman"/>
          <w:szCs w:val="24"/>
        </w:rPr>
        <w:t>和风险管控提出更高的要求。包括</w:t>
      </w:r>
      <w:r>
        <w:rPr>
          <w:rFonts w:cs="Times New Roman"/>
          <w:szCs w:val="24"/>
        </w:rPr>
        <w:t>人力资源</w:t>
      </w:r>
      <w:r>
        <w:rPr>
          <w:rFonts w:hint="eastAsia" w:cs="Times New Roman"/>
          <w:szCs w:val="24"/>
        </w:rPr>
        <w:t>管理</w:t>
      </w:r>
      <w:r>
        <w:rPr>
          <w:rFonts w:cs="Times New Roman"/>
          <w:szCs w:val="24"/>
        </w:rPr>
        <w:t>水平</w:t>
      </w:r>
      <w:r>
        <w:rPr>
          <w:rFonts w:hint="eastAsia" w:cs="Times New Roman"/>
          <w:szCs w:val="24"/>
        </w:rPr>
        <w:t>提升</w:t>
      </w:r>
      <w:r>
        <w:rPr>
          <w:rFonts w:hint="eastAsia" w:cs="Times New Roman"/>
          <w:szCs w:val="24"/>
          <w:lang w:eastAsia="zh-CN"/>
        </w:rPr>
        <w:t>、</w:t>
      </w:r>
      <w:r>
        <w:rPr>
          <w:rFonts w:hint="eastAsia" w:cs="Times New Roman"/>
          <w:szCs w:val="24"/>
        </w:rPr>
        <w:t>市场协调能力增强</w:t>
      </w:r>
      <w:r>
        <w:rPr>
          <w:rFonts w:hint="eastAsia" w:cs="Times New Roman"/>
          <w:szCs w:val="24"/>
          <w:lang w:eastAsia="zh-CN"/>
        </w:rPr>
        <w:t>、</w:t>
      </w:r>
      <w:r>
        <w:rPr>
          <w:rFonts w:hint="eastAsia" w:cs="Times New Roman"/>
          <w:szCs w:val="24"/>
        </w:rPr>
        <w:t>财务资源的集中管理、风险控制能力加强以及实验室仪器设备等固定资产利用率提高。</w:t>
      </w:r>
    </w:p>
    <w:bookmarkEnd w:id="2190"/>
    <w:bookmarkEnd w:id="2191"/>
    <w:bookmarkEnd w:id="2192"/>
    <w:bookmarkEnd w:id="2193"/>
    <w:bookmarkEnd w:id="2194"/>
    <w:bookmarkEnd w:id="2195"/>
    <w:bookmarkEnd w:id="2196"/>
    <w:bookmarkEnd w:id="2197"/>
    <w:bookmarkEnd w:id="2198"/>
    <w:bookmarkEnd w:id="2199"/>
    <w:bookmarkEnd w:id="2200"/>
    <w:bookmarkEnd w:id="2300"/>
    <w:bookmarkEnd w:id="2301"/>
    <w:p>
      <w:pPr>
        <w:ind w:firstLine="562"/>
        <w:rPr>
          <w:b/>
          <w:bCs/>
        </w:rPr>
      </w:pPr>
      <w:bookmarkStart w:id="2334" w:name="_Toc1088242154"/>
      <w:bookmarkStart w:id="2335" w:name="_Toc2078912337"/>
      <w:bookmarkStart w:id="2336" w:name="_Toc1704826581"/>
      <w:bookmarkStart w:id="2337" w:name="_Toc1730877656"/>
      <w:bookmarkStart w:id="2338" w:name="_Toc2045252920"/>
      <w:bookmarkStart w:id="2339" w:name="_Toc355037108"/>
      <w:bookmarkStart w:id="2340" w:name="_Toc1192308438"/>
      <w:bookmarkStart w:id="2341" w:name="_Toc1836330381"/>
      <w:bookmarkStart w:id="2342" w:name="_Toc668109068"/>
      <w:bookmarkStart w:id="2343" w:name="_Toc1180722199"/>
      <w:bookmarkStart w:id="2344" w:name="_Toc13448533"/>
      <w:bookmarkStart w:id="2345" w:name="_Toc1055974684"/>
      <w:bookmarkStart w:id="2346" w:name="_Toc1473410779"/>
      <w:bookmarkStart w:id="2347" w:name="_Toc1170553593"/>
      <w:bookmarkStart w:id="2348" w:name="_Toc1678011479"/>
      <w:bookmarkStart w:id="2349" w:name="_Toc2059257887"/>
      <w:bookmarkStart w:id="2350" w:name="_Toc2145006600"/>
      <w:bookmarkStart w:id="2351" w:name="_Toc2135987154"/>
      <w:bookmarkStart w:id="2352" w:name="_Toc122992406"/>
      <w:bookmarkStart w:id="2353" w:name="_Toc107308151"/>
      <w:bookmarkStart w:id="2354" w:name="_Toc353497730"/>
      <w:bookmarkStart w:id="2355" w:name="_Toc1513034647"/>
      <w:r>
        <w:rPr>
          <w:b/>
          <w:bCs/>
        </w:rPr>
        <w:t>基于上述二所在业务层面存在的</w:t>
      </w:r>
      <w:r>
        <w:rPr>
          <w:rFonts w:hint="eastAsia"/>
          <w:b/>
          <w:bCs/>
        </w:rPr>
        <w:t>提升机会</w:t>
      </w:r>
      <w:r>
        <w:rPr>
          <w:b/>
          <w:bCs/>
        </w:rPr>
        <w:t>，</w:t>
      </w:r>
      <w:r>
        <w:rPr>
          <w:rFonts w:hint="eastAsia"/>
          <w:b/>
          <w:bCs/>
        </w:rPr>
        <w:t>分析其背后的</w:t>
      </w:r>
      <w:r>
        <w:rPr>
          <w:b/>
          <w:bCs/>
        </w:rPr>
        <w:t>主要原因可以归结为以下几点：</w:t>
      </w:r>
    </w:p>
    <w:bookmarkEnd w:id="2334"/>
    <w:bookmarkEnd w:id="2335"/>
    <w:bookmarkEnd w:id="2336"/>
    <w:bookmarkEnd w:id="2337"/>
    <w:bookmarkEnd w:id="2338"/>
    <w:bookmarkEnd w:id="2339"/>
    <w:bookmarkEnd w:id="2340"/>
    <w:bookmarkEnd w:id="2341"/>
    <w:bookmarkEnd w:id="2342"/>
    <w:bookmarkEnd w:id="2343"/>
    <w:bookmarkEnd w:id="2344"/>
    <w:p>
      <w:pPr>
        <w:ind w:firstLine="562"/>
        <w:jc w:val="left"/>
        <w:rPr>
          <w:rFonts w:cs="Times New Roman"/>
          <w:szCs w:val="24"/>
        </w:rPr>
      </w:pPr>
      <w:r>
        <w:rPr>
          <w:rFonts w:hint="eastAsia"/>
          <w:b/>
          <w:bCs/>
          <w:lang w:eastAsia="zh-CN"/>
        </w:rPr>
        <w:t>（</w:t>
      </w:r>
      <w:r>
        <w:rPr>
          <w:b/>
          <w:bCs/>
        </w:rPr>
        <w:t>1</w:t>
      </w:r>
      <w:r>
        <w:rPr>
          <w:rFonts w:hint="eastAsia"/>
          <w:b/>
          <w:bCs/>
          <w:lang w:eastAsia="zh-CN"/>
        </w:rPr>
        <w:t>）</w:t>
      </w:r>
      <w:r>
        <w:rPr>
          <w:rFonts w:hint="eastAsia"/>
          <w:b/>
          <w:bCs/>
        </w:rPr>
        <w:t>“</w:t>
      </w:r>
      <w:r>
        <w:rPr>
          <w:b/>
          <w:bCs/>
        </w:rPr>
        <w:t>科研攻关创新长期投入+成果转化求生</w:t>
      </w:r>
      <w:r>
        <w:rPr>
          <w:rFonts w:hint="eastAsia"/>
          <w:b/>
          <w:bCs/>
        </w:rPr>
        <w:t>”</w:t>
      </w:r>
      <w:r>
        <w:rPr>
          <w:b/>
          <w:bCs/>
        </w:rPr>
        <w:t>双重</w:t>
      </w:r>
      <w:r>
        <w:rPr>
          <w:rFonts w:hint="eastAsia"/>
          <w:b/>
          <w:bCs/>
        </w:rPr>
        <w:t>属性：</w:t>
      </w:r>
      <w:r>
        <w:rPr>
          <w:rFonts w:cs="Times New Roman"/>
          <w:szCs w:val="24"/>
        </w:rPr>
        <w:t>二所</w:t>
      </w:r>
      <w:r>
        <w:rPr>
          <w:rFonts w:hint="eastAsia" w:cs="Times New Roman"/>
          <w:szCs w:val="24"/>
        </w:rPr>
        <w:t>的</w:t>
      </w:r>
      <w:r>
        <w:rPr>
          <w:rFonts w:cs="Times New Roman"/>
          <w:szCs w:val="24"/>
        </w:rPr>
        <w:t>业务具有科研和产业化</w:t>
      </w:r>
      <w:r>
        <w:rPr>
          <w:rFonts w:hint="eastAsia" w:cs="Times New Roman"/>
          <w:szCs w:val="24"/>
        </w:rPr>
        <w:t>的</w:t>
      </w:r>
      <w:r>
        <w:rPr>
          <w:rFonts w:cs="Times New Roman"/>
          <w:szCs w:val="24"/>
        </w:rPr>
        <w:t>双重属性，</w:t>
      </w:r>
      <w:r>
        <w:rPr>
          <w:rFonts w:hint="eastAsia" w:cs="Times New Roman"/>
          <w:szCs w:val="24"/>
        </w:rPr>
        <w:t>并具</w:t>
      </w:r>
      <w:r>
        <w:rPr>
          <w:rFonts w:cs="Times New Roman"/>
          <w:szCs w:val="24"/>
        </w:rPr>
        <w:t>有民航</w:t>
      </w:r>
      <w:r>
        <w:rPr>
          <w:rFonts w:hint="eastAsia" w:cs="Times New Roman"/>
          <w:szCs w:val="24"/>
        </w:rPr>
        <w:t>领域</w:t>
      </w:r>
      <w:r>
        <w:rPr>
          <w:rFonts w:cs="Times New Roman"/>
          <w:szCs w:val="24"/>
        </w:rPr>
        <w:t>自身的独特性和复杂性</w:t>
      </w:r>
      <w:r>
        <w:rPr>
          <w:rFonts w:hint="eastAsia" w:cs="Times New Roman"/>
          <w:szCs w:val="24"/>
        </w:rPr>
        <w:t>（详见图4-4）。</w:t>
      </w:r>
      <w:r>
        <w:rPr>
          <w:rFonts w:cs="Times New Roman"/>
          <w:szCs w:val="24"/>
        </w:rPr>
        <w:drawing>
          <wp:inline distT="0" distB="0" distL="114300" distR="114300">
            <wp:extent cx="5270500" cy="2003425"/>
            <wp:effectExtent l="0" t="0" r="6350" b="15875"/>
            <wp:docPr id="8"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
                    <pic:cNvPicPr>
                      <a:picLocks noChangeAspect="1"/>
                    </pic:cNvPicPr>
                  </pic:nvPicPr>
                  <pic:blipFill>
                    <a:blip r:embed="rId30"/>
                    <a:stretch>
                      <a:fillRect/>
                    </a:stretch>
                  </pic:blipFill>
                  <pic:spPr>
                    <a:xfrm>
                      <a:off x="0" y="0"/>
                      <a:ext cx="5270500" cy="2003425"/>
                    </a:xfrm>
                    <a:prstGeom prst="rect">
                      <a:avLst/>
                    </a:prstGeom>
                  </pic:spPr>
                </pic:pic>
              </a:graphicData>
            </a:graphic>
          </wp:inline>
        </w:drawing>
      </w:r>
    </w:p>
    <w:p>
      <w:pPr>
        <w:ind w:firstLine="0" w:firstLineChars="0"/>
        <w:jc w:val="center"/>
        <w:rPr>
          <w:rFonts w:cs="Times New Roman"/>
          <w:szCs w:val="24"/>
        </w:rPr>
      </w:pPr>
      <w:r>
        <w:rPr>
          <w:sz w:val="24"/>
          <w:szCs w:val="21"/>
        </w:rPr>
        <w:t xml:space="preserve">图 </w:t>
      </w:r>
      <w:r>
        <w:rPr>
          <w:rFonts w:hint="eastAsia"/>
          <w:sz w:val="24"/>
          <w:szCs w:val="21"/>
        </w:rPr>
        <w:t>4-4</w:t>
      </w:r>
      <w:r>
        <w:rPr>
          <w:sz w:val="24"/>
          <w:szCs w:val="21"/>
        </w:rPr>
        <w:t xml:space="preserve"> 二所</w:t>
      </w:r>
      <w:r>
        <w:rPr>
          <w:rFonts w:hint="eastAsia"/>
          <w:sz w:val="24"/>
          <w:szCs w:val="21"/>
        </w:rPr>
        <w:t>业务</w:t>
      </w:r>
      <w:r>
        <w:rPr>
          <w:sz w:val="24"/>
          <w:szCs w:val="21"/>
        </w:rPr>
        <w:t>具有科研和产业化的双重</w:t>
      </w:r>
      <w:r>
        <w:rPr>
          <w:rFonts w:hint="eastAsia"/>
          <w:sz w:val="24"/>
          <w:szCs w:val="21"/>
        </w:rPr>
        <w:t>属性</w:t>
      </w:r>
    </w:p>
    <w:p>
      <w:pPr>
        <w:ind w:firstLine="560" w:firstLineChars="0"/>
        <w:rPr>
          <w:rFonts w:cs="Times New Roman"/>
          <w:szCs w:val="24"/>
        </w:rPr>
      </w:pPr>
      <w:r>
        <w:rPr>
          <w:rFonts w:cs="Times New Roman"/>
          <w:szCs w:val="24"/>
        </w:rPr>
        <w:t>科研生产</w:t>
      </w:r>
      <w:r>
        <w:rPr>
          <w:rFonts w:hint="eastAsia" w:cs="Times New Roman"/>
          <w:szCs w:val="24"/>
        </w:rPr>
        <w:t>的特点</w:t>
      </w:r>
      <w:r>
        <w:rPr>
          <w:rFonts w:hint="eastAsia" w:cs="Times New Roman"/>
          <w:b w:val="0"/>
          <w:bCs w:val="0"/>
          <w:i w:val="0"/>
          <w:iCs w:val="0"/>
          <w:caps w:val="0"/>
          <w:color w:val="auto"/>
          <w:spacing w:val="0"/>
          <w:sz w:val="28"/>
          <w:szCs w:val="24"/>
          <w:u w:val="none"/>
          <w:lang w:val="en-US" w:eastAsia="zh-CN"/>
        </w:rPr>
        <w:t>包括</w:t>
      </w:r>
      <w:r>
        <w:rPr>
          <w:rFonts w:cs="Times New Roman"/>
          <w:szCs w:val="24"/>
        </w:rPr>
        <w:t>高资本投入、高技术门槛、长周期、多品种、小批量等</w:t>
      </w:r>
      <w:r>
        <w:rPr>
          <w:rFonts w:hint="eastAsia" w:cs="Times New Roman"/>
          <w:szCs w:val="24"/>
        </w:rPr>
        <w:t>。在科技创新和产业化推广过程中，需</w:t>
      </w:r>
      <w:r>
        <w:rPr>
          <w:rFonts w:cs="Times New Roman"/>
          <w:szCs w:val="24"/>
        </w:rPr>
        <w:t>要</w:t>
      </w:r>
      <w:r>
        <w:rPr>
          <w:rFonts w:hint="eastAsia" w:cs="Times New Roman"/>
          <w:szCs w:val="24"/>
        </w:rPr>
        <w:t>综合</w:t>
      </w:r>
      <w:r>
        <w:rPr>
          <w:rFonts w:cs="Times New Roman"/>
          <w:szCs w:val="24"/>
        </w:rPr>
        <w:t>考虑科技攻坚的持续投入、创新风险</w:t>
      </w:r>
      <w:r>
        <w:rPr>
          <w:rFonts w:hint="eastAsia" w:cs="Times New Roman"/>
          <w:szCs w:val="24"/>
        </w:rPr>
        <w:t>以及</w:t>
      </w:r>
      <w:r>
        <w:rPr>
          <w:rFonts w:hint="eastAsia" w:cs="Times New Roman"/>
          <w:szCs w:val="24"/>
          <w:lang w:val="en-US" w:eastAsia="zh-CN"/>
        </w:rPr>
        <w:t>企业</w:t>
      </w:r>
      <w:r>
        <w:rPr>
          <w:rFonts w:cs="Times New Roman"/>
          <w:szCs w:val="24"/>
        </w:rPr>
        <w:t>当前的生存发展</w:t>
      </w:r>
      <w:r>
        <w:rPr>
          <w:rFonts w:hint="eastAsia" w:cs="Times New Roman"/>
          <w:szCs w:val="24"/>
        </w:rPr>
        <w:t>需求</w:t>
      </w:r>
      <w:r>
        <w:rPr>
          <w:rFonts w:cs="Times New Roman"/>
          <w:szCs w:val="24"/>
        </w:rPr>
        <w:t>。业务</w:t>
      </w:r>
      <w:r>
        <w:rPr>
          <w:rFonts w:hint="eastAsia" w:cs="Times New Roman"/>
          <w:szCs w:val="24"/>
        </w:rPr>
        <w:t>的发展是</w:t>
      </w:r>
      <w:r>
        <w:rPr>
          <w:rFonts w:cs="Times New Roman"/>
          <w:szCs w:val="24"/>
        </w:rPr>
        <w:t>基于市场洞察，从科研、技术应用、产品、工程</w:t>
      </w:r>
      <w:r>
        <w:rPr>
          <w:rFonts w:hint="eastAsia" w:cs="Times New Roman"/>
          <w:szCs w:val="24"/>
        </w:rPr>
        <w:t>到</w:t>
      </w:r>
      <w:r>
        <w:rPr>
          <w:rFonts w:cs="Times New Roman"/>
          <w:szCs w:val="24"/>
        </w:rPr>
        <w:t>服务的自然延伸</w:t>
      </w:r>
      <w:r>
        <w:rPr>
          <w:rFonts w:hint="eastAsia" w:cs="Times New Roman"/>
          <w:szCs w:val="24"/>
        </w:rPr>
        <w:t>。二所整个</w:t>
      </w:r>
      <w:r>
        <w:rPr>
          <w:rFonts w:cs="Times New Roman"/>
          <w:szCs w:val="24"/>
        </w:rPr>
        <w:t>组织依靠原始积累，形成了多维度条块化</w:t>
      </w:r>
      <w:r>
        <w:rPr>
          <w:rFonts w:hint="eastAsia" w:cs="Times New Roman"/>
          <w:szCs w:val="24"/>
        </w:rPr>
        <w:t>的“阿米巴经营单位</w:t>
      </w:r>
      <w:r>
        <w:rPr>
          <w:rStyle w:val="37"/>
          <w:rFonts w:hint="eastAsia" w:cs="Times New Roman"/>
          <w:szCs w:val="24"/>
        </w:rPr>
        <w:footnoteReference w:id="1"/>
      </w:r>
      <w:r>
        <w:rPr>
          <w:rFonts w:hint="eastAsia" w:cs="Times New Roman"/>
          <w:szCs w:val="24"/>
        </w:rPr>
        <w:t>”</w:t>
      </w:r>
      <w:r>
        <w:rPr>
          <w:rFonts w:cs="Times New Roman"/>
          <w:szCs w:val="24"/>
        </w:rPr>
        <w:t>业务</w:t>
      </w:r>
      <w:r>
        <w:rPr>
          <w:rFonts w:hint="eastAsia" w:cs="Times New Roman"/>
          <w:szCs w:val="24"/>
        </w:rPr>
        <w:t>组织</w:t>
      </w:r>
      <w:r>
        <w:rPr>
          <w:rFonts w:cs="Times New Roman"/>
          <w:szCs w:val="24"/>
        </w:rPr>
        <w:t>。</w:t>
      </w:r>
      <w:r>
        <w:rPr>
          <w:rFonts w:hint="eastAsia" w:cs="Times New Roman"/>
          <w:szCs w:val="24"/>
        </w:rPr>
        <w:t>然而，随着外部环境的日益复杂和二所自身业务的快速增长，现有的</w:t>
      </w:r>
      <w:r>
        <w:rPr>
          <w:rFonts w:cs="Times New Roman"/>
          <w:szCs w:val="24"/>
        </w:rPr>
        <w:t>业务重构和组织变革</w:t>
      </w:r>
      <w:r>
        <w:rPr>
          <w:rFonts w:hint="eastAsia" w:cs="Times New Roman"/>
          <w:szCs w:val="24"/>
        </w:rPr>
        <w:t>已</w:t>
      </w:r>
      <w:r>
        <w:rPr>
          <w:rFonts w:cs="Times New Roman"/>
          <w:szCs w:val="24"/>
        </w:rPr>
        <w:t>无法满足需</w:t>
      </w:r>
      <w:r>
        <w:rPr>
          <w:rFonts w:hint="eastAsia" w:cs="Times New Roman"/>
          <w:szCs w:val="24"/>
        </w:rPr>
        <w:t>求</w:t>
      </w:r>
      <w:r>
        <w:rPr>
          <w:rFonts w:cs="Times New Roman"/>
          <w:szCs w:val="24"/>
        </w:rPr>
        <w:t>。例如</w:t>
      </w:r>
      <w:r>
        <w:rPr>
          <w:rFonts w:hint="eastAsia" w:cs="Times New Roman"/>
          <w:szCs w:val="24"/>
        </w:rPr>
        <w:t>，二所当前</w:t>
      </w:r>
      <w:r>
        <w:rPr>
          <w:rFonts w:cs="Times New Roman"/>
          <w:szCs w:val="24"/>
        </w:rPr>
        <w:t>市场人员</w:t>
      </w:r>
      <w:r>
        <w:rPr>
          <w:rFonts w:hint="eastAsia" w:cs="Times New Roman"/>
          <w:szCs w:val="24"/>
        </w:rPr>
        <w:t>反馈，</w:t>
      </w:r>
      <w:r>
        <w:rPr>
          <w:rFonts w:cs="Times New Roman"/>
          <w:szCs w:val="24"/>
        </w:rPr>
        <w:t>在目前市场和组织能力上，</w:t>
      </w:r>
      <w:r>
        <w:rPr>
          <w:rFonts w:hint="eastAsia" w:cs="Times New Roman"/>
          <w:szCs w:val="24"/>
        </w:rPr>
        <w:t>业务</w:t>
      </w:r>
      <w:r>
        <w:rPr>
          <w:rFonts w:cs="Times New Roman"/>
          <w:szCs w:val="24"/>
        </w:rPr>
        <w:t>收入和利润增长</w:t>
      </w:r>
      <w:r>
        <w:rPr>
          <w:rFonts w:hint="eastAsia" w:cs="Times New Roman"/>
          <w:szCs w:val="24"/>
        </w:rPr>
        <w:t>遇到瓶颈</w:t>
      </w:r>
      <w:r>
        <w:rPr>
          <w:rFonts w:cs="Times New Roman"/>
          <w:szCs w:val="24"/>
        </w:rPr>
        <w:t>，</w:t>
      </w:r>
      <w:r>
        <w:rPr>
          <w:rFonts w:hint="eastAsia" w:cs="Times New Roman"/>
          <w:szCs w:val="24"/>
        </w:rPr>
        <w:t>急</w:t>
      </w:r>
      <w:r>
        <w:rPr>
          <w:rFonts w:cs="Times New Roman"/>
          <w:szCs w:val="24"/>
        </w:rPr>
        <w:t>需要关注</w:t>
      </w:r>
      <w:r>
        <w:rPr>
          <w:rFonts w:hint="eastAsia" w:cs="Times New Roman"/>
          <w:szCs w:val="24"/>
        </w:rPr>
        <w:t>如何加强</w:t>
      </w:r>
      <w:r>
        <w:rPr>
          <w:rFonts w:cs="Times New Roman"/>
          <w:szCs w:val="24"/>
        </w:rPr>
        <w:t>存量市场</w:t>
      </w:r>
      <w:r>
        <w:rPr>
          <w:rFonts w:hint="eastAsia" w:cs="Times New Roman"/>
          <w:szCs w:val="24"/>
        </w:rPr>
        <w:t>和发现是否有进入</w:t>
      </w:r>
      <w:r>
        <w:rPr>
          <w:rFonts w:cs="Times New Roman"/>
          <w:szCs w:val="24"/>
        </w:rPr>
        <w:t>增量市场</w:t>
      </w:r>
      <w:r>
        <w:rPr>
          <w:rFonts w:hint="eastAsia" w:cs="Times New Roman"/>
          <w:szCs w:val="24"/>
        </w:rPr>
        <w:t>的</w:t>
      </w:r>
      <w:r>
        <w:rPr>
          <w:rFonts w:cs="Times New Roman"/>
          <w:szCs w:val="24"/>
        </w:rPr>
        <w:t>机会。</w:t>
      </w:r>
    </w:p>
    <w:p>
      <w:pPr>
        <w:ind w:firstLine="562"/>
        <w:rPr>
          <w:rFonts w:cs="Times New Roman"/>
          <w:szCs w:val="24"/>
          <w:lang w:bidi="ar"/>
        </w:rPr>
      </w:pPr>
      <w:r>
        <w:rPr>
          <w:rFonts w:hint="eastAsia"/>
          <w:b/>
          <w:bCs/>
          <w:lang w:eastAsia="zh-CN"/>
        </w:rPr>
        <w:t>（</w:t>
      </w:r>
      <w:r>
        <w:rPr>
          <w:b/>
          <w:bCs/>
        </w:rPr>
        <w:t>2</w:t>
      </w:r>
      <w:r>
        <w:rPr>
          <w:rFonts w:hint="eastAsia"/>
          <w:b/>
          <w:bCs/>
          <w:lang w:eastAsia="zh-CN"/>
        </w:rPr>
        <w:t>）</w:t>
      </w:r>
      <w:r>
        <w:rPr>
          <w:rFonts w:hint="eastAsia"/>
          <w:b/>
          <w:bCs/>
        </w:rPr>
        <w:t>数字化</w:t>
      </w:r>
      <w:r>
        <w:rPr>
          <w:b/>
          <w:bCs/>
        </w:rPr>
        <w:t>尚在探索阶段</w:t>
      </w:r>
      <w:r>
        <w:rPr>
          <w:rFonts w:hint="eastAsia"/>
          <w:b/>
          <w:bCs/>
        </w:rPr>
        <w:t>：</w:t>
      </w:r>
      <w:r>
        <w:rPr>
          <w:rFonts w:cs="Times New Roman"/>
          <w:szCs w:val="24"/>
          <w:lang w:bidi="ar"/>
        </w:rPr>
        <w:t>数字化转型是一个漫长的过程，</w:t>
      </w:r>
      <w:r>
        <w:rPr>
          <w:rFonts w:hint="eastAsia" w:cs="Times New Roman"/>
          <w:szCs w:val="24"/>
          <w:lang w:bidi="ar"/>
        </w:rPr>
        <w:t>国内大多数</w:t>
      </w:r>
      <w:r>
        <w:rPr>
          <w:rFonts w:cs="Times New Roman"/>
          <w:szCs w:val="24"/>
          <w:lang w:bidi="ar"/>
        </w:rPr>
        <w:t>国企</w:t>
      </w:r>
      <w:r>
        <w:rPr>
          <w:rFonts w:hint="eastAsia" w:cs="Times New Roman"/>
          <w:szCs w:val="24"/>
          <w:lang w:bidi="ar"/>
        </w:rPr>
        <w:t>的</w:t>
      </w:r>
      <w:r>
        <w:rPr>
          <w:rFonts w:cs="Times New Roman"/>
          <w:szCs w:val="24"/>
          <w:lang w:bidi="ar"/>
        </w:rPr>
        <w:t>数字化转型</w:t>
      </w:r>
      <w:r>
        <w:rPr>
          <w:rFonts w:hint="eastAsia" w:cs="Times New Roman"/>
          <w:szCs w:val="24"/>
          <w:lang w:bidi="ar"/>
        </w:rPr>
        <w:t>都已经开启</w:t>
      </w:r>
      <w:r>
        <w:rPr>
          <w:rFonts w:cs="Times New Roman"/>
          <w:szCs w:val="24"/>
          <w:lang w:bidi="ar"/>
        </w:rPr>
        <w:t>探索阶段，二所</w:t>
      </w:r>
      <w:r>
        <w:rPr>
          <w:rFonts w:hint="eastAsia" w:cs="Times New Roman"/>
          <w:szCs w:val="24"/>
          <w:lang w:bidi="ar"/>
        </w:rPr>
        <w:t>但</w:t>
      </w:r>
      <w:r>
        <w:rPr>
          <w:rFonts w:cs="Times New Roman"/>
          <w:szCs w:val="24"/>
          <w:lang w:bidi="ar"/>
        </w:rPr>
        <w:t>仍处于摸索阶段，</w:t>
      </w:r>
      <w:r>
        <w:rPr>
          <w:rFonts w:hint="eastAsia" w:cs="Times New Roman"/>
          <w:szCs w:val="24"/>
          <w:lang w:bidi="ar"/>
        </w:rPr>
        <w:t>还在</w:t>
      </w:r>
      <w:r>
        <w:rPr>
          <w:rFonts w:cs="Times New Roman"/>
          <w:szCs w:val="24"/>
          <w:lang w:bidi="ar"/>
        </w:rPr>
        <w:t>寻找适合自身的数字化转型商业模式和管理体系</w:t>
      </w:r>
      <w:r>
        <w:rPr>
          <w:rFonts w:hint="eastAsia" w:cs="Times New Roman"/>
          <w:szCs w:val="24"/>
          <w:lang w:bidi="ar"/>
        </w:rPr>
        <w:t>，</w:t>
      </w:r>
      <w:r>
        <w:rPr>
          <w:rFonts w:cs="Times New Roman"/>
          <w:szCs w:val="24"/>
          <w:lang w:bidi="ar"/>
        </w:rPr>
        <w:t>亟需突破性的进展。</w:t>
      </w:r>
    </w:p>
    <w:p>
      <w:pPr>
        <w:ind w:firstLine="562"/>
        <w:rPr>
          <w:rFonts w:cs="Times New Roman"/>
          <w:szCs w:val="24"/>
          <w:lang w:bidi="ar"/>
        </w:rPr>
      </w:pPr>
      <w:r>
        <w:rPr>
          <w:rFonts w:hint="eastAsia"/>
          <w:b/>
          <w:bCs/>
          <w:lang w:eastAsia="zh-CN"/>
        </w:rPr>
        <w:t>（</w:t>
      </w:r>
      <w:r>
        <w:rPr>
          <w:b/>
          <w:bCs/>
        </w:rPr>
        <w:t>3</w:t>
      </w:r>
      <w:r>
        <w:rPr>
          <w:rFonts w:hint="eastAsia"/>
          <w:b/>
          <w:bCs/>
          <w:lang w:eastAsia="zh-CN"/>
        </w:rPr>
        <w:t>）</w:t>
      </w:r>
      <w:r>
        <w:rPr>
          <w:b/>
          <w:bCs/>
        </w:rPr>
        <w:t>保密性要求</w:t>
      </w:r>
      <w:r>
        <w:rPr>
          <w:rFonts w:hint="eastAsia"/>
          <w:b/>
          <w:bCs/>
        </w:rPr>
        <w:t>高</w:t>
      </w:r>
      <w:r>
        <w:rPr>
          <w:b/>
          <w:bCs/>
        </w:rPr>
        <w:t>，个别部门难以解决复杂组织跨领域痛点</w:t>
      </w:r>
      <w:r>
        <w:rPr>
          <w:rFonts w:hint="eastAsia"/>
          <w:b/>
          <w:bCs/>
        </w:rPr>
        <w:t>：</w:t>
      </w:r>
      <w:r>
        <w:rPr>
          <w:rFonts w:cs="Times New Roman"/>
          <w:color w:val="000000"/>
          <w:szCs w:val="24"/>
          <w:lang w:bidi="ar"/>
        </w:rPr>
        <w:t>在数字化转型过程中，</w:t>
      </w:r>
      <w:r>
        <w:rPr>
          <w:rFonts w:hint="eastAsia" w:cs="Times New Roman"/>
          <w:szCs w:val="24"/>
          <w:lang w:bidi="ar"/>
        </w:rPr>
        <w:t>随着</w:t>
      </w:r>
      <w:r>
        <w:rPr>
          <w:rFonts w:cs="Times New Roman"/>
          <w:color w:val="000000"/>
          <w:szCs w:val="24"/>
          <w:lang w:bidi="ar"/>
        </w:rPr>
        <w:t>设备、人员</w:t>
      </w:r>
      <w:r>
        <w:rPr>
          <w:rFonts w:hint="eastAsia" w:cs="Times New Roman"/>
          <w:szCs w:val="24"/>
          <w:lang w:bidi="ar"/>
        </w:rPr>
        <w:t>和</w:t>
      </w:r>
      <w:r>
        <w:rPr>
          <w:rFonts w:cs="Times New Roman"/>
          <w:color w:val="000000"/>
          <w:szCs w:val="24"/>
          <w:lang w:bidi="ar"/>
        </w:rPr>
        <w:t>业务</w:t>
      </w:r>
      <w:r>
        <w:rPr>
          <w:rFonts w:hint="eastAsia" w:cs="Times New Roman"/>
          <w:color w:val="000000"/>
          <w:szCs w:val="24"/>
          <w:lang w:bidi="ar"/>
        </w:rPr>
        <w:t>之间的</w:t>
      </w:r>
      <w:r>
        <w:rPr>
          <w:rFonts w:cs="Times New Roman"/>
          <w:color w:val="000000"/>
          <w:szCs w:val="24"/>
          <w:lang w:bidi="ar"/>
        </w:rPr>
        <w:t>数字化连接需求</w:t>
      </w:r>
      <w:r>
        <w:rPr>
          <w:rFonts w:hint="eastAsia" w:cs="Times New Roman"/>
          <w:color w:val="000000"/>
          <w:szCs w:val="24"/>
          <w:lang w:bidi="ar"/>
        </w:rPr>
        <w:t>不断增长</w:t>
      </w:r>
      <w:r>
        <w:rPr>
          <w:rFonts w:cs="Times New Roman"/>
          <w:color w:val="000000"/>
          <w:szCs w:val="24"/>
          <w:lang w:bidi="ar"/>
        </w:rPr>
        <w:t>，</w:t>
      </w:r>
      <w:r>
        <w:rPr>
          <w:rFonts w:hint="eastAsia" w:cs="Times New Roman"/>
          <w:color w:val="000000"/>
          <w:szCs w:val="24"/>
          <w:lang w:bidi="ar"/>
        </w:rPr>
        <w:t>国家对网络安全的要求</w:t>
      </w:r>
      <w:r>
        <w:rPr>
          <w:rFonts w:hint="eastAsia" w:cs="Times New Roman"/>
          <w:szCs w:val="24"/>
          <w:lang w:bidi="ar"/>
        </w:rPr>
        <w:t>也日益提高，民航局也出台了</w:t>
      </w:r>
      <w:r>
        <w:rPr>
          <w:rFonts w:cs="Times New Roman"/>
          <w:color w:val="000000"/>
          <w:szCs w:val="24"/>
          <w:lang w:bidi="ar"/>
        </w:rPr>
        <w:t>一系列</w:t>
      </w:r>
      <w:r>
        <w:rPr>
          <w:rFonts w:hint="eastAsia" w:cs="Times New Roman"/>
          <w:szCs w:val="24"/>
          <w:lang w:bidi="ar"/>
        </w:rPr>
        <w:t>的保密法律法规，对于</w:t>
      </w:r>
      <w:r>
        <w:rPr>
          <w:rFonts w:cs="Times New Roman"/>
          <w:color w:val="000000"/>
          <w:szCs w:val="24"/>
          <w:lang w:bidi="ar"/>
        </w:rPr>
        <w:t>数字化转型</w:t>
      </w:r>
      <w:r>
        <w:rPr>
          <w:rFonts w:hint="eastAsia" w:cs="Times New Roman"/>
          <w:color w:val="000000"/>
          <w:szCs w:val="24"/>
          <w:lang w:bidi="ar"/>
        </w:rPr>
        <w:t>，</w:t>
      </w:r>
      <w:r>
        <w:rPr>
          <w:rFonts w:hint="eastAsia" w:cs="Times New Roman"/>
          <w:szCs w:val="24"/>
          <w:lang w:bidi="ar"/>
        </w:rPr>
        <w:t>二所基于行业特性和管控要求，安全保密是一定要重点考量的。</w:t>
      </w:r>
    </w:p>
    <w:p>
      <w:pPr>
        <w:widowControl/>
        <w:ind w:firstLine="560"/>
        <w:jc w:val="left"/>
        <w:rPr>
          <w:rFonts w:cs="Times New Roman"/>
          <w:szCs w:val="24"/>
          <w:lang w:bidi="ar"/>
        </w:rPr>
      </w:pPr>
      <w:r>
        <w:rPr>
          <w:rFonts w:hint="eastAsia" w:cs="Times New Roman"/>
          <w:szCs w:val="24"/>
          <w:lang w:bidi="ar"/>
        </w:rPr>
        <w:t>另外，</w:t>
      </w:r>
      <w:r>
        <w:rPr>
          <w:rFonts w:cs="Times New Roman"/>
          <w:szCs w:val="24"/>
          <w:lang w:bidi="ar"/>
        </w:rPr>
        <w:t>二所</w:t>
      </w:r>
      <w:r>
        <w:rPr>
          <w:rFonts w:hint="eastAsia" w:cs="Times New Roman"/>
          <w:szCs w:val="24"/>
          <w:lang w:bidi="ar"/>
        </w:rPr>
        <w:t>覆盖</w:t>
      </w:r>
      <w:r>
        <w:rPr>
          <w:rFonts w:cs="Times New Roman"/>
          <w:szCs w:val="24"/>
          <w:lang w:bidi="ar"/>
        </w:rPr>
        <w:t>技术</w:t>
      </w:r>
      <w:r>
        <w:rPr>
          <w:rFonts w:hint="eastAsia" w:cs="Times New Roman"/>
          <w:szCs w:val="24"/>
          <w:lang w:bidi="ar"/>
        </w:rPr>
        <w:t>服务</w:t>
      </w:r>
      <w:r>
        <w:rPr>
          <w:rFonts w:cs="Times New Roman"/>
          <w:szCs w:val="24"/>
          <w:lang w:bidi="ar"/>
        </w:rPr>
        <w:t>、产品</w:t>
      </w:r>
      <w:r>
        <w:rPr>
          <w:rFonts w:hint="eastAsia" w:cs="Times New Roman"/>
          <w:szCs w:val="24"/>
          <w:lang w:bidi="ar"/>
        </w:rPr>
        <w:t>及</w:t>
      </w:r>
      <w:r>
        <w:rPr>
          <w:rFonts w:cs="Times New Roman"/>
          <w:szCs w:val="24"/>
          <w:lang w:bidi="ar"/>
        </w:rPr>
        <w:t>工程等多</w:t>
      </w:r>
      <w:r>
        <w:rPr>
          <w:rFonts w:hint="eastAsia" w:cs="Times New Roman"/>
          <w:szCs w:val="24"/>
          <w:lang w:bidi="ar"/>
        </w:rPr>
        <w:t>个</w:t>
      </w:r>
      <w:r>
        <w:rPr>
          <w:rFonts w:cs="Times New Roman"/>
          <w:szCs w:val="24"/>
          <w:lang w:bidi="ar"/>
        </w:rPr>
        <w:t>业态，组织层级繁多</w:t>
      </w:r>
      <w:r>
        <w:rPr>
          <w:rFonts w:hint="eastAsia" w:cs="Times New Roman"/>
          <w:szCs w:val="24"/>
          <w:lang w:bidi="ar"/>
        </w:rPr>
        <w:t>，</w:t>
      </w:r>
      <w:r>
        <w:rPr>
          <w:rFonts w:cs="Times New Roman"/>
          <w:szCs w:val="24"/>
          <w:lang w:bidi="ar"/>
        </w:rPr>
        <w:t>人员数量庞大且管理结构复杂</w:t>
      </w:r>
      <w:r>
        <w:rPr>
          <w:rFonts w:hint="eastAsia" w:cs="Times New Roman"/>
          <w:szCs w:val="24"/>
          <w:lang w:bidi="ar"/>
        </w:rPr>
        <w:t>。</w:t>
      </w:r>
      <w:r>
        <w:rPr>
          <w:rFonts w:cs="Times New Roman"/>
          <w:szCs w:val="24"/>
          <w:lang w:bidi="ar"/>
        </w:rPr>
        <w:t>在数字化转型过程，需要全面考虑组织</w:t>
      </w:r>
      <w:r>
        <w:rPr>
          <w:rFonts w:hint="eastAsia" w:cs="Times New Roman"/>
          <w:szCs w:val="24"/>
          <w:lang w:bidi="ar"/>
        </w:rPr>
        <w:t>及</w:t>
      </w:r>
      <w:r>
        <w:rPr>
          <w:rFonts w:cs="Times New Roman"/>
          <w:szCs w:val="24"/>
          <w:lang w:bidi="ar"/>
        </w:rPr>
        <w:t>人才等多方面因素</w:t>
      </w:r>
      <w:r>
        <w:rPr>
          <w:rFonts w:hint="eastAsia" w:cs="Times New Roman"/>
          <w:szCs w:val="24"/>
          <w:lang w:bidi="ar"/>
        </w:rPr>
        <w:t>。既要满足保密性要求，还要统筹</w:t>
      </w:r>
      <w:r>
        <w:rPr>
          <w:rFonts w:cs="Times New Roman"/>
          <w:szCs w:val="24"/>
          <w:lang w:bidi="ar"/>
        </w:rPr>
        <w:t>组织</w:t>
      </w:r>
      <w:r>
        <w:rPr>
          <w:rFonts w:hint="eastAsia" w:cs="Times New Roman"/>
          <w:szCs w:val="24"/>
          <w:lang w:bidi="ar"/>
        </w:rPr>
        <w:t>结构</w:t>
      </w:r>
      <w:r>
        <w:rPr>
          <w:rFonts w:cs="Times New Roman"/>
          <w:szCs w:val="24"/>
          <w:lang w:bidi="ar"/>
        </w:rPr>
        <w:t>、人才队伍、运营机制和企业文化的深刻变革</w:t>
      </w:r>
      <w:r>
        <w:rPr>
          <w:rFonts w:hint="eastAsia" w:cs="Times New Roman"/>
          <w:szCs w:val="24"/>
          <w:lang w:bidi="ar"/>
        </w:rPr>
        <w:t>。仅仅依靠</w:t>
      </w:r>
      <w:r>
        <w:rPr>
          <w:rFonts w:cs="Times New Roman"/>
          <w:szCs w:val="24"/>
          <w:lang w:bidi="ar"/>
        </w:rPr>
        <w:t>内部个别部门或</w:t>
      </w:r>
      <w:r>
        <w:rPr>
          <w:rFonts w:hint="eastAsia" w:cs="Times New Roman"/>
          <w:szCs w:val="24"/>
          <w:lang w:bidi="ar"/>
        </w:rPr>
        <w:t>单位</w:t>
      </w:r>
      <w:r>
        <w:rPr>
          <w:rFonts w:cs="Times New Roman"/>
          <w:szCs w:val="24"/>
          <w:lang w:bidi="ar"/>
        </w:rPr>
        <w:t>推动</w:t>
      </w:r>
      <w:r>
        <w:rPr>
          <w:rFonts w:hint="eastAsia" w:cs="Times New Roman"/>
          <w:szCs w:val="24"/>
          <w:lang w:bidi="ar"/>
        </w:rPr>
        <w:t>是不够的，需要全所共同努力才能实现数字化转型的目标。</w:t>
      </w:r>
    </w:p>
    <w:p>
      <w:pPr>
        <w:pStyle w:val="4"/>
        <w:spacing w:before="0" w:after="0"/>
        <w:ind w:left="0" w:firstLine="0"/>
      </w:pPr>
      <w:r>
        <w:rPr>
          <w:rFonts w:hint="eastAsia"/>
        </w:rPr>
        <w:t xml:space="preserve"> </w:t>
      </w:r>
      <w:bookmarkStart w:id="2356" w:name="_Toc349013095"/>
      <w:bookmarkStart w:id="2357" w:name="_Toc1237065406"/>
      <w:bookmarkStart w:id="2358" w:name="_Toc1864599360"/>
      <w:bookmarkStart w:id="2359" w:name="_Toc1649100313"/>
      <w:bookmarkStart w:id="2360" w:name="_Toc1717222430"/>
      <w:bookmarkStart w:id="2361" w:name="_Toc774594285"/>
      <w:bookmarkStart w:id="2362" w:name="_Toc2115144426"/>
      <w:bookmarkStart w:id="2363" w:name="_Toc19068"/>
      <w:bookmarkStart w:id="2364" w:name="_Toc1088857244"/>
      <w:bookmarkStart w:id="2365" w:name="_Toc720711269"/>
      <w:bookmarkStart w:id="2366" w:name="_Toc1761627565"/>
      <w:bookmarkStart w:id="2367" w:name="_Toc958007309"/>
      <w:bookmarkStart w:id="2368" w:name="_Toc1293528593"/>
      <w:bookmarkStart w:id="2369" w:name="_Toc569234840"/>
      <w:bookmarkStart w:id="2370" w:name="_Toc1080213237"/>
      <w:bookmarkStart w:id="2371" w:name="_Toc543711196"/>
      <w:bookmarkStart w:id="2372" w:name="_Toc21492"/>
      <w:bookmarkStart w:id="2373" w:name="_Toc25004"/>
      <w:bookmarkStart w:id="2374" w:name="_Toc21735"/>
      <w:bookmarkStart w:id="2375" w:name="_Toc1820316451"/>
      <w:bookmarkStart w:id="2376" w:name="_Toc1131222210"/>
      <w:bookmarkStart w:id="2377" w:name="_Toc1399102790"/>
      <w:bookmarkStart w:id="2378" w:name="_Toc214108990"/>
      <w:bookmarkStart w:id="2379" w:name="_Toc1743977079"/>
      <w:bookmarkStart w:id="2380" w:name="_Toc1942572558"/>
      <w:bookmarkStart w:id="2381" w:name="_Toc30221"/>
      <w:bookmarkStart w:id="2382" w:name="_Toc30197"/>
      <w:bookmarkStart w:id="2383" w:name="_Toc17560"/>
      <w:bookmarkStart w:id="2384" w:name="_Toc1047282130"/>
      <w:bookmarkStart w:id="2385" w:name="_Toc29756"/>
      <w:bookmarkStart w:id="2386" w:name="_Toc308099615"/>
      <w:bookmarkStart w:id="2387" w:name="_Toc278102797"/>
      <w:r>
        <w:rPr>
          <w:rFonts w:hint="eastAsia"/>
        </w:rPr>
        <w:t>业务数字化战略提升建议</w:t>
      </w:r>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p>
    <w:p>
      <w:pPr>
        <w:ind w:firstLine="560"/>
        <w:rPr>
          <w:szCs w:val="24"/>
        </w:rPr>
      </w:pPr>
      <w:r>
        <w:rPr>
          <w:rFonts w:hint="eastAsia"/>
          <w:szCs w:val="24"/>
        </w:rPr>
        <w:t>根据“二次创业”战略方向，二所要求所有业务单位统一行动，实施数字化战略解码。进而提升数字化产业比例、优化业务模式以及优化营收和利润结构，具体提升建议主要包括以下几点：</w:t>
      </w:r>
    </w:p>
    <w:p>
      <w:pPr>
        <w:ind w:firstLine="562"/>
        <w:rPr>
          <w:szCs w:val="24"/>
          <w:lang w:bidi="ar"/>
        </w:rPr>
      </w:pPr>
      <w:r>
        <w:rPr>
          <w:rFonts w:hint="eastAsia"/>
          <w:b/>
          <w:bCs/>
          <w:lang w:eastAsia="zh-CN"/>
        </w:rPr>
        <w:t>（</w:t>
      </w:r>
      <w:r>
        <w:rPr>
          <w:rFonts w:hint="eastAsia"/>
          <w:b/>
          <w:bCs/>
        </w:rPr>
        <w:t>1</w:t>
      </w:r>
      <w:r>
        <w:rPr>
          <w:rFonts w:hint="eastAsia"/>
          <w:b/>
          <w:bCs/>
          <w:lang w:eastAsia="zh-CN"/>
        </w:rPr>
        <w:t>）</w:t>
      </w:r>
      <w:r>
        <w:rPr>
          <w:b/>
          <w:bCs/>
        </w:rPr>
        <w:t>持续升级业务模式，提升数字化业务比例</w:t>
      </w:r>
      <w:r>
        <w:rPr>
          <w:rFonts w:hint="eastAsia"/>
          <w:b/>
          <w:bCs/>
        </w:rPr>
        <w:t>：</w:t>
      </w:r>
      <w:r>
        <w:rPr>
          <w:rFonts w:hint="eastAsia"/>
          <w:szCs w:val="24"/>
          <w:lang w:bidi="ar"/>
        </w:rPr>
        <w:t>根据</w:t>
      </w:r>
      <w:r>
        <w:rPr>
          <w:rFonts w:cs="Times New Roman"/>
          <w:szCs w:val="28"/>
          <w:lang w:bidi="ar"/>
        </w:rPr>
        <w:t>二所在民航</w:t>
      </w:r>
      <w:r>
        <w:rPr>
          <w:rFonts w:hint="eastAsia"/>
          <w:szCs w:val="24"/>
          <w:lang w:bidi="ar"/>
        </w:rPr>
        <w:t>领域的</w:t>
      </w:r>
      <w:r>
        <w:rPr>
          <w:rFonts w:hint="eastAsia" w:cs="Times New Roman"/>
          <w:szCs w:val="28"/>
          <w:lang w:bidi="ar"/>
        </w:rPr>
        <w:t>资源禀赋和业务特点，</w:t>
      </w:r>
      <w:r>
        <w:rPr>
          <w:rFonts w:hint="eastAsia"/>
          <w:szCs w:val="24"/>
          <w:lang w:bidi="ar"/>
        </w:rPr>
        <w:t>推动以</w:t>
      </w:r>
      <w:r>
        <w:rPr>
          <w:rFonts w:hint="eastAsia" w:cs="Times New Roman"/>
          <w:szCs w:val="28"/>
          <w:lang w:bidi="ar"/>
        </w:rPr>
        <w:t>大项目驱动、技术驱动和市场驱动</w:t>
      </w:r>
      <w:r>
        <w:rPr>
          <w:rFonts w:hint="eastAsia"/>
          <w:szCs w:val="24"/>
          <w:lang w:bidi="ar"/>
        </w:rPr>
        <w:t>为核心</w:t>
      </w:r>
      <w:r>
        <w:rPr>
          <w:rFonts w:hint="eastAsia" w:cs="Times New Roman"/>
          <w:szCs w:val="28"/>
          <w:lang w:bidi="ar"/>
        </w:rPr>
        <w:t>的升级业务模式。</w:t>
      </w:r>
      <w:r>
        <w:rPr>
          <w:rFonts w:hint="eastAsia"/>
          <w:szCs w:val="24"/>
          <w:lang w:bidi="ar"/>
        </w:rPr>
        <w:t>通过</w:t>
      </w:r>
      <w:r>
        <w:rPr>
          <w:rFonts w:hint="eastAsia" w:cs="Times New Roman"/>
          <w:szCs w:val="28"/>
          <w:lang w:bidi="ar"/>
        </w:rPr>
        <w:t>重新定位二所在民航全流程、全生命周期、全链条的新站位，借助数字化创新的力量，引领行业和生态的数字化转型进程</w:t>
      </w:r>
      <w:r>
        <w:rPr>
          <w:rFonts w:hint="eastAsia"/>
          <w:szCs w:val="24"/>
          <w:lang w:bidi="ar"/>
        </w:rPr>
        <w:t>。</w:t>
      </w:r>
    </w:p>
    <w:p>
      <w:pPr>
        <w:ind w:firstLine="562"/>
        <w:rPr>
          <w:rFonts w:cs="Times New Roman"/>
          <w:szCs w:val="28"/>
        </w:rPr>
      </w:pPr>
      <w:r>
        <w:rPr>
          <w:rFonts w:hint="eastAsia"/>
          <w:b/>
          <w:bCs/>
          <w:lang w:eastAsia="zh-CN"/>
        </w:rPr>
        <w:t>（</w:t>
      </w:r>
      <w:r>
        <w:rPr>
          <w:rFonts w:hint="eastAsia"/>
          <w:b/>
          <w:bCs/>
        </w:rPr>
        <w:t>2</w:t>
      </w:r>
      <w:r>
        <w:rPr>
          <w:rFonts w:hint="eastAsia"/>
          <w:b/>
          <w:bCs/>
          <w:lang w:eastAsia="zh-CN"/>
        </w:rPr>
        <w:t>）</w:t>
      </w:r>
      <w:r>
        <w:rPr>
          <w:b/>
          <w:bCs/>
        </w:rPr>
        <w:t>持续建立数字化战略规划和解码机制，发挥专业职能价值</w:t>
      </w:r>
      <w:r>
        <w:rPr>
          <w:rFonts w:hint="eastAsia"/>
          <w:b/>
          <w:bCs/>
        </w:rPr>
        <w:t>：</w:t>
      </w:r>
      <w:r>
        <w:rPr>
          <w:rFonts w:cs="Times New Roman"/>
          <w:szCs w:val="28"/>
        </w:rPr>
        <w:t>通过自上而下和自下而上</w:t>
      </w:r>
      <w:r>
        <w:rPr>
          <w:rFonts w:hint="eastAsia" w:cs="Times New Roman"/>
          <w:szCs w:val="28"/>
        </w:rPr>
        <w:t>双轮驱动</w:t>
      </w:r>
      <w:r>
        <w:rPr>
          <w:rFonts w:cs="Times New Roman"/>
          <w:szCs w:val="28"/>
        </w:rPr>
        <w:t>的市场分析</w:t>
      </w:r>
      <w:r>
        <w:rPr>
          <w:rFonts w:hint="eastAsia" w:cs="Times New Roman"/>
          <w:szCs w:val="28"/>
        </w:rPr>
        <w:t>与</w:t>
      </w:r>
      <w:r>
        <w:rPr>
          <w:rFonts w:cs="Times New Roman"/>
          <w:szCs w:val="28"/>
        </w:rPr>
        <w:t>业务梳理，持续进行业务和组织重构</w:t>
      </w:r>
      <w:r>
        <w:rPr>
          <w:rFonts w:hint="eastAsia" w:cs="Times New Roman"/>
          <w:szCs w:val="28"/>
        </w:rPr>
        <w:t>。建立市场</w:t>
      </w:r>
      <w:r>
        <w:rPr>
          <w:rFonts w:cs="Times New Roman"/>
          <w:szCs w:val="28"/>
        </w:rPr>
        <w:t>为导向的业务体系，形成客户、技术、业务类型、区域等有序的多位一体</w:t>
      </w:r>
      <w:r>
        <w:rPr>
          <w:rFonts w:hint="eastAsia" w:cs="Times New Roman"/>
          <w:szCs w:val="28"/>
        </w:rPr>
        <w:t>数字化</w:t>
      </w:r>
      <w:r>
        <w:rPr>
          <w:rFonts w:cs="Times New Roman"/>
          <w:szCs w:val="28"/>
        </w:rPr>
        <w:t>战略方向。</w:t>
      </w:r>
      <w:r>
        <w:rPr>
          <w:rFonts w:hint="eastAsia" w:cs="Times New Roman"/>
          <w:szCs w:val="28"/>
        </w:rPr>
        <w:t>为了</w:t>
      </w:r>
      <w:r>
        <w:rPr>
          <w:rFonts w:cs="Times New Roman"/>
          <w:szCs w:val="28"/>
        </w:rPr>
        <w:t>确保数字化转型规划</w:t>
      </w:r>
      <w:r>
        <w:rPr>
          <w:rFonts w:hint="eastAsia" w:cs="Times New Roman"/>
          <w:szCs w:val="28"/>
        </w:rPr>
        <w:t>的</w:t>
      </w:r>
      <w:r>
        <w:rPr>
          <w:rFonts w:cs="Times New Roman"/>
          <w:szCs w:val="28"/>
        </w:rPr>
        <w:t>层层落实</w:t>
      </w:r>
      <w:r>
        <w:rPr>
          <w:rFonts w:hint="eastAsia" w:cs="Times New Roman"/>
          <w:szCs w:val="28"/>
        </w:rPr>
        <w:t>，</w:t>
      </w:r>
      <w:r>
        <w:rPr>
          <w:rFonts w:cs="Times New Roman"/>
          <w:szCs w:val="28"/>
        </w:rPr>
        <w:t>各层级单位需要在二所</w:t>
      </w:r>
      <w:r>
        <w:rPr>
          <w:rFonts w:hint="eastAsia" w:cs="Times New Roman"/>
          <w:szCs w:val="28"/>
        </w:rPr>
        <w:t>提供的</w:t>
      </w:r>
      <w:r>
        <w:rPr>
          <w:rFonts w:cs="Times New Roman"/>
          <w:szCs w:val="28"/>
        </w:rPr>
        <w:t>数字化转型规划的基础上，发挥业务线和专业线</w:t>
      </w:r>
      <w:r>
        <w:rPr>
          <w:rFonts w:hint="eastAsia" w:cs="Times New Roman"/>
          <w:szCs w:val="28"/>
        </w:rPr>
        <w:t>职能</w:t>
      </w:r>
      <w:r>
        <w:rPr>
          <w:rFonts w:cs="Times New Roman"/>
          <w:szCs w:val="28"/>
        </w:rPr>
        <w:t>的价值</w:t>
      </w:r>
      <w:r>
        <w:rPr>
          <w:rFonts w:hint="eastAsia" w:cs="Times New Roman"/>
          <w:szCs w:val="28"/>
        </w:rPr>
        <w:t>，</w:t>
      </w:r>
      <w:r>
        <w:rPr>
          <w:rFonts w:cs="Times New Roman"/>
          <w:szCs w:val="28"/>
        </w:rPr>
        <w:t>规划</w:t>
      </w:r>
      <w:r>
        <w:rPr>
          <w:rFonts w:hint="eastAsia" w:cs="Times New Roman"/>
          <w:szCs w:val="28"/>
        </w:rPr>
        <w:t>各业务单位</w:t>
      </w:r>
      <w:r>
        <w:rPr>
          <w:rFonts w:cs="Times New Roman"/>
          <w:szCs w:val="28"/>
        </w:rPr>
        <w:t>清晰数字化转型战略目标，规划数字化转型举措和实施路径</w:t>
      </w:r>
      <w:r>
        <w:rPr>
          <w:rFonts w:hint="eastAsia" w:cs="Times New Roman"/>
          <w:szCs w:val="28"/>
          <w:lang w:eastAsia="zh-CN"/>
        </w:rPr>
        <w:t>。</w:t>
      </w:r>
    </w:p>
    <w:p>
      <w:pPr>
        <w:ind w:firstLine="562"/>
        <w:rPr>
          <w:rFonts w:cs="Times New Roman"/>
          <w:szCs w:val="24"/>
          <w:lang w:bidi="ar"/>
        </w:rPr>
      </w:pPr>
      <w:r>
        <w:rPr>
          <w:rFonts w:hint="eastAsia"/>
          <w:b/>
          <w:bCs/>
          <w:lang w:eastAsia="zh-CN"/>
        </w:rPr>
        <w:t>（</w:t>
      </w:r>
      <w:r>
        <w:rPr>
          <w:rFonts w:hint="eastAsia"/>
          <w:b/>
          <w:bCs/>
        </w:rPr>
        <w:t>3</w:t>
      </w:r>
      <w:r>
        <w:rPr>
          <w:rFonts w:hint="eastAsia"/>
          <w:b/>
          <w:bCs/>
          <w:lang w:eastAsia="zh-CN"/>
        </w:rPr>
        <w:t>）</w:t>
      </w:r>
      <w:r>
        <w:rPr>
          <w:b/>
          <w:bCs/>
        </w:rPr>
        <w:t>提升集团数字化管理水平，实现基础服务和职能服务的共</w:t>
      </w:r>
      <w:r>
        <w:rPr>
          <w:rFonts w:hint="eastAsia"/>
          <w:b/>
          <w:bCs/>
        </w:rPr>
        <w:t>享：</w:t>
      </w:r>
      <w:r>
        <w:rPr>
          <w:rFonts w:cs="Times New Roman"/>
          <w:szCs w:val="24"/>
          <w:lang w:bidi="ar"/>
        </w:rPr>
        <w:t>在</w:t>
      </w:r>
      <w:r>
        <w:rPr>
          <w:rFonts w:hint="eastAsia" w:cs="Times New Roman"/>
          <w:szCs w:val="24"/>
          <w:lang w:bidi="ar"/>
        </w:rPr>
        <w:t>二所</w:t>
      </w:r>
      <w:r>
        <w:rPr>
          <w:rFonts w:cs="Times New Roman"/>
          <w:szCs w:val="24"/>
          <w:lang w:bidi="ar"/>
        </w:rPr>
        <w:t>内部，对</w:t>
      </w:r>
      <w:r>
        <w:rPr>
          <w:rFonts w:hint="eastAsia" w:cs="Times New Roman"/>
          <w:szCs w:val="24"/>
          <w:lang w:bidi="ar"/>
        </w:rPr>
        <w:t>不同职能、直属单位及所属企业</w:t>
      </w:r>
      <w:r>
        <w:rPr>
          <w:rFonts w:cs="Times New Roman"/>
          <w:szCs w:val="24"/>
          <w:lang w:bidi="ar"/>
        </w:rPr>
        <w:t>的基础管理模块及管控条线进行信息和服务共享管理，</w:t>
      </w:r>
      <w:r>
        <w:rPr>
          <w:rFonts w:hint="eastAsia" w:cs="Times New Roman"/>
          <w:szCs w:val="24"/>
          <w:lang w:bidi="ar"/>
        </w:rPr>
        <w:t>以</w:t>
      </w:r>
      <w:r>
        <w:rPr>
          <w:rFonts w:cs="Times New Roman"/>
          <w:szCs w:val="24"/>
          <w:lang w:bidi="ar"/>
        </w:rPr>
        <w:t>减少流程环节和用人成本，</w:t>
      </w:r>
      <w:r>
        <w:rPr>
          <w:rFonts w:hint="eastAsia" w:cs="Times New Roman"/>
          <w:szCs w:val="24"/>
          <w:lang w:bidi="ar"/>
        </w:rPr>
        <w:t>进而</w:t>
      </w:r>
      <w:r>
        <w:rPr>
          <w:rFonts w:cs="Times New Roman"/>
          <w:szCs w:val="24"/>
          <w:lang w:bidi="ar"/>
        </w:rPr>
        <w:t>提升管理决策效率</w:t>
      </w:r>
      <w:r>
        <w:rPr>
          <w:rFonts w:hint="eastAsia" w:cs="Times New Roman"/>
          <w:szCs w:val="24"/>
          <w:lang w:bidi="ar"/>
        </w:rPr>
        <w:t>。</w:t>
      </w:r>
    </w:p>
    <w:p>
      <w:pPr>
        <w:ind w:firstLine="562"/>
        <w:rPr>
          <w:rFonts w:cs="Times New Roman"/>
          <w:szCs w:val="28"/>
        </w:rPr>
      </w:pPr>
      <w:r>
        <w:rPr>
          <w:rFonts w:hint="eastAsia"/>
          <w:b/>
          <w:bCs/>
          <w:lang w:eastAsia="zh-CN"/>
        </w:rPr>
        <w:t>（</w:t>
      </w:r>
      <w:r>
        <w:rPr>
          <w:rFonts w:hint="eastAsia"/>
          <w:b/>
          <w:bCs/>
        </w:rPr>
        <w:t>4</w:t>
      </w:r>
      <w:r>
        <w:rPr>
          <w:rFonts w:hint="eastAsia"/>
          <w:b/>
          <w:bCs/>
          <w:lang w:eastAsia="zh-CN"/>
        </w:rPr>
        <w:t>）</w:t>
      </w:r>
      <w:r>
        <w:rPr>
          <w:rFonts w:hint="eastAsia"/>
          <w:b/>
          <w:bCs/>
        </w:rPr>
        <w:t>建立相匹配的数字化转型组织绩效目标和运营管理机制：</w:t>
      </w:r>
      <w:r>
        <w:rPr>
          <w:rFonts w:cs="Times New Roman"/>
          <w:szCs w:val="28"/>
        </w:rPr>
        <w:t>为了</w:t>
      </w:r>
      <w:r>
        <w:rPr>
          <w:rFonts w:hint="eastAsia" w:cs="Times New Roman"/>
          <w:szCs w:val="28"/>
        </w:rPr>
        <w:t>确保数字化</w:t>
      </w:r>
      <w:r>
        <w:rPr>
          <w:rFonts w:cs="Times New Roman"/>
          <w:szCs w:val="28"/>
        </w:rPr>
        <w:t>战略</w:t>
      </w:r>
      <w:r>
        <w:rPr>
          <w:rFonts w:hint="eastAsia" w:cs="Times New Roman"/>
          <w:szCs w:val="28"/>
        </w:rPr>
        <w:t>的顺利实施和有效</w:t>
      </w:r>
      <w:r>
        <w:rPr>
          <w:rFonts w:cs="Times New Roman"/>
          <w:szCs w:val="28"/>
        </w:rPr>
        <w:t>监督，需要建立一套</w:t>
      </w:r>
      <w:r>
        <w:rPr>
          <w:rFonts w:hint="eastAsia" w:cs="Times New Roman"/>
          <w:szCs w:val="28"/>
        </w:rPr>
        <w:t>规范的数字化战略</w:t>
      </w:r>
      <w:r>
        <w:rPr>
          <w:rFonts w:cs="Times New Roman"/>
          <w:szCs w:val="28"/>
        </w:rPr>
        <w:t>绩效评估体系</w:t>
      </w:r>
      <w:r>
        <w:rPr>
          <w:rFonts w:hint="eastAsia" w:cs="Times New Roman"/>
          <w:szCs w:val="28"/>
        </w:rPr>
        <w:t>。该体系应定期</w:t>
      </w:r>
      <w:r>
        <w:rPr>
          <w:rFonts w:cs="Times New Roman"/>
          <w:szCs w:val="28"/>
        </w:rPr>
        <w:t>对各部门战略执行情况进行</w:t>
      </w:r>
      <w:r>
        <w:rPr>
          <w:rFonts w:hint="eastAsia" w:cs="Times New Roman"/>
          <w:szCs w:val="28"/>
        </w:rPr>
        <w:t>全面</w:t>
      </w:r>
      <w:r>
        <w:rPr>
          <w:rFonts w:cs="Times New Roman"/>
          <w:szCs w:val="28"/>
        </w:rPr>
        <w:t>评估，</w:t>
      </w:r>
      <w:r>
        <w:rPr>
          <w:rFonts w:hint="eastAsia" w:cs="Times New Roman"/>
          <w:szCs w:val="28"/>
        </w:rPr>
        <w:t>以便及时发现并解决问题。同时，</w:t>
      </w:r>
      <w:r>
        <w:rPr>
          <w:rFonts w:cs="Times New Roman"/>
          <w:szCs w:val="28"/>
        </w:rPr>
        <w:t>根据内外</w:t>
      </w:r>
      <w:r>
        <w:rPr>
          <w:rFonts w:hint="eastAsia" w:cs="Times New Roman"/>
          <w:szCs w:val="28"/>
        </w:rPr>
        <w:t>部</w:t>
      </w:r>
      <w:r>
        <w:rPr>
          <w:rFonts w:cs="Times New Roman"/>
          <w:szCs w:val="28"/>
        </w:rPr>
        <w:t>环境</w:t>
      </w:r>
      <w:r>
        <w:rPr>
          <w:rFonts w:hint="eastAsia" w:cs="Times New Roman"/>
          <w:szCs w:val="28"/>
        </w:rPr>
        <w:t>的</w:t>
      </w:r>
      <w:r>
        <w:rPr>
          <w:rFonts w:cs="Times New Roman"/>
          <w:szCs w:val="28"/>
        </w:rPr>
        <w:t>变化，</w:t>
      </w:r>
      <w:r>
        <w:rPr>
          <w:rFonts w:hint="eastAsia" w:cs="Times New Roman"/>
          <w:szCs w:val="28"/>
        </w:rPr>
        <w:t>该体系还应不</w:t>
      </w:r>
      <w:r>
        <w:rPr>
          <w:rFonts w:cs="Times New Roman"/>
          <w:szCs w:val="28"/>
        </w:rPr>
        <w:t>断优化</w:t>
      </w:r>
      <w:r>
        <w:rPr>
          <w:rFonts w:hint="eastAsia" w:cs="Times New Roman"/>
          <w:szCs w:val="28"/>
        </w:rPr>
        <w:t>和调整</w:t>
      </w:r>
      <w:r>
        <w:rPr>
          <w:rFonts w:cs="Times New Roman"/>
          <w:szCs w:val="28"/>
        </w:rPr>
        <w:t>战略方案</w:t>
      </w:r>
      <w:r>
        <w:rPr>
          <w:rFonts w:hint="eastAsia" w:cs="Times New Roman"/>
          <w:szCs w:val="28"/>
        </w:rPr>
        <w:t>，以确保其适应性和可行性。</w:t>
      </w:r>
    </w:p>
    <w:p>
      <w:pPr>
        <w:pStyle w:val="3"/>
        <w:spacing w:before="0" w:after="0"/>
        <w:ind w:firstLine="0"/>
      </w:pPr>
      <w:bookmarkStart w:id="2388" w:name="_Toc154333704"/>
      <w:bookmarkStart w:id="2389" w:name="_Toc358565467"/>
      <w:bookmarkStart w:id="2390" w:name="_Toc465939172"/>
      <w:bookmarkStart w:id="2391" w:name="_Toc24139713"/>
      <w:bookmarkStart w:id="2392" w:name="_Toc1510927951"/>
      <w:bookmarkStart w:id="2393" w:name="_Toc1043477434"/>
      <w:bookmarkStart w:id="2394" w:name="_Toc224255402"/>
      <w:bookmarkStart w:id="2395" w:name="_Toc2037440026"/>
      <w:bookmarkStart w:id="2396" w:name="_Toc678052761"/>
      <w:bookmarkStart w:id="2397" w:name="_Toc1541977130"/>
      <w:bookmarkStart w:id="2398" w:name="_Toc2041871651"/>
      <w:bookmarkStart w:id="2399" w:name="_Toc1938440659"/>
      <w:bookmarkStart w:id="2400" w:name="_Toc990856898"/>
      <w:r>
        <w:rPr>
          <w:rFonts w:hint="eastAsia"/>
        </w:rPr>
        <w:t xml:space="preserve"> </w:t>
      </w:r>
      <w:bookmarkStart w:id="2401" w:name="_Toc14508"/>
      <w:bookmarkStart w:id="2402" w:name="_Toc290149010"/>
      <w:bookmarkStart w:id="2403" w:name="_Toc84459719"/>
      <w:bookmarkStart w:id="2404" w:name="_Toc1481089635"/>
      <w:bookmarkStart w:id="2405" w:name="_Toc784014974"/>
      <w:bookmarkStart w:id="2406" w:name="_Toc609274550"/>
      <w:bookmarkStart w:id="2407" w:name="_Toc1811268668"/>
      <w:bookmarkStart w:id="2408" w:name="_Toc1867544645"/>
      <w:bookmarkStart w:id="2409" w:name="_Toc306021207"/>
      <w:bookmarkStart w:id="2410" w:name="_Toc1567832350"/>
      <w:bookmarkStart w:id="2411" w:name="_Toc13830"/>
      <w:bookmarkStart w:id="2412" w:name="_Toc1813106635"/>
      <w:bookmarkStart w:id="2413" w:name="_Toc5902316"/>
      <w:bookmarkStart w:id="2414" w:name="_Toc639188804"/>
      <w:bookmarkStart w:id="2415" w:name="_Toc560279881"/>
      <w:bookmarkStart w:id="2416" w:name="_Toc1005012409"/>
      <w:bookmarkStart w:id="2417" w:name="_Toc2119354498"/>
      <w:bookmarkStart w:id="2418" w:name="_Toc1006556795"/>
      <w:bookmarkStart w:id="2419" w:name="_Toc1245607836"/>
      <w:bookmarkStart w:id="2420" w:name="_Toc778956579"/>
      <w:bookmarkStart w:id="2421" w:name="_Toc1085247708"/>
      <w:bookmarkStart w:id="2422" w:name="_Toc611153187"/>
      <w:bookmarkStart w:id="2423" w:name="_Toc894788098"/>
      <w:bookmarkStart w:id="2424" w:name="_Toc18468850"/>
      <w:bookmarkStart w:id="2425" w:name="_Toc1931474002"/>
      <w:bookmarkStart w:id="2426" w:name="_Toc623096965"/>
      <w:bookmarkStart w:id="2427" w:name="_Toc1569092035"/>
      <w:bookmarkStart w:id="2428" w:name="_Toc1893173483"/>
      <w:bookmarkStart w:id="2429" w:name="_Toc106652339"/>
      <w:bookmarkStart w:id="2430" w:name="_Toc816771887"/>
      <w:bookmarkStart w:id="2431" w:name="_Toc317443766"/>
      <w:bookmarkStart w:id="2432" w:name="_Toc1543940804"/>
      <w:bookmarkStart w:id="2433" w:name="_Toc20351"/>
      <w:bookmarkStart w:id="2434" w:name="_Toc1494686205"/>
      <w:bookmarkStart w:id="2435" w:name="_Toc92582849"/>
      <w:bookmarkStart w:id="2436" w:name="_Toc1783559421"/>
      <w:bookmarkStart w:id="2437" w:name="_Toc13562"/>
      <w:bookmarkStart w:id="2438" w:name="_Toc25767"/>
      <w:bookmarkStart w:id="2439" w:name="_Toc1715543821"/>
      <w:bookmarkStart w:id="2440" w:name="_Toc1324648977"/>
      <w:bookmarkStart w:id="2441" w:name="_Toc48513986"/>
      <w:bookmarkStart w:id="2442" w:name="_Toc1321094162"/>
      <w:bookmarkStart w:id="2443" w:name="_Toc647156388"/>
      <w:bookmarkStart w:id="2444" w:name="_Toc758340622"/>
      <w:bookmarkStart w:id="2445" w:name="_Toc1149293307"/>
      <w:bookmarkStart w:id="2446" w:name="_Toc17710"/>
      <w:bookmarkStart w:id="2447" w:name="_Toc16814"/>
      <w:bookmarkStart w:id="2448" w:name="_Toc16982"/>
      <w:bookmarkStart w:id="2449" w:name="_Toc1186529003"/>
      <w:bookmarkStart w:id="2450" w:name="_Toc24765"/>
      <w:bookmarkStart w:id="2451" w:name="_Toc2054238334"/>
      <w:bookmarkStart w:id="2452" w:name="_Toc1935558991"/>
      <w:bookmarkStart w:id="2453" w:name="_Toc49028462"/>
      <w:bookmarkStart w:id="2454" w:name="_Toc1922140527"/>
      <w:bookmarkStart w:id="2455" w:name="_Toc317122521"/>
      <w:bookmarkStart w:id="2456" w:name="_Toc24035"/>
      <w:bookmarkStart w:id="2457" w:name="_Toc90308495"/>
      <w:bookmarkStart w:id="2458" w:name="_Toc1358103970"/>
      <w:bookmarkStart w:id="2459" w:name="_Toc1803972592"/>
      <w:r>
        <w:rPr>
          <w:rFonts w:hint="eastAsia"/>
        </w:rPr>
        <w:t>各业务域流程建设现状</w:t>
      </w:r>
      <w:bookmarkEnd w:id="2345"/>
      <w:bookmarkEnd w:id="2346"/>
      <w:bookmarkEnd w:id="2347"/>
      <w:bookmarkEnd w:id="2348"/>
      <w:bookmarkEnd w:id="2349"/>
      <w:bookmarkEnd w:id="2350"/>
      <w:bookmarkEnd w:id="2351"/>
      <w:bookmarkEnd w:id="2352"/>
      <w:bookmarkEnd w:id="2353"/>
      <w:bookmarkEnd w:id="2354"/>
      <w:bookmarkEnd w:id="2355"/>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r>
        <w:rPr>
          <w:rFonts w:hint="eastAsia"/>
        </w:rPr>
        <w:t>分析</w:t>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pPr>
        <w:numPr>
          <w:ilvl w:val="255"/>
          <w:numId w:val="0"/>
        </w:numPr>
        <w:ind w:firstLine="560"/>
      </w:pPr>
      <w:r>
        <w:t>清晰的流程和业务规则是数字化</w:t>
      </w:r>
      <w:r>
        <w:rPr>
          <w:rFonts w:hint="eastAsia"/>
        </w:rPr>
        <w:t>转型</w:t>
      </w:r>
      <w:r>
        <w:t>的基础。考虑</w:t>
      </w:r>
      <w:r>
        <w:rPr>
          <w:rFonts w:hint="eastAsia"/>
        </w:rPr>
        <w:t>到</w:t>
      </w:r>
      <w:r>
        <w:t>流程体系涉及面广，</w:t>
      </w:r>
      <w:r>
        <w:rPr>
          <w:rFonts w:hint="eastAsia"/>
          <w:lang w:val="en-US" w:eastAsia="zh-CN"/>
        </w:rPr>
        <w:t>项目组</w:t>
      </w:r>
      <w:r>
        <w:rPr>
          <w:rFonts w:hint="default"/>
          <w:lang w:val="en-US" w:eastAsia="zh-CN"/>
        </w:rPr>
        <w:t>快速</w:t>
      </w:r>
      <w:r>
        <w:rPr>
          <w:rFonts w:hint="eastAsia"/>
          <w:lang w:val="en-US" w:eastAsia="zh-CN"/>
        </w:rPr>
        <w:t>进行了</w:t>
      </w:r>
      <w:r>
        <w:rPr>
          <w:rFonts w:hint="default"/>
          <w:lang w:val="en-US" w:eastAsia="zh-CN"/>
        </w:rPr>
        <w:t>部分单位资料</w:t>
      </w:r>
      <w:r>
        <w:rPr>
          <w:rFonts w:hint="eastAsia"/>
          <w:lang w:val="en-US" w:eastAsia="zh-CN"/>
        </w:rPr>
        <w:t>抽查</w:t>
      </w:r>
      <w:r>
        <w:rPr>
          <w:rFonts w:hint="default"/>
          <w:lang w:val="en-US" w:eastAsia="zh-CN"/>
        </w:rPr>
        <w:t>和</w:t>
      </w:r>
      <w:r>
        <w:rPr>
          <w:rFonts w:hint="eastAsia"/>
          <w:lang w:val="en-US" w:eastAsia="zh-CN"/>
        </w:rPr>
        <w:t>初步</w:t>
      </w:r>
      <w:r>
        <w:rPr>
          <w:rFonts w:hint="default"/>
          <w:lang w:val="en-US" w:eastAsia="zh-CN"/>
        </w:rPr>
        <w:t>访谈</w:t>
      </w:r>
      <w:r>
        <w:t>，</w:t>
      </w:r>
      <w:r>
        <w:rPr>
          <w:rFonts w:hint="eastAsia"/>
        </w:rPr>
        <w:t>首先</w:t>
      </w:r>
      <w:r>
        <w:t>从</w:t>
      </w:r>
      <w:r>
        <w:rPr>
          <w:rFonts w:hint="eastAsia"/>
        </w:rPr>
        <w:t>用户体验视角</w:t>
      </w:r>
      <w:r>
        <w:t>对二所当前整体流程建设</w:t>
      </w:r>
      <w:r>
        <w:rPr>
          <w:rFonts w:hint="eastAsia"/>
        </w:rPr>
        <w:t>现状进行了总结，其次对各业务域流程建设</w:t>
      </w:r>
      <w:r>
        <w:t>成熟度进行</w:t>
      </w:r>
      <w:r>
        <w:rPr>
          <w:rFonts w:hint="eastAsia"/>
        </w:rPr>
        <w:t>了简要评估，并分析各业务域建设亮点，最后从</w:t>
      </w:r>
      <w:r>
        <w:t>企业价值链的</w:t>
      </w:r>
      <w:r>
        <w:rPr>
          <w:rFonts w:hint="eastAsia"/>
        </w:rPr>
        <w:t>视角对关键业务域展开分析，</w:t>
      </w:r>
      <w:r>
        <w:rPr>
          <w:b/>
          <w:bCs/>
        </w:rPr>
        <w:t>以此作为数字化技术与应用规划的前置</w:t>
      </w:r>
      <w:r>
        <w:rPr>
          <w:rFonts w:hint="eastAsia"/>
          <w:b/>
          <w:bCs/>
        </w:rPr>
        <w:t>基础</w:t>
      </w:r>
      <w:r>
        <w:rPr>
          <w:b/>
          <w:bCs/>
        </w:rPr>
        <w:t>。</w:t>
      </w:r>
    </w:p>
    <w:p>
      <w:pPr>
        <w:pStyle w:val="4"/>
        <w:spacing w:before="0" w:after="0"/>
        <w:ind w:left="0" w:firstLine="0"/>
      </w:pPr>
      <w:r>
        <w:t xml:space="preserve"> </w:t>
      </w:r>
      <w:bookmarkStart w:id="2460" w:name="_Toc2055651519"/>
      <w:bookmarkStart w:id="2461" w:name="_Toc26520"/>
      <w:bookmarkStart w:id="2462" w:name="_Toc14618"/>
      <w:bookmarkStart w:id="2463" w:name="_Toc1471366146"/>
      <w:bookmarkStart w:id="2464" w:name="_Toc1971282240"/>
      <w:bookmarkStart w:id="2465" w:name="_Toc4484"/>
      <w:bookmarkStart w:id="2466" w:name="_Toc2074828476"/>
      <w:bookmarkStart w:id="2467" w:name="_Toc1179614385"/>
      <w:bookmarkStart w:id="2468" w:name="_Toc1704689631"/>
      <w:bookmarkStart w:id="2469" w:name="_Toc739"/>
      <w:bookmarkStart w:id="2470" w:name="_Toc1168316782"/>
      <w:bookmarkStart w:id="2471" w:name="_Toc30120"/>
      <w:bookmarkStart w:id="2472" w:name="_Toc1691420683"/>
      <w:bookmarkStart w:id="2473" w:name="_Toc10997"/>
      <w:bookmarkStart w:id="2474" w:name="_Toc7495"/>
      <w:bookmarkStart w:id="2475" w:name="_Toc13111"/>
      <w:bookmarkStart w:id="2476" w:name="_Toc1029554925"/>
      <w:r>
        <w:t>各业务域流程建设现状</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pPr>
        <w:ind w:firstLine="560" w:firstLineChars="0"/>
        <w:rPr>
          <w:rFonts w:hint="eastAsia" w:eastAsia="宋体"/>
          <w:lang w:eastAsia="zh-CN"/>
        </w:rPr>
      </w:pPr>
      <w:r>
        <w:rPr>
          <w:rFonts w:hint="eastAsia"/>
        </w:rPr>
        <w:t>项目组经过调研和访谈，首先从总的用户体验视角出发，初步总结了客户与二所合作以及二所员工面向客户服务的体验过程，并从中识别出业务流程提升的机会（详见图4-5）。其次分别从客户、二所员工及生态合作伙伴体验视角来看，整个体验过程可以分为三个阶段：</w:t>
      </w:r>
      <w:r>
        <w:rPr>
          <w:rFonts w:hint="eastAsia"/>
          <w:lang w:val="en-US" w:eastAsia="zh-CN"/>
        </w:rPr>
        <w:t>接触和了解阶段、合作阶段和售后服务与再合作阶段</w:t>
      </w:r>
      <w:r>
        <w:rPr>
          <w:rFonts w:hint="eastAsia"/>
          <w:lang w:eastAsia="zh-CN"/>
        </w:rPr>
        <w:t>。</w:t>
      </w:r>
    </w:p>
    <w:p>
      <w:pPr>
        <w:numPr>
          <w:ilvl w:val="255"/>
          <w:numId w:val="0"/>
        </w:numPr>
        <w:tabs>
          <w:tab w:val="left" w:pos="210"/>
          <w:tab w:val="left" w:pos="420"/>
          <w:tab w:val="left" w:pos="567"/>
        </w:tabs>
        <w:jc w:val="center"/>
      </w:pPr>
      <w:r>
        <w:drawing>
          <wp:inline distT="0" distB="0" distL="114300" distR="114300">
            <wp:extent cx="5274310" cy="2503805"/>
            <wp:effectExtent l="0" t="0" r="2540" b="1079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1"/>
                    <a:stretch>
                      <a:fillRect/>
                    </a:stretch>
                  </pic:blipFill>
                  <pic:spPr>
                    <a:xfrm>
                      <a:off x="0" y="0"/>
                      <a:ext cx="5274310" cy="2503805"/>
                    </a:xfrm>
                    <a:prstGeom prst="rect">
                      <a:avLst/>
                    </a:prstGeom>
                    <a:noFill/>
                    <a:ln>
                      <a:noFill/>
                    </a:ln>
                  </pic:spPr>
                </pic:pic>
              </a:graphicData>
            </a:graphic>
          </wp:inline>
        </w:drawing>
      </w:r>
    </w:p>
    <w:p>
      <w:pPr>
        <w:numPr>
          <w:ilvl w:val="255"/>
          <w:numId w:val="0"/>
        </w:numPr>
        <w:tabs>
          <w:tab w:val="left" w:pos="210"/>
          <w:tab w:val="left" w:pos="420"/>
          <w:tab w:val="left" w:pos="567"/>
        </w:tabs>
        <w:ind w:firstLine="560"/>
        <w:jc w:val="center"/>
        <w:rPr>
          <w:sz w:val="24"/>
          <w:szCs w:val="21"/>
        </w:rPr>
      </w:pPr>
      <w:r>
        <w:rPr>
          <w:sz w:val="24"/>
          <w:szCs w:val="21"/>
        </w:rPr>
        <w:t xml:space="preserve">图 </w:t>
      </w:r>
      <w:r>
        <w:rPr>
          <w:rFonts w:hint="eastAsia"/>
          <w:sz w:val="24"/>
          <w:szCs w:val="21"/>
        </w:rPr>
        <w:t>4-5 从客户和二所人体验视角看流程提升机会</w:t>
      </w:r>
    </w:p>
    <w:p>
      <w:pPr>
        <w:pStyle w:val="5"/>
        <w:ind w:firstLine="0"/>
      </w:pPr>
      <w:r>
        <w:rPr>
          <w:rFonts w:hint="eastAsia"/>
        </w:rPr>
        <w:t>客户体验视角</w:t>
      </w:r>
    </w:p>
    <w:p>
      <w:pPr>
        <w:numPr>
          <w:ilvl w:val="255"/>
          <w:numId w:val="0"/>
        </w:numPr>
        <w:ind w:firstLine="561"/>
      </w:pPr>
      <w:r>
        <w:rPr>
          <w:rFonts w:hint="eastAsia"/>
          <w:b/>
          <w:bCs/>
        </w:rPr>
        <w:t>缺乏自助了解渠道：</w:t>
      </w:r>
      <w:r>
        <w:rPr>
          <w:rFonts w:hint="eastAsia"/>
          <w:lang w:val="en-US" w:eastAsia="zh-CN"/>
        </w:rPr>
        <w:t>客户对于二所业务的了解主要依赖于线下渠道，例如老客户、老客户转介绍、展会及论坛等方式。二所已通过官网和公众号等形式进行二所业务及发展动态的传播，但客户仍然无法通过这些渠道全面了解二所的产品和业务（详见图4-6）。</w:t>
      </w:r>
    </w:p>
    <w:p>
      <w:pPr>
        <w:numPr>
          <w:ilvl w:val="-1"/>
          <w:numId w:val="0"/>
        </w:numPr>
        <w:ind w:firstLine="561"/>
        <w:rPr>
          <w:rFonts w:hint="eastAsia"/>
          <w:lang w:val="en-US" w:eastAsia="zh-CN"/>
        </w:rPr>
      </w:pPr>
      <w:r>
        <w:rPr>
          <w:rFonts w:hint="eastAsia"/>
          <w:b/>
          <w:bCs/>
        </w:rPr>
        <w:t>业务响应、交付时间较长：</w:t>
      </w:r>
      <w:r>
        <w:rPr>
          <w:rFonts w:hint="eastAsia"/>
          <w:lang w:val="en-US" w:eastAsia="zh-CN"/>
        </w:rPr>
        <w:t>在确定合作意向后，所内不能很快地响应客户需求并提供方案，和及时报价，即使进入签合同节点，合同签订审批的时间也较长。此外，部分业务还存在交付周期较长。</w:t>
      </w:r>
    </w:p>
    <w:p>
      <w:pPr>
        <w:numPr>
          <w:ilvl w:val="-1"/>
          <w:numId w:val="0"/>
        </w:numPr>
        <w:ind w:firstLine="561"/>
        <w:rPr>
          <w:rFonts w:hint="eastAsia"/>
          <w:lang w:val="en-US" w:eastAsia="zh-CN"/>
        </w:rPr>
      </w:pPr>
      <w:r>
        <w:rPr>
          <w:rFonts w:hint="eastAsia"/>
          <w:b/>
          <w:bCs/>
        </w:rPr>
        <w:t>在线交互少：</w:t>
      </w:r>
      <w:r>
        <w:rPr>
          <w:rFonts w:hint="eastAsia"/>
          <w:lang w:val="en-US" w:eastAsia="zh-CN"/>
        </w:rPr>
        <w:t>目前，二所通过官网进行的在线交易较少，业务服务过程的在线交互也较少。例如危险品中心和审定中心的业务，业务过程阶段，客户希望能够实时了解和查询状态，包括在线测试、定制产品开发、工程项目状态、生产或物流状态等。售后阶段，客户关心能否及时在线运维及智能预警，提高问题解决时效性，以及是否有客户反馈渠道，是否能快速响应客户诉求，是否能让客户及时了解问题的处理进展和计划。</w:t>
      </w:r>
    </w:p>
    <w:p>
      <w:pPr>
        <w:numPr>
          <w:ilvl w:val="255"/>
          <w:numId w:val="0"/>
        </w:numPr>
        <w:jc w:val="center"/>
        <w:rPr>
          <w:rFonts w:cs="Times New Roman"/>
          <w:b/>
          <w:bCs/>
          <w:color w:val="000000"/>
          <w:szCs w:val="28"/>
        </w:rPr>
      </w:pPr>
      <w:r>
        <w:rPr>
          <w:rFonts w:hint="eastAsia" w:cs="Times New Roman"/>
          <w:b/>
          <w:bCs/>
          <w:color w:val="000000"/>
          <w:szCs w:val="28"/>
        </w:rPr>
        <w:drawing>
          <wp:inline distT="0" distB="0" distL="114300" distR="114300">
            <wp:extent cx="3720465" cy="2467610"/>
            <wp:effectExtent l="0" t="0" r="13335" b="21590"/>
            <wp:docPr id="66" name="图片 66" descr="截屏2023-11-27 下午11.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3-11-27 下午11.14.45"/>
                    <pic:cNvPicPr>
                      <a:picLocks noChangeAspect="1"/>
                    </pic:cNvPicPr>
                  </pic:nvPicPr>
                  <pic:blipFill>
                    <a:blip r:embed="rId32"/>
                    <a:stretch>
                      <a:fillRect/>
                    </a:stretch>
                  </pic:blipFill>
                  <pic:spPr>
                    <a:xfrm>
                      <a:off x="0" y="0"/>
                      <a:ext cx="3720465" cy="2467610"/>
                    </a:xfrm>
                    <a:prstGeom prst="rect">
                      <a:avLst/>
                    </a:prstGeom>
                  </pic:spPr>
                </pic:pic>
              </a:graphicData>
            </a:graphic>
          </wp:inline>
        </w:drawing>
      </w:r>
    </w:p>
    <w:p>
      <w:pPr>
        <w:numPr>
          <w:ilvl w:val="255"/>
          <w:numId w:val="0"/>
        </w:numPr>
        <w:tabs>
          <w:tab w:val="left" w:pos="210"/>
          <w:tab w:val="left" w:pos="420"/>
          <w:tab w:val="left" w:pos="567"/>
        </w:tabs>
        <w:ind w:firstLine="560"/>
        <w:jc w:val="center"/>
        <w:rPr>
          <w:sz w:val="24"/>
          <w:szCs w:val="21"/>
        </w:rPr>
      </w:pPr>
      <w:r>
        <w:rPr>
          <w:sz w:val="24"/>
          <w:szCs w:val="21"/>
        </w:rPr>
        <w:t xml:space="preserve">图 </w:t>
      </w:r>
      <w:r>
        <w:rPr>
          <w:rFonts w:hint="eastAsia"/>
          <w:sz w:val="24"/>
          <w:szCs w:val="21"/>
        </w:rPr>
        <w:t>4-6 二所官网业务介绍图</w:t>
      </w:r>
    </w:p>
    <w:p>
      <w:pPr>
        <w:pStyle w:val="5"/>
        <w:ind w:firstLine="0"/>
      </w:pPr>
      <w:r>
        <w:rPr>
          <w:rFonts w:hint="eastAsia"/>
        </w:rPr>
        <w:t>二所员工体验视角</w:t>
      </w:r>
    </w:p>
    <w:p>
      <w:pPr>
        <w:numPr>
          <w:ilvl w:val="-1"/>
          <w:numId w:val="0"/>
        </w:numPr>
        <w:ind w:firstLine="560" w:firstLineChars="0"/>
        <w:rPr>
          <w:rFonts w:hint="eastAsia"/>
          <w:lang w:val="en-US" w:eastAsia="zh-CN"/>
        </w:rPr>
      </w:pPr>
      <w:r>
        <w:rPr>
          <w:rFonts w:hint="eastAsia"/>
          <w:b/>
          <w:bCs/>
        </w:rPr>
        <w:t>缺少全面介绍二所产品的渠道：</w:t>
      </w:r>
      <w:r>
        <w:rPr>
          <w:rFonts w:hint="eastAsia"/>
          <w:lang w:val="en-US" w:eastAsia="zh-CN"/>
        </w:rPr>
        <w:t>在向客户推荐业务时，由于员工只了解本单位业务，也没有渠道可以直接查询或呈现二所全部的产品和成果，所以在涉及其他单位业务时，无法进行准确介绍，只能提供其他单位员工联系方式，导致客户需求响应慢，且不利于二所对外的整体形象建设。</w:t>
      </w:r>
    </w:p>
    <w:p>
      <w:pPr>
        <w:numPr>
          <w:ilvl w:val="-1"/>
          <w:numId w:val="0"/>
        </w:numPr>
        <w:ind w:firstLine="560" w:firstLineChars="0"/>
        <w:rPr>
          <w:rFonts w:hint="eastAsia"/>
          <w:lang w:val="en-US" w:eastAsia="zh-CN"/>
        </w:rPr>
      </w:pPr>
      <w:r>
        <w:rPr>
          <w:rFonts w:hint="eastAsia"/>
          <w:b/>
          <w:bCs/>
        </w:rPr>
        <w:t>缺乏集成统一的在线业务接口：</w:t>
      </w:r>
      <w:r>
        <w:rPr>
          <w:rFonts w:hint="eastAsia"/>
          <w:b w:val="0"/>
          <w:bCs w:val="0"/>
          <w:lang w:val="en-US" w:eastAsia="zh-CN"/>
        </w:rPr>
        <w:t>如果</w:t>
      </w:r>
      <w:r>
        <w:rPr>
          <w:rFonts w:hint="eastAsia"/>
          <w:lang w:val="en-US" w:eastAsia="zh-CN"/>
        </w:rPr>
        <w:t>各业务单位在一个独立的业务平台进行市场宣传和开发，有助于提高协同度，从而促进二所科研成果的转化和推广。目前审定、测试业务及航化产品等尚未集成统一的在线业务接口，影响市场开发效率。如客户提出需求时，由于无法快速查询产业情报和客户情况，可能无法及时响应。</w:t>
      </w:r>
    </w:p>
    <w:p>
      <w:pPr>
        <w:numPr>
          <w:ilvl w:val="255"/>
          <w:numId w:val="0"/>
        </w:numPr>
        <w:ind w:firstLine="560"/>
      </w:pPr>
      <w:r>
        <w:rPr>
          <w:rFonts w:hint="eastAsia"/>
          <w:b/>
          <w:bCs/>
        </w:rPr>
        <w:t>报价和审批流程</w:t>
      </w:r>
      <w:r>
        <w:rPr>
          <w:rFonts w:hint="eastAsia"/>
          <w:b/>
          <w:bCs/>
          <w:lang w:val="en-US" w:eastAsia="zh-CN"/>
        </w:rPr>
        <w:t>较慢</w:t>
      </w:r>
      <w:r>
        <w:rPr>
          <w:rFonts w:hint="eastAsia"/>
          <w:b/>
          <w:bCs/>
        </w:rPr>
        <w:t>：</w:t>
      </w:r>
      <w:r>
        <w:rPr>
          <w:rFonts w:hint="eastAsia"/>
        </w:rPr>
        <w:t>部分业务缺乏报价依据和数据支持，需要高层决策，导致效率较低。而且合同审批流程</w:t>
      </w:r>
      <w:r>
        <w:rPr>
          <w:rFonts w:hint="eastAsia"/>
          <w:lang w:val="en-US" w:eastAsia="zh-CN"/>
        </w:rPr>
        <w:t>较慢</w:t>
      </w:r>
      <w:r>
        <w:rPr>
          <w:rFonts w:hint="eastAsia"/>
        </w:rPr>
        <w:t>，报价和签合同效率待提升。</w:t>
      </w:r>
    </w:p>
    <w:p>
      <w:pPr>
        <w:numPr>
          <w:ilvl w:val="255"/>
          <w:numId w:val="0"/>
        </w:numPr>
        <w:ind w:firstLine="560"/>
      </w:pPr>
      <w:r>
        <w:rPr>
          <w:rFonts w:hint="eastAsia"/>
          <w:b/>
          <w:bCs/>
        </w:rPr>
        <w:t>尚未</w:t>
      </w:r>
      <w:r>
        <w:rPr>
          <w:rFonts w:hint="eastAsia"/>
          <w:b/>
          <w:bCs/>
          <w:lang w:val="en-US" w:eastAsia="zh-CN"/>
        </w:rPr>
        <w:t>充分</w:t>
      </w:r>
      <w:r>
        <w:rPr>
          <w:rFonts w:hint="eastAsia"/>
          <w:b/>
          <w:bCs/>
        </w:rPr>
        <w:t>实现研发资源共享：</w:t>
      </w:r>
      <w:r>
        <w:rPr>
          <w:rFonts w:hint="eastAsia"/>
        </w:rPr>
        <w:t>在研发方面，各业务单位需要独立部署科研环境和测试资源，但仪器设备等资源共享度</w:t>
      </w:r>
      <w:r>
        <w:rPr>
          <w:rFonts w:hint="eastAsia"/>
          <w:lang w:val="en-US" w:eastAsia="zh-CN"/>
        </w:rPr>
        <w:t>较</w:t>
      </w:r>
      <w:r>
        <w:rPr>
          <w:rFonts w:hint="eastAsia"/>
        </w:rPr>
        <w:t>低，专业技术协同和交流较少，研发效率有较大提升空间。</w:t>
      </w:r>
    </w:p>
    <w:p>
      <w:pPr>
        <w:numPr>
          <w:ilvl w:val="255"/>
          <w:numId w:val="0"/>
        </w:numPr>
        <w:ind w:firstLine="560"/>
      </w:pPr>
      <w:r>
        <w:rPr>
          <w:rFonts w:hint="eastAsia"/>
          <w:b/>
          <w:bCs/>
        </w:rPr>
        <w:t>市场决策缺少数据支撑：</w:t>
      </w:r>
      <w:r>
        <w:rPr>
          <w:rFonts w:hint="eastAsia"/>
          <w:lang w:val="en-US" w:eastAsia="zh-CN"/>
        </w:rPr>
        <w:t>在售后服务与再合作阶段，由于缺乏全面准确的信息和数据支撑，影响管理层及时决策，可能会影响客户满意度。</w:t>
      </w:r>
    </w:p>
    <w:p>
      <w:pPr>
        <w:pStyle w:val="5"/>
        <w:ind w:firstLine="0"/>
      </w:pPr>
      <w:r>
        <w:rPr>
          <w:rFonts w:hint="eastAsia"/>
        </w:rPr>
        <w:t>生态合作伙伴体验视角</w:t>
      </w:r>
    </w:p>
    <w:p>
      <w:pPr>
        <w:numPr>
          <w:ilvl w:val="255"/>
          <w:numId w:val="0"/>
        </w:numPr>
        <w:ind w:firstLine="560"/>
      </w:pPr>
      <w:r>
        <w:rPr>
          <w:rFonts w:hint="eastAsia"/>
        </w:rPr>
        <w:t>生态合作伙伴缺少主动</w:t>
      </w:r>
      <w:r>
        <w:t>与二所产生链接</w:t>
      </w:r>
      <w:r>
        <w:rPr>
          <w:rFonts w:hint="eastAsia"/>
        </w:rPr>
        <w:t>以及深入</w:t>
      </w:r>
      <w:r>
        <w:t>了解二所</w:t>
      </w:r>
      <w:r>
        <w:rPr>
          <w:rFonts w:hint="eastAsia"/>
        </w:rPr>
        <w:t>的直接渠道</w:t>
      </w:r>
      <w:r>
        <w:t>，</w:t>
      </w:r>
      <w:r>
        <w:rPr>
          <w:rFonts w:hint="eastAsia"/>
        </w:rPr>
        <w:t>更</w:t>
      </w:r>
      <w:r>
        <w:t>不知</w:t>
      </w:r>
      <w:r>
        <w:rPr>
          <w:rFonts w:hint="eastAsia"/>
        </w:rPr>
        <w:t>可以与二所展开何种生态</w:t>
      </w:r>
      <w:r>
        <w:t>合作模式</w:t>
      </w:r>
      <w:r>
        <w:rPr>
          <w:rFonts w:hint="eastAsia"/>
        </w:rPr>
        <w:t>，对于</w:t>
      </w:r>
      <w:r>
        <w:t>合作过程</w:t>
      </w:r>
      <w:r>
        <w:rPr>
          <w:rFonts w:hint="eastAsia"/>
        </w:rPr>
        <w:t>中的</w:t>
      </w:r>
      <w:r>
        <w:t>单体项目或采购规模较小</w:t>
      </w:r>
      <w:r>
        <w:rPr>
          <w:rFonts w:hint="eastAsia"/>
        </w:rPr>
        <w:t>的项目时</w:t>
      </w:r>
      <w:r>
        <w:t>，深度商业服务</w:t>
      </w:r>
      <w:r>
        <w:rPr>
          <w:rFonts w:hint="eastAsia"/>
        </w:rPr>
        <w:t>可能造成</w:t>
      </w:r>
      <w:r>
        <w:t>不经济或者合作成本较高</w:t>
      </w:r>
      <w:r>
        <w:rPr>
          <w:rFonts w:hint="eastAsia"/>
        </w:rPr>
        <w:t>，且十分不利于二所的行业生态和产业生态目标的实现</w:t>
      </w:r>
      <w:r>
        <w:t>。</w:t>
      </w:r>
    </w:p>
    <w:p>
      <w:pPr>
        <w:numPr>
          <w:ilvl w:val="-1"/>
          <w:numId w:val="0"/>
        </w:numPr>
        <w:ind w:firstLine="560" w:firstLineChars="200"/>
      </w:pPr>
      <w:r>
        <w:rPr>
          <w:rFonts w:hint="eastAsia"/>
          <w:lang w:val="en-US" w:eastAsia="zh-CN"/>
        </w:rPr>
        <w:t>综上所述，从客户、员工、生态合作伙伴三类用户体验视角下的业务流程建设来看，二所在市场营销、产品开发和创新、制造、交付状态（产品、测试、工程）的在线管理、客户服务响应及决策支持等流程方面都有较大的提升空间。</w:t>
      </w:r>
    </w:p>
    <w:p>
      <w:pPr>
        <w:pStyle w:val="4"/>
        <w:spacing w:before="0" w:after="0"/>
        <w:ind w:left="0" w:firstLine="0"/>
      </w:pPr>
      <w:r>
        <w:rPr>
          <w:rFonts w:hint="eastAsia"/>
        </w:rPr>
        <w:t xml:space="preserve"> </w:t>
      </w:r>
      <w:bookmarkStart w:id="2477" w:name="_Toc15780"/>
      <w:bookmarkStart w:id="2478" w:name="_Toc1802762784"/>
      <w:bookmarkStart w:id="2479" w:name="_Toc1847352819"/>
      <w:bookmarkStart w:id="2480" w:name="_Toc1139293590"/>
      <w:bookmarkStart w:id="2481" w:name="_Toc30144"/>
      <w:bookmarkStart w:id="2482" w:name="_Toc802736146"/>
      <w:bookmarkStart w:id="2483" w:name="_Toc990478596"/>
      <w:bookmarkStart w:id="2484" w:name="_Toc28418"/>
      <w:bookmarkStart w:id="2485" w:name="_Toc1453759650"/>
      <w:bookmarkStart w:id="2486" w:name="_Toc14492"/>
      <w:bookmarkStart w:id="2487" w:name="_Toc1457170553"/>
      <w:bookmarkStart w:id="2488" w:name="_Toc2110385411"/>
      <w:bookmarkStart w:id="2489" w:name="_Toc1466383842"/>
      <w:bookmarkStart w:id="2490" w:name="_Toc1599"/>
      <w:bookmarkStart w:id="2491" w:name="_Toc618166897"/>
      <w:bookmarkStart w:id="2492" w:name="_Toc1453880596"/>
      <w:bookmarkStart w:id="2493" w:name="_Toc23746"/>
      <w:bookmarkStart w:id="2494" w:name="_Toc209939591"/>
      <w:bookmarkStart w:id="2495" w:name="_Toc17299"/>
      <w:bookmarkStart w:id="2496" w:name="_Toc976620617"/>
      <w:bookmarkStart w:id="2497" w:name="_Toc21880"/>
      <w:bookmarkStart w:id="2498" w:name="_Toc933354077"/>
      <w:bookmarkStart w:id="2499" w:name="_Toc1234416273"/>
      <w:bookmarkStart w:id="2500" w:name="_Toc1075219061"/>
      <w:bookmarkStart w:id="2501" w:name="_Toc381076880"/>
      <w:bookmarkStart w:id="2502" w:name="_Toc1336456947"/>
      <w:bookmarkStart w:id="2503" w:name="_Toc722188318"/>
      <w:bookmarkStart w:id="2504" w:name="_Toc1066781003"/>
      <w:bookmarkStart w:id="2505" w:name="_Toc574990193"/>
      <w:bookmarkStart w:id="2506" w:name="_Toc906066112"/>
      <w:bookmarkStart w:id="2507" w:name="_Toc606133706"/>
      <w:bookmarkStart w:id="2508" w:name="_Toc820643170"/>
      <w:r>
        <w:rPr>
          <w:rFonts w:hint="eastAsia"/>
        </w:rPr>
        <w:t>各业务域流程建设成熟度</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pPr>
        <w:widowControl/>
        <w:numPr>
          <w:ilvl w:val="255"/>
          <w:numId w:val="0"/>
        </w:numPr>
        <w:ind w:firstLine="560"/>
        <w:rPr>
          <w:rFonts w:cs="Times New Roman"/>
          <w:szCs w:val="24"/>
        </w:rPr>
      </w:pPr>
      <w:r>
        <w:rPr>
          <w:rFonts w:hint="eastAsia" w:cs="Times New Roman"/>
          <w:szCs w:val="24"/>
        </w:rPr>
        <w:t>流程</w:t>
      </w:r>
      <w:r>
        <w:rPr>
          <w:rFonts w:hint="eastAsia" w:cs="Times New Roman"/>
          <w:szCs w:val="24"/>
          <w:lang w:val="en-US" w:eastAsia="zh-CN"/>
        </w:rPr>
        <w:t>建设是</w:t>
      </w:r>
      <w:r>
        <w:rPr>
          <w:rFonts w:cs="Times New Roman"/>
          <w:szCs w:val="24"/>
        </w:rPr>
        <w:t>进入信息化或数字化集成实施的基础条件。</w:t>
      </w:r>
      <w:r>
        <w:rPr>
          <w:rFonts w:hint="eastAsia" w:cs="Times New Roman"/>
          <w:szCs w:val="24"/>
        </w:rPr>
        <w:t>参考部分</w:t>
      </w:r>
      <w:r>
        <w:rPr>
          <w:rFonts w:cs="Times New Roman"/>
          <w:szCs w:val="24"/>
        </w:rPr>
        <w:t>流程规范</w:t>
      </w:r>
      <w:r>
        <w:rPr>
          <w:rFonts w:hint="eastAsia" w:cs="Times New Roman"/>
          <w:szCs w:val="24"/>
        </w:rPr>
        <w:t>标准</w:t>
      </w:r>
      <w:r>
        <w:rPr>
          <w:rFonts w:cs="Times New Roman"/>
          <w:szCs w:val="24"/>
        </w:rPr>
        <w:t>文件，</w:t>
      </w:r>
      <w:r>
        <w:rPr>
          <w:rFonts w:hint="eastAsia" w:cs="Times New Roman"/>
          <w:szCs w:val="24"/>
        </w:rPr>
        <w:t>总结得出</w:t>
      </w:r>
      <w:r>
        <w:rPr>
          <w:rFonts w:cs="Times New Roman"/>
          <w:szCs w:val="24"/>
        </w:rPr>
        <w:t>二所</w:t>
      </w:r>
      <w:r>
        <w:rPr>
          <w:rFonts w:hint="eastAsia" w:cs="Times New Roman"/>
          <w:szCs w:val="24"/>
        </w:rPr>
        <w:t>的多数业务域</w:t>
      </w:r>
      <w:r>
        <w:rPr>
          <w:rFonts w:cs="Times New Roman"/>
          <w:szCs w:val="24"/>
        </w:rPr>
        <w:t>流程处于第2</w:t>
      </w:r>
      <w:r>
        <w:rPr>
          <w:rFonts w:hint="eastAsia" w:cs="Times New Roman"/>
          <w:szCs w:val="24"/>
        </w:rPr>
        <w:t>级（已管理级）</w:t>
      </w:r>
      <w:r>
        <w:rPr>
          <w:rFonts w:cs="Times New Roman"/>
          <w:szCs w:val="24"/>
        </w:rPr>
        <w:t>至</w:t>
      </w:r>
      <w:r>
        <w:rPr>
          <w:rFonts w:hint="eastAsia" w:cs="Times New Roman"/>
          <w:szCs w:val="24"/>
        </w:rPr>
        <w:t>第</w:t>
      </w:r>
      <w:r>
        <w:rPr>
          <w:rFonts w:cs="Times New Roman"/>
          <w:szCs w:val="24"/>
        </w:rPr>
        <w:t>3级（已定义级）</w:t>
      </w:r>
      <w:r>
        <w:rPr>
          <w:rFonts w:hint="eastAsia" w:cs="Times New Roman"/>
          <w:szCs w:val="24"/>
        </w:rPr>
        <w:t>的水平</w:t>
      </w:r>
      <w:r>
        <w:rPr>
          <w:rFonts w:hint="eastAsia" w:cs="Times New Roman"/>
          <w:szCs w:val="24"/>
          <w:lang w:eastAsia="zh-CN"/>
        </w:rPr>
        <w:t>，</w:t>
      </w:r>
      <w:r>
        <w:rPr>
          <w:rFonts w:hint="eastAsia" w:cs="Times New Roman"/>
          <w:szCs w:val="24"/>
        </w:rPr>
        <w:t>即存在</w:t>
      </w:r>
      <w:r>
        <w:rPr>
          <w:rFonts w:cs="Times New Roman"/>
          <w:szCs w:val="24"/>
        </w:rPr>
        <w:t>初步的片段式或点状流程定义，</w:t>
      </w:r>
      <w:r>
        <w:rPr>
          <w:rFonts w:hint="eastAsia" w:cs="Times New Roman"/>
          <w:szCs w:val="24"/>
        </w:rPr>
        <w:t>但</w:t>
      </w:r>
      <w:r>
        <w:rPr>
          <w:rFonts w:cs="Times New Roman"/>
          <w:szCs w:val="24"/>
        </w:rPr>
        <w:t>缺乏流程活动量化定义</w:t>
      </w:r>
      <w:r>
        <w:rPr>
          <w:rFonts w:hint="eastAsia" w:cs="Times New Roman"/>
          <w:szCs w:val="24"/>
        </w:rPr>
        <w:t>（详见图4-7）。同时在市场导向方面也</w:t>
      </w:r>
      <w:r>
        <w:rPr>
          <w:rFonts w:cs="Times New Roman"/>
          <w:szCs w:val="24"/>
        </w:rPr>
        <w:t>缺乏端到端</w:t>
      </w:r>
      <w:r>
        <w:rPr>
          <w:rFonts w:hint="eastAsia" w:cs="Times New Roman"/>
          <w:szCs w:val="24"/>
        </w:rPr>
        <w:t>的</w:t>
      </w:r>
      <w:r>
        <w:rPr>
          <w:rFonts w:cs="Times New Roman"/>
          <w:szCs w:val="24"/>
        </w:rPr>
        <w:t>闭环流程建设</w:t>
      </w:r>
      <w:r>
        <w:rPr>
          <w:rFonts w:hint="eastAsia" w:cs="Times New Roman"/>
          <w:szCs w:val="24"/>
        </w:rPr>
        <w:t>、</w:t>
      </w:r>
      <w:r>
        <w:rPr>
          <w:rFonts w:cs="Times New Roman"/>
          <w:szCs w:val="24"/>
        </w:rPr>
        <w:t>执行</w:t>
      </w:r>
      <w:r>
        <w:rPr>
          <w:rFonts w:hint="eastAsia" w:cs="Times New Roman"/>
          <w:szCs w:val="24"/>
        </w:rPr>
        <w:t>和</w:t>
      </w:r>
      <w:r>
        <w:rPr>
          <w:rFonts w:cs="Times New Roman"/>
          <w:szCs w:val="24"/>
        </w:rPr>
        <w:t>评估。</w:t>
      </w:r>
      <w:r>
        <w:rPr>
          <w:rFonts w:hint="eastAsia" w:cs="Times New Roman"/>
          <w:szCs w:val="24"/>
        </w:rPr>
        <w:t>具体表现为</w:t>
      </w:r>
      <w:r>
        <w:rPr>
          <w:rFonts w:cs="Times New Roman"/>
          <w:szCs w:val="24"/>
        </w:rPr>
        <w:t>：</w:t>
      </w:r>
      <w:r>
        <w:rPr>
          <w:rFonts w:hint="eastAsia" w:cs="Times New Roman"/>
          <w:szCs w:val="24"/>
        </w:rPr>
        <w:t>研发、生产、市场及服务等</w:t>
      </w:r>
      <w:r>
        <w:rPr>
          <w:rFonts w:cs="Times New Roman"/>
          <w:szCs w:val="24"/>
        </w:rPr>
        <w:t>业务缺乏统一</w:t>
      </w:r>
      <w:r>
        <w:rPr>
          <w:rFonts w:hint="eastAsia" w:cs="Times New Roman"/>
          <w:szCs w:val="24"/>
        </w:rPr>
        <w:t>流程规则</w:t>
      </w:r>
      <w:r>
        <w:rPr>
          <w:rFonts w:cs="Times New Roman"/>
          <w:szCs w:val="24"/>
        </w:rPr>
        <w:t>定义</w:t>
      </w:r>
      <w:r>
        <w:rPr>
          <w:rFonts w:hint="eastAsia" w:cs="Times New Roman"/>
          <w:szCs w:val="24"/>
        </w:rPr>
        <w:t>，财务和供应链等缺乏统一的精细化编码。虽然</w:t>
      </w:r>
      <w:r>
        <w:rPr>
          <w:rFonts w:cs="Times New Roman"/>
          <w:szCs w:val="24"/>
        </w:rPr>
        <w:t>个别单位</w:t>
      </w:r>
      <w:r>
        <w:rPr>
          <w:rFonts w:hint="eastAsia" w:cs="Times New Roman"/>
          <w:szCs w:val="24"/>
        </w:rPr>
        <w:t>进行了</w:t>
      </w:r>
      <w:r>
        <w:rPr>
          <w:rFonts w:cs="Times New Roman"/>
          <w:szCs w:val="24"/>
        </w:rPr>
        <w:t>点状建设，</w:t>
      </w:r>
      <w:r>
        <w:rPr>
          <w:rFonts w:hint="eastAsia" w:cs="Times New Roman"/>
          <w:szCs w:val="24"/>
        </w:rPr>
        <w:t>但</w:t>
      </w:r>
      <w:r>
        <w:rPr>
          <w:rFonts w:cs="Times New Roman"/>
          <w:szCs w:val="24"/>
        </w:rPr>
        <w:t>在研发、生产、市场、供应链</w:t>
      </w:r>
      <w:r>
        <w:rPr>
          <w:rFonts w:hint="eastAsia" w:cs="Times New Roman"/>
          <w:szCs w:val="24"/>
        </w:rPr>
        <w:t>及</w:t>
      </w:r>
      <w:r>
        <w:rPr>
          <w:rFonts w:cs="Times New Roman"/>
          <w:szCs w:val="24"/>
        </w:rPr>
        <w:t>服务等流程建设</w:t>
      </w:r>
      <w:r>
        <w:rPr>
          <w:rFonts w:hint="eastAsia" w:cs="Times New Roman"/>
          <w:szCs w:val="24"/>
        </w:rPr>
        <w:t>方面</w:t>
      </w:r>
      <w:r>
        <w:rPr>
          <w:rFonts w:cs="Times New Roman"/>
          <w:szCs w:val="24"/>
        </w:rPr>
        <w:t>，缺乏端到端</w:t>
      </w:r>
      <w:r>
        <w:rPr>
          <w:rFonts w:hint="eastAsia" w:cs="Times New Roman"/>
          <w:szCs w:val="24"/>
        </w:rPr>
        <w:t>的</w:t>
      </w:r>
      <w:r>
        <w:rPr>
          <w:rFonts w:cs="Times New Roman"/>
          <w:szCs w:val="24"/>
        </w:rPr>
        <w:t>闭环体系，</w:t>
      </w:r>
      <w:r>
        <w:rPr>
          <w:rFonts w:hint="eastAsia" w:cs="Times New Roman"/>
          <w:szCs w:val="24"/>
          <w:lang w:val="en-US" w:eastAsia="zh-CN"/>
        </w:rPr>
        <w:t>影响</w:t>
      </w:r>
      <w:r>
        <w:rPr>
          <w:rFonts w:cs="Times New Roman"/>
          <w:szCs w:val="24"/>
        </w:rPr>
        <w:t>整体组织运营效果</w:t>
      </w:r>
      <w:r>
        <w:rPr>
          <w:rFonts w:hint="eastAsia" w:cs="Times New Roman"/>
          <w:szCs w:val="24"/>
        </w:rPr>
        <w:t>。</w:t>
      </w:r>
    </w:p>
    <w:p>
      <w:pPr>
        <w:widowControl/>
        <w:numPr>
          <w:ilvl w:val="9"/>
          <w:numId w:val="0"/>
        </w:numPr>
        <w:ind w:left="1680" w:leftChars="600"/>
        <w:rPr>
          <w:sz w:val="30"/>
        </w:rPr>
      </w:pPr>
      <w:r>
        <w:rPr>
          <w:sz w:val="30"/>
        </w:rPr>
        <mc:AlternateContent>
          <mc:Choice Requires="wpg">
            <w:drawing>
              <wp:inline distT="0" distB="0" distL="114300" distR="114300">
                <wp:extent cx="3136265" cy="2717165"/>
                <wp:effectExtent l="0" t="0" r="13335" b="635"/>
                <wp:docPr id="58" name="组合 58"/>
                <wp:cNvGraphicFramePr/>
                <a:graphic xmlns:a="http://schemas.openxmlformats.org/drawingml/2006/main">
                  <a:graphicData uri="http://schemas.microsoft.com/office/word/2010/wordprocessingGroup">
                    <wpg:wgp>
                      <wpg:cNvGrpSpPr/>
                      <wpg:grpSpPr>
                        <a:xfrm>
                          <a:off x="0" y="0"/>
                          <a:ext cx="3136265" cy="2717165"/>
                          <a:chOff x="13276" y="430825"/>
                          <a:chExt cx="4939" cy="4279"/>
                        </a:xfrm>
                      </wpg:grpSpPr>
                      <pic:pic xmlns:pic="http://schemas.openxmlformats.org/drawingml/2006/picture">
                        <pic:nvPicPr>
                          <pic:cNvPr id="59" name="图片 55"/>
                          <pic:cNvPicPr>
                            <a:picLocks noChangeAspect="1"/>
                          </pic:cNvPicPr>
                        </pic:nvPicPr>
                        <pic:blipFill>
                          <a:blip r:embed="rId33"/>
                          <a:stretch>
                            <a:fillRect/>
                          </a:stretch>
                        </pic:blipFill>
                        <pic:spPr>
                          <a:xfrm>
                            <a:off x="13276" y="430825"/>
                            <a:ext cx="4939" cy="4279"/>
                          </a:xfrm>
                          <a:prstGeom prst="rect">
                            <a:avLst/>
                          </a:prstGeom>
                        </pic:spPr>
                      </pic:pic>
                      <pic:pic xmlns:pic="http://schemas.openxmlformats.org/drawingml/2006/picture">
                        <pic:nvPicPr>
                          <pic:cNvPr id="61" name="图片 5" descr="21593806"/>
                          <pic:cNvPicPr>
                            <a:picLocks noChangeAspect="1"/>
                          </pic:cNvPicPr>
                        </pic:nvPicPr>
                        <pic:blipFill>
                          <a:blip r:embed="rId34"/>
                          <a:stretch>
                            <a:fillRect/>
                          </a:stretch>
                        </pic:blipFill>
                        <pic:spPr>
                          <a:xfrm>
                            <a:off x="13651" y="432413"/>
                            <a:ext cx="1440" cy="1440"/>
                          </a:xfrm>
                          <a:prstGeom prst="rect">
                            <a:avLst/>
                          </a:prstGeom>
                        </pic:spPr>
                      </pic:pic>
                    </wpg:wgp>
                  </a:graphicData>
                </a:graphic>
              </wp:inline>
            </w:drawing>
          </mc:Choice>
          <mc:Fallback>
            <w:pict>
              <v:group id="_x0000_s1026" o:spid="_x0000_s1026" o:spt="203" style="height:213.95pt;width:246.95pt;" coordorigin="13276,430825" coordsize="4939,4279" o:gfxdata="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">
                <o:lock v:ext="edit" aspectratio="f"/>
                <v:shape id="图片 55" o:spid="_x0000_s1026" o:spt="75" type="#_x0000_t75" style="position:absolute;left:13276;top:430825;height:4279;width:4939;" filled="f" o:preferrelative="t" stroked="f" coordsize="21600,21600" o:gfxdata="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ij9270AAADbAAAADwAAAAAAAAABACAAAAA4AAAAZHJzL2Rvd25yZXYu&#10;eG1sUEsBAhQAFAAAAAgAh07iQDMvBZ47AAAAOQAAABAAAAAAAAAAAQAgAAAAIgEAAGRycy9zaGFw&#10;ZXhtbC54bWxQSwUGAAAAAAYABgBbAQAAzAMAAAAA&#10;">
                  <v:fill on="f" focussize="0,0"/>
                  <v:stroke on="f"/>
                  <v:imagedata r:id="rId33" o:title=""/>
                  <o:lock v:ext="edit" aspectratio="t"/>
                </v:shape>
                <v:shape id="图片 5" o:spid="_x0000_s1026" o:spt="75" alt="21593806" type="#_x0000_t75" style="position:absolute;left:13651;top:432413;height:1440;width:1440;" filled="f" o:preferrelative="t" stroked="f" coordsize="21600,21600" o:gfxdata="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w/H8vwAAANsAAAAPAAAAAAAAAAEAIAAAADgAAABkcnMvZG93bnJl&#10;di54bWxQSwECFAAUAAAACACHTuJAMy8FnjsAAAA5AAAAEAAAAAAAAAABACAAAAAkAQAAZHJzL3No&#10;YXBleG1sLnhtbFBLBQYAAAAABgAGAFsBAADOAwAAAAA=&#10;">
                  <v:fill on="f" focussize="0,0"/>
                  <v:stroke on="f"/>
                  <v:imagedata r:id="rId34" o:title=""/>
                  <o:lock v:ext="edit" aspectratio="t"/>
                </v:shape>
                <w10:wrap type="none"/>
                <w10:anchorlock/>
              </v:group>
            </w:pict>
          </mc:Fallback>
        </mc:AlternateContent>
      </w:r>
    </w:p>
    <w:p>
      <w:pPr>
        <w:ind w:firstLine="0" w:firstLineChars="0"/>
        <w:jc w:val="center"/>
        <w:rPr>
          <w:sz w:val="24"/>
          <w:szCs w:val="21"/>
        </w:rPr>
      </w:pPr>
      <w:r>
        <w:rPr>
          <w:rFonts w:cs="Times New Roman"/>
          <w:sz w:val="24"/>
        </w:rPr>
        <w:t xml:space="preserve">图 </w:t>
      </w:r>
      <w:r>
        <w:rPr>
          <w:rFonts w:hint="eastAsia" w:cs="Times New Roman"/>
          <w:sz w:val="24"/>
        </w:rPr>
        <w:t xml:space="preserve">4-7 </w:t>
      </w:r>
      <w:r>
        <w:rPr>
          <w:rFonts w:cs="Times New Roman"/>
          <w:sz w:val="24"/>
        </w:rPr>
        <w:t>二所流程建设</w:t>
      </w:r>
      <w:r>
        <w:rPr>
          <w:rFonts w:hint="eastAsia" w:cs="Times New Roman"/>
          <w:sz w:val="24"/>
        </w:rPr>
        <w:t>成熟度</w:t>
      </w:r>
      <w:r>
        <w:rPr>
          <w:rFonts w:cs="Times New Roman"/>
          <w:sz w:val="24"/>
        </w:rPr>
        <w:t>所处阶段</w:t>
      </w:r>
    </w:p>
    <w:p>
      <w:pPr>
        <w:pStyle w:val="4"/>
        <w:spacing w:before="0" w:after="0"/>
        <w:ind w:left="0" w:firstLine="0"/>
      </w:pPr>
      <w:r>
        <w:rPr>
          <w:rFonts w:hint="eastAsia"/>
        </w:rPr>
        <w:t xml:space="preserve"> </w:t>
      </w:r>
      <w:bookmarkStart w:id="2509" w:name="_Toc10679"/>
      <w:bookmarkStart w:id="2510" w:name="_Toc1416985631"/>
      <w:bookmarkStart w:id="2511" w:name="_Toc18617"/>
      <w:bookmarkStart w:id="2512" w:name="_Toc139073916"/>
      <w:bookmarkStart w:id="2513" w:name="_Toc187335165"/>
      <w:bookmarkStart w:id="2514" w:name="_Toc845195898"/>
      <w:bookmarkStart w:id="2515" w:name="_Toc1143170478"/>
      <w:bookmarkStart w:id="2516" w:name="_Toc140260607"/>
      <w:bookmarkStart w:id="2517" w:name="_Toc5745"/>
      <w:bookmarkStart w:id="2518" w:name="_Toc20826"/>
      <w:bookmarkStart w:id="2519" w:name="_Toc9737"/>
      <w:bookmarkStart w:id="2520" w:name="_Toc1407688825"/>
      <w:bookmarkStart w:id="2521" w:name="_Toc31158"/>
      <w:bookmarkStart w:id="2522" w:name="_Toc31977"/>
      <w:bookmarkStart w:id="2523" w:name="_Toc1094135368"/>
      <w:bookmarkStart w:id="2524" w:name="_Toc1828015075"/>
      <w:bookmarkStart w:id="2525" w:name="_Toc990899522"/>
      <w:bookmarkStart w:id="2526" w:name="_Toc761973883"/>
      <w:bookmarkStart w:id="2527" w:name="_Toc1302241406"/>
      <w:bookmarkStart w:id="2528" w:name="_Toc31489"/>
      <w:bookmarkStart w:id="2529" w:name="_Toc5153693"/>
      <w:r>
        <w:rPr>
          <w:rFonts w:hint="eastAsia"/>
        </w:rPr>
        <w:t>各业务域流程建设亮点</w:t>
      </w:r>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pPr>
        <w:ind w:firstLine="562"/>
        <w:rPr>
          <w:rFonts w:cs="Times New Roman"/>
          <w:szCs w:val="24"/>
        </w:rPr>
      </w:pPr>
      <w:r>
        <w:rPr>
          <w:rFonts w:hint="eastAsia"/>
          <w:b/>
          <w:bCs/>
          <w:lang w:eastAsia="zh-CN"/>
        </w:rPr>
        <w:t>（</w:t>
      </w:r>
      <w:r>
        <w:rPr>
          <w:b/>
          <w:bCs/>
        </w:rPr>
        <w:t>1</w:t>
      </w:r>
      <w:r>
        <w:rPr>
          <w:rFonts w:hint="eastAsia"/>
          <w:b/>
          <w:bCs/>
          <w:lang w:eastAsia="zh-CN"/>
        </w:rPr>
        <w:t>）</w:t>
      </w:r>
      <w:r>
        <w:rPr>
          <w:b/>
          <w:bCs/>
        </w:rPr>
        <w:t>将数字化转型与国企改革、组织流程和文化升级紧密结合</w:t>
      </w:r>
      <w:r>
        <w:rPr>
          <w:rFonts w:hint="eastAsia"/>
          <w:b/>
          <w:bCs/>
        </w:rPr>
        <w:t>：</w:t>
      </w:r>
      <w:r>
        <w:rPr>
          <w:rFonts w:hint="eastAsia" w:cs="Times New Roman"/>
          <w:szCs w:val="24"/>
        </w:rPr>
        <w:t>二所为了推动</w:t>
      </w:r>
      <w:r>
        <w:rPr>
          <w:rFonts w:cs="Times New Roman"/>
          <w:szCs w:val="24"/>
        </w:rPr>
        <w:t>数字化转型工作</w:t>
      </w:r>
      <w:r>
        <w:rPr>
          <w:rFonts w:hint="eastAsia" w:cs="Times New Roman"/>
          <w:szCs w:val="24"/>
        </w:rPr>
        <w:t>的顺利进行，</w:t>
      </w:r>
      <w:r>
        <w:rPr>
          <w:rFonts w:hint="eastAsia" w:cs="Times New Roman"/>
          <w:szCs w:val="24"/>
          <w:lang w:val="en-US" w:eastAsia="zh-CN"/>
        </w:rPr>
        <w:t>需要</w:t>
      </w:r>
      <w:r>
        <w:rPr>
          <w:rFonts w:hint="eastAsia" w:cs="Times New Roman"/>
          <w:szCs w:val="24"/>
        </w:rPr>
        <w:t>紧密结合</w:t>
      </w:r>
      <w:r>
        <w:rPr>
          <w:rFonts w:cs="Times New Roman"/>
          <w:szCs w:val="24"/>
        </w:rPr>
        <w:t>组织、薪酬体制改革</w:t>
      </w:r>
      <w:r>
        <w:rPr>
          <w:rFonts w:hint="eastAsia" w:cs="Times New Roman"/>
          <w:szCs w:val="24"/>
        </w:rPr>
        <w:t>、</w:t>
      </w:r>
      <w:r>
        <w:rPr>
          <w:rFonts w:cs="Times New Roman"/>
          <w:szCs w:val="24"/>
        </w:rPr>
        <w:t>企业文化升级、科研体制改革</w:t>
      </w:r>
      <w:r>
        <w:rPr>
          <w:rFonts w:hint="eastAsia" w:cs="Times New Roman"/>
          <w:szCs w:val="24"/>
        </w:rPr>
        <w:t>以及</w:t>
      </w:r>
      <w:r>
        <w:rPr>
          <w:rFonts w:cs="Times New Roman"/>
          <w:szCs w:val="24"/>
        </w:rPr>
        <w:t>示范区建设等</w:t>
      </w:r>
      <w:r>
        <w:rPr>
          <w:rFonts w:hint="eastAsia" w:cs="Times New Roman"/>
          <w:szCs w:val="24"/>
        </w:rPr>
        <w:t>方面的工作。为此，</w:t>
      </w:r>
      <w:r>
        <w:rPr>
          <w:rFonts w:cs="Times New Roman"/>
          <w:szCs w:val="24"/>
        </w:rPr>
        <w:t>二所</w:t>
      </w:r>
      <w:r>
        <w:rPr>
          <w:rFonts w:hint="eastAsia" w:cs="Times New Roman"/>
          <w:szCs w:val="24"/>
        </w:rPr>
        <w:t>已</w:t>
      </w:r>
      <w:r>
        <w:rPr>
          <w:rFonts w:cs="Times New Roman"/>
          <w:szCs w:val="24"/>
        </w:rPr>
        <w:t>陆续启动了薪酬绩效优化</w:t>
      </w:r>
      <w:r>
        <w:rPr>
          <w:rFonts w:hint="eastAsia" w:cs="Times New Roman"/>
          <w:szCs w:val="24"/>
        </w:rPr>
        <w:t>和</w:t>
      </w:r>
      <w:r>
        <w:rPr>
          <w:rFonts w:cs="Times New Roman"/>
          <w:szCs w:val="24"/>
        </w:rPr>
        <w:t>企业文化升级转型工作，</w:t>
      </w:r>
      <w:r>
        <w:rPr>
          <w:rFonts w:hint="eastAsia" w:cs="Times New Roman"/>
          <w:szCs w:val="24"/>
        </w:rPr>
        <w:t>同时</w:t>
      </w:r>
      <w:r>
        <w:rPr>
          <w:rFonts w:cs="Times New Roman"/>
          <w:szCs w:val="24"/>
        </w:rPr>
        <w:t>电子公司也</w:t>
      </w:r>
      <w:r>
        <w:rPr>
          <w:rFonts w:hint="eastAsia" w:cs="Times New Roman"/>
          <w:szCs w:val="24"/>
        </w:rPr>
        <w:t>已</w:t>
      </w:r>
      <w:r>
        <w:rPr>
          <w:rFonts w:cs="Times New Roman"/>
          <w:szCs w:val="24"/>
        </w:rPr>
        <w:t>启动了IPD流程制定专项工作，物流公司</w:t>
      </w:r>
      <w:r>
        <w:rPr>
          <w:rFonts w:hint="eastAsia" w:cs="Times New Roman"/>
          <w:szCs w:val="24"/>
        </w:rPr>
        <w:t>则</w:t>
      </w:r>
      <w:r>
        <w:rPr>
          <w:rFonts w:cs="Times New Roman"/>
          <w:szCs w:val="24"/>
        </w:rPr>
        <w:t>启动了智能制造转型规划专项工作。这些业务再造、组织再造、流程再造和数字化人才储备的知识</w:t>
      </w:r>
      <w:r>
        <w:rPr>
          <w:rFonts w:hint="eastAsia" w:cs="Times New Roman"/>
          <w:szCs w:val="24"/>
        </w:rPr>
        <w:t>和经验</w:t>
      </w:r>
      <w:r>
        <w:rPr>
          <w:rFonts w:cs="Times New Roman"/>
          <w:szCs w:val="24"/>
        </w:rPr>
        <w:t>，不仅加深了二所全体员工对数字化转型必要性的广泛认识，也逐步明晰了未来整体的转型目标和思路</w:t>
      </w:r>
      <w:r>
        <w:rPr>
          <w:rFonts w:hint="eastAsia" w:cs="Times New Roman"/>
          <w:szCs w:val="24"/>
        </w:rPr>
        <w:t>。</w:t>
      </w:r>
      <w:r>
        <w:rPr>
          <w:rFonts w:cs="Times New Roman"/>
          <w:szCs w:val="24"/>
        </w:rPr>
        <w:t>为二所后续的数字化转型工作提供了</w:t>
      </w:r>
      <w:r>
        <w:rPr>
          <w:rFonts w:hint="eastAsia" w:cs="Times New Roman"/>
          <w:szCs w:val="24"/>
        </w:rPr>
        <w:t>重要</w:t>
      </w:r>
      <w:r>
        <w:rPr>
          <w:rFonts w:cs="Times New Roman"/>
          <w:szCs w:val="24"/>
        </w:rPr>
        <w:t>的参考和借鉴，更</w:t>
      </w:r>
      <w:r>
        <w:rPr>
          <w:rFonts w:hint="eastAsia" w:cs="Times New Roman"/>
          <w:szCs w:val="24"/>
        </w:rPr>
        <w:t>为二所</w:t>
      </w:r>
      <w:r>
        <w:rPr>
          <w:rFonts w:cs="Times New Roman"/>
          <w:szCs w:val="24"/>
        </w:rPr>
        <w:t>数字化转型奠定了坚实的基础。</w:t>
      </w:r>
    </w:p>
    <w:p>
      <w:pPr>
        <w:ind w:firstLine="562"/>
      </w:pPr>
      <w:r>
        <w:rPr>
          <w:rFonts w:hint="eastAsia"/>
          <w:b/>
          <w:bCs/>
          <w:lang w:eastAsia="zh-CN"/>
        </w:rPr>
        <w:t>（</w:t>
      </w:r>
      <w:r>
        <w:rPr>
          <w:rFonts w:hint="eastAsia"/>
          <w:b/>
          <w:bCs/>
        </w:rPr>
        <w:t>2</w:t>
      </w:r>
      <w:r>
        <w:rPr>
          <w:rFonts w:hint="eastAsia"/>
          <w:b/>
          <w:bCs/>
          <w:lang w:eastAsia="zh-CN"/>
        </w:rPr>
        <w:t>）</w:t>
      </w:r>
      <w:r>
        <w:rPr>
          <w:rFonts w:hint="eastAsia"/>
          <w:b/>
          <w:bCs/>
        </w:rPr>
        <w:t>建立了各类型岗位规范，为流程建设的数字化转型奠定基础：</w:t>
      </w:r>
      <w:r>
        <w:t>二所已建立各类型岗位规范，为流程建设的数字化转型奠定了坚实基础。在编制过程中，结合各岗位实际工作情况，精心编制了系列的《行政手册》和《业务手册》，并整理成套文件（详见</w:t>
      </w:r>
      <w:r>
        <w:fldChar w:fldCharType="begin"/>
      </w:r>
      <w:r>
        <w:instrText xml:space="preserve"> REF _Ref1814078878 \h </w:instrText>
      </w:r>
      <w:r>
        <w:fldChar w:fldCharType="separate"/>
      </w:r>
      <w:r>
        <w:t>图4-8</w:t>
      </w:r>
      <w:r>
        <w:fldChar w:fldCharType="end"/>
      </w:r>
      <w:r>
        <w:t>）</w:t>
      </w:r>
      <w:r>
        <w:rPr>
          <w:rFonts w:hint="eastAsia"/>
        </w:rPr>
        <w:t>。</w:t>
      </w:r>
      <w:r>
        <w:t>这些手册规范了行政、市场、采购</w:t>
      </w:r>
      <w:r>
        <w:rPr>
          <w:rFonts w:hint="eastAsia"/>
        </w:rPr>
        <w:t>及</w:t>
      </w:r>
      <w:r>
        <w:t>公文管理等岗位的工作程序和标准，确保了各项工作的规范化、标准化和高效化。</w:t>
      </w:r>
    </w:p>
    <w:p>
      <w:pPr>
        <w:ind w:firstLine="0" w:firstLineChars="0"/>
        <w:jc w:val="center"/>
      </w:pPr>
      <w:r>
        <w:drawing>
          <wp:inline distT="0" distB="0" distL="114300" distR="114300">
            <wp:extent cx="3435350" cy="2576830"/>
            <wp:effectExtent l="0" t="0" r="19050" b="13970"/>
            <wp:docPr id="62" name="图片 1" descr="/private/var/folders/p3/lqjzzh451w160s07pp0s88g00000gn/T/com.kingsoft.wpsoffice.mac/photoedit2/2023112515034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private/var/folders/p3/lqjzzh451w160s07pp0s88g00000gn/T/com.kingsoft.wpsoffice.mac/photoedit2/20231125150341/temp.pngtemp"/>
                    <pic:cNvPicPr>
                      <a:picLocks noChangeAspect="1"/>
                    </pic:cNvPicPr>
                  </pic:nvPicPr>
                  <pic:blipFill>
                    <a:blip r:embed="rId35"/>
                    <a:srcRect t="18977" r="1707" b="15761"/>
                    <a:stretch>
                      <a:fillRect/>
                    </a:stretch>
                  </pic:blipFill>
                  <pic:spPr>
                    <a:xfrm>
                      <a:off x="0" y="0"/>
                      <a:ext cx="3435350" cy="2576830"/>
                    </a:xfrm>
                    <a:prstGeom prst="rect">
                      <a:avLst/>
                    </a:prstGeom>
                    <a:noFill/>
                    <a:ln>
                      <a:noFill/>
                    </a:ln>
                  </pic:spPr>
                </pic:pic>
              </a:graphicData>
            </a:graphic>
          </wp:inline>
        </w:drawing>
      </w:r>
    </w:p>
    <w:p>
      <w:pPr>
        <w:pStyle w:val="12"/>
      </w:pPr>
      <w:r>
        <w:rPr>
          <w:rFonts w:ascii="Times New Roman" w:hAnsi="Times New Roman" w:eastAsia="宋体" w:cs="Times New Roman"/>
          <w:sz w:val="24"/>
          <w:szCs w:val="24"/>
        </w:rPr>
        <w:t xml:space="preserve">图 </w:t>
      </w:r>
      <w:r>
        <w:rPr>
          <w:rFonts w:hint="eastAsia" w:ascii="Times New Roman" w:hAnsi="Times New Roman" w:eastAsia="宋体" w:cs="Times New Roman"/>
          <w:sz w:val="24"/>
          <w:szCs w:val="24"/>
        </w:rPr>
        <w:t xml:space="preserve">4-8 </w:t>
      </w:r>
      <w:r>
        <w:rPr>
          <w:rFonts w:ascii="Times New Roman" w:hAnsi="Times New Roman" w:eastAsia="宋体" w:cs="Times New Roman"/>
          <w:sz w:val="24"/>
          <w:szCs w:val="24"/>
        </w:rPr>
        <w:t>二所各岗位规范手册</w:t>
      </w:r>
      <w:bookmarkEnd w:id="2498"/>
      <w:bookmarkEnd w:id="2499"/>
      <w:bookmarkEnd w:id="2500"/>
      <w:bookmarkEnd w:id="2501"/>
      <w:bookmarkEnd w:id="2502"/>
      <w:bookmarkEnd w:id="2503"/>
      <w:bookmarkEnd w:id="2504"/>
      <w:bookmarkEnd w:id="2505"/>
      <w:bookmarkEnd w:id="2506"/>
      <w:bookmarkEnd w:id="2507"/>
      <w:bookmarkEnd w:id="2508"/>
    </w:p>
    <w:p>
      <w:pPr>
        <w:pStyle w:val="4"/>
        <w:spacing w:before="0" w:after="0"/>
        <w:ind w:left="0" w:firstLine="0"/>
      </w:pPr>
      <w:r>
        <w:rPr>
          <w:rFonts w:hint="eastAsia"/>
        </w:rPr>
        <w:t xml:space="preserve"> </w:t>
      </w:r>
      <w:bookmarkStart w:id="2530" w:name="_Toc17425"/>
      <w:bookmarkStart w:id="2531" w:name="_Toc1877517684"/>
      <w:bookmarkStart w:id="2532" w:name="_Toc230660715"/>
      <w:bookmarkStart w:id="2533" w:name="_Toc1219273336"/>
      <w:bookmarkStart w:id="2534" w:name="_Toc331091653"/>
      <w:bookmarkStart w:id="2535" w:name="_Toc114486950"/>
      <w:bookmarkStart w:id="2536" w:name="_Toc1831338634"/>
      <w:bookmarkStart w:id="2537" w:name="_Toc1548311543"/>
      <w:bookmarkStart w:id="2538" w:name="_Toc1050064520"/>
      <w:bookmarkStart w:id="2539" w:name="_Toc20655"/>
      <w:bookmarkStart w:id="2540" w:name="_Toc13443705"/>
      <w:bookmarkStart w:id="2541" w:name="_Toc312583769"/>
      <w:bookmarkStart w:id="2542" w:name="_Toc1750616428"/>
      <w:bookmarkStart w:id="2543" w:name="_Toc28928"/>
      <w:bookmarkStart w:id="2544" w:name="_Toc609795884"/>
      <w:bookmarkStart w:id="2545" w:name="_Toc1810299663"/>
      <w:bookmarkStart w:id="2546" w:name="_Toc1949268297"/>
      <w:bookmarkStart w:id="2547" w:name="_Toc1570461090"/>
      <w:bookmarkStart w:id="2548" w:name="_Toc25821"/>
      <w:bookmarkStart w:id="2549" w:name="_Toc718772371"/>
      <w:bookmarkStart w:id="2550" w:name="_Toc953098276"/>
      <w:bookmarkStart w:id="2551" w:name="_Toc1765464065"/>
      <w:bookmarkStart w:id="2552" w:name="_Toc31453"/>
      <w:bookmarkStart w:id="2553" w:name="_Toc198742776"/>
      <w:bookmarkStart w:id="2554" w:name="_Toc410668171"/>
      <w:bookmarkStart w:id="2555" w:name="_Toc937583541"/>
      <w:bookmarkStart w:id="2556" w:name="_Toc3503"/>
      <w:bookmarkStart w:id="2557" w:name="_Toc425955235"/>
      <w:bookmarkStart w:id="2558" w:name="_Toc18864"/>
      <w:bookmarkStart w:id="2559" w:name="_Toc2088542891"/>
      <w:bookmarkStart w:id="2560" w:name="_Toc1625535073"/>
      <w:bookmarkStart w:id="2561" w:name="_Toc32418"/>
      <w:r>
        <w:rPr>
          <w:rFonts w:hint="eastAsia"/>
        </w:rPr>
        <w:t>各业务域流程建设提升差距</w:t>
      </w:r>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pPr>
        <w:ind w:firstLine="560"/>
      </w:pPr>
      <w:r>
        <w:rPr>
          <w:rFonts w:hint="eastAsia"/>
        </w:rPr>
        <w:t>除了二所总部的业务部门和职能部门外，二所还拥有</w:t>
      </w:r>
      <w:r>
        <w:rPr>
          <w:rFonts w:hint="eastAsia"/>
          <w:lang w:val="en-US" w:eastAsia="zh-CN"/>
        </w:rPr>
        <w:t>多个</w:t>
      </w:r>
      <w:r>
        <w:rPr>
          <w:rFonts w:hint="eastAsia"/>
        </w:rPr>
        <w:t>独立的市场开发和交付业务单位，包括直属单位和所属企业。以下将按照</w:t>
      </w:r>
      <w:r>
        <w:rPr>
          <w:rFonts w:hint="eastAsia"/>
          <w:lang w:val="en-US" w:eastAsia="zh-CN"/>
        </w:rPr>
        <w:t>各</w:t>
      </w:r>
      <w:r>
        <w:rPr>
          <w:rFonts w:hint="eastAsia"/>
        </w:rPr>
        <w:t>业务单位的业务价值链和二所岗位人员分布进行自下而上分析，</w:t>
      </w:r>
      <w:r>
        <w:rPr>
          <w:rFonts w:hint="eastAsia"/>
          <w:lang w:val="en-US" w:eastAsia="zh-CN"/>
        </w:rPr>
        <w:t>梳理并形成</w:t>
      </w:r>
      <w:r>
        <w:rPr>
          <w:rFonts w:hint="eastAsia"/>
        </w:rPr>
        <w:t>二所的业务主价值链。</w:t>
      </w:r>
    </w:p>
    <w:p>
      <w:pPr>
        <w:widowControl/>
        <w:ind w:firstLine="562"/>
        <w:jc w:val="left"/>
        <w:rPr>
          <w:b/>
          <w:bCs/>
        </w:rPr>
      </w:pPr>
      <w:r>
        <w:rPr>
          <w:rFonts w:hint="eastAsia"/>
          <w:b/>
          <w:bCs/>
        </w:rPr>
        <w:t>从各业务单位的</w:t>
      </w:r>
      <w:r>
        <w:rPr>
          <w:rFonts w:hint="eastAsia"/>
          <w:b/>
          <w:bCs/>
          <w:lang w:val="en-US" w:eastAsia="zh-CN"/>
        </w:rPr>
        <w:t>业务</w:t>
      </w:r>
      <w:r>
        <w:rPr>
          <w:rFonts w:hint="eastAsia"/>
          <w:b/>
          <w:bCs/>
        </w:rPr>
        <w:t>价值链来看：</w:t>
      </w:r>
      <w:r>
        <w:rPr>
          <w:rFonts w:hint="eastAsia"/>
        </w:rPr>
        <w:t>通过对二所直属单位及所属企业的业务进行深入了解和分析，</w:t>
      </w:r>
      <w:r>
        <w:rPr>
          <w:rFonts w:hint="eastAsia"/>
          <w:lang w:val="en-US" w:eastAsia="zh-CN"/>
        </w:rPr>
        <w:t>梳理</w:t>
      </w:r>
      <w:r>
        <w:rPr>
          <w:rFonts w:hint="eastAsia"/>
        </w:rPr>
        <w:t>出二所的业务</w:t>
      </w:r>
      <w:r>
        <w:rPr>
          <w:rFonts w:hint="eastAsia"/>
          <w:lang w:val="en-US" w:eastAsia="zh-CN"/>
        </w:rPr>
        <w:t>主</w:t>
      </w:r>
      <w:r>
        <w:rPr>
          <w:rFonts w:hint="eastAsia"/>
        </w:rPr>
        <w:t>价值链</w:t>
      </w:r>
      <w:r>
        <w:rPr>
          <w:rFonts w:hint="eastAsia"/>
          <w:lang w:val="en-US" w:eastAsia="zh-CN"/>
        </w:rPr>
        <w:t>包括</w:t>
      </w:r>
      <w:r>
        <w:rPr>
          <w:rFonts w:hint="eastAsia"/>
        </w:rPr>
        <w:t>市场营销、集成研发、制造和供应链和实施交付四个环节。其中，集成研发环节又分为技术研究、硬件产品研发、软件产品研发、材料和化工产品研发四个方面。实施交付环节则包括技术咨询或培训、工程建设和运维、检测审定、产品交付以及其他运营服务等内容。</w:t>
      </w:r>
      <w:r>
        <w:rPr>
          <w:rFonts w:hint="eastAsia"/>
          <w:b/>
          <w:bCs/>
        </w:rPr>
        <w:t>大多数业务单位的业务范围延伸逻辑都是“应用技术研究</w:t>
      </w:r>
      <w:r>
        <w:rPr>
          <w:b/>
          <w:bCs/>
        </w:rPr>
        <w:t>→</w:t>
      </w:r>
      <w:r>
        <w:rPr>
          <w:rFonts w:hint="eastAsia"/>
          <w:b/>
          <w:bCs/>
        </w:rPr>
        <w:t>产品开发</w:t>
      </w:r>
      <w:r>
        <w:rPr>
          <w:b/>
          <w:bCs/>
        </w:rPr>
        <w:t>→</w:t>
      </w:r>
      <w:r>
        <w:rPr>
          <w:rFonts w:hint="eastAsia"/>
          <w:b/>
          <w:bCs/>
        </w:rPr>
        <w:t>工程交付</w:t>
      </w:r>
      <w:r>
        <w:rPr>
          <w:b/>
          <w:bCs/>
        </w:rPr>
        <w:t>→</w:t>
      </w:r>
      <w:r>
        <w:rPr>
          <w:rFonts w:hint="eastAsia"/>
          <w:b/>
          <w:bCs/>
        </w:rPr>
        <w:t>运营服务”，即从应用技术研究开始，逐步向产品开发、工程交付、运营服务进行延伸，形成了完整的上下游业务链条。</w:t>
      </w:r>
    </w:p>
    <w:p>
      <w:pPr>
        <w:ind w:firstLine="560"/>
      </w:pPr>
      <w:r>
        <w:rPr>
          <w:rFonts w:hint="eastAsia"/>
        </w:rPr>
        <w:t>所有直属单位和所属企业均独立进行市场开发、交付和经营核算，涵盖了从应用技术研究、产品开发、工程试验到市场推广的全过程。其中，直属单位的部分科研创新成果由所属企业负责推广（详见图4-9）。</w:t>
      </w:r>
    </w:p>
    <w:p>
      <w:pPr>
        <w:pStyle w:val="12"/>
      </w:pPr>
      <w:r>
        <w:rPr>
          <w:rFonts w:hint="eastAsia"/>
        </w:rPr>
        <w:drawing>
          <wp:inline distT="0" distB="0" distL="114300" distR="114300">
            <wp:extent cx="5269865" cy="3298190"/>
            <wp:effectExtent l="0" t="0" r="13335" b="3810"/>
            <wp:docPr id="63" name="图片 63" descr="截屏2023-11-28 下午5.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3-11-28 下午5.49.04"/>
                    <pic:cNvPicPr>
                      <a:picLocks noChangeAspect="1"/>
                    </pic:cNvPicPr>
                  </pic:nvPicPr>
                  <pic:blipFill>
                    <a:blip r:embed="rId36"/>
                    <a:stretch>
                      <a:fillRect/>
                    </a:stretch>
                  </pic:blipFill>
                  <pic:spPr>
                    <a:xfrm>
                      <a:off x="0" y="0"/>
                      <a:ext cx="5269865" cy="3298190"/>
                    </a:xfrm>
                    <a:prstGeom prst="rect">
                      <a:avLst/>
                    </a:prstGeom>
                  </pic:spPr>
                </pic:pic>
              </a:graphicData>
            </a:graphic>
          </wp:inline>
        </w:drawing>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图</w:t>
      </w:r>
      <w:r>
        <w:rPr>
          <w:rFonts w:hint="eastAsia" w:ascii="Times New Roman" w:hAnsi="Times New Roman" w:eastAsia="宋体" w:cs="Times New Roman"/>
          <w:sz w:val="24"/>
          <w:szCs w:val="24"/>
        </w:rPr>
        <w:t xml:space="preserve">4-9 </w:t>
      </w:r>
      <w:r>
        <w:rPr>
          <w:rFonts w:ascii="Times New Roman" w:hAnsi="Times New Roman" w:eastAsia="宋体" w:cs="Times New Roman"/>
          <w:sz w:val="24"/>
          <w:szCs w:val="24"/>
        </w:rPr>
        <w:t>二所各业务单位价值链</w:t>
      </w:r>
    </w:p>
    <w:p>
      <w:pPr>
        <w:keepNext/>
        <w:widowControl/>
        <w:numPr>
          <w:ilvl w:val="255"/>
          <w:numId w:val="0"/>
        </w:numPr>
        <w:ind w:firstLine="561" w:firstLineChars="200"/>
        <w:jc w:val="left"/>
      </w:pPr>
      <w:r>
        <w:rPr>
          <w:b/>
          <w:bCs/>
        </w:rPr>
        <w:t>从二所岗位人员</w:t>
      </w:r>
      <w:r>
        <w:rPr>
          <w:rFonts w:hint="eastAsia"/>
          <w:b/>
          <w:bCs/>
        </w:rPr>
        <w:t>分布来</w:t>
      </w:r>
      <w:r>
        <w:rPr>
          <w:b/>
          <w:bCs/>
        </w:rPr>
        <w:t>看：</w:t>
      </w:r>
      <w:r>
        <w:rPr>
          <w:rFonts w:hint="eastAsia"/>
        </w:rPr>
        <w:t>根据对</w:t>
      </w:r>
      <w:r>
        <w:t>二所</w:t>
      </w:r>
      <w:r>
        <w:rPr>
          <w:rFonts w:hint="eastAsia"/>
        </w:rPr>
        <w:t>岗位</w:t>
      </w:r>
      <w:r>
        <w:t>人员</w:t>
      </w:r>
      <w:r>
        <w:rPr>
          <w:rFonts w:hint="eastAsia"/>
        </w:rPr>
        <w:t>进行</w:t>
      </w:r>
      <w:r>
        <w:t>统计分析，发现二所研发人员占比</w:t>
      </w:r>
      <w:r>
        <w:rPr>
          <w:rFonts w:hint="eastAsia"/>
        </w:rPr>
        <w:t>为</w:t>
      </w:r>
      <w:r>
        <w:t>37.27%，运维人员占比</w:t>
      </w:r>
      <w:r>
        <w:rPr>
          <w:rFonts w:hint="eastAsia"/>
        </w:rPr>
        <w:t>为</w:t>
      </w:r>
      <w:r>
        <w:t>11.13%，检验检测</w:t>
      </w:r>
      <w:r>
        <w:rPr>
          <w:rFonts w:hint="eastAsia"/>
        </w:rPr>
        <w:t>人员</w:t>
      </w:r>
      <w:r>
        <w:t>占比</w:t>
      </w:r>
      <w:r>
        <w:rPr>
          <w:rFonts w:hint="eastAsia"/>
        </w:rPr>
        <w:t>为</w:t>
      </w:r>
      <w:r>
        <w:t>8.71%，工程人员占比</w:t>
      </w:r>
      <w:r>
        <w:rPr>
          <w:rFonts w:hint="eastAsia"/>
        </w:rPr>
        <w:t>为</w:t>
      </w:r>
      <w:r>
        <w:t>6.47%，市场人员占比</w:t>
      </w:r>
      <w:r>
        <w:rPr>
          <w:rFonts w:hint="eastAsia"/>
        </w:rPr>
        <w:t>为</w:t>
      </w:r>
      <w:r>
        <w:t>5.57%、财务人员占比</w:t>
      </w:r>
      <w:r>
        <w:rPr>
          <w:rFonts w:hint="eastAsia"/>
        </w:rPr>
        <w:t>为</w:t>
      </w:r>
      <w:r>
        <w:t>1.51%，行政管理人员占比</w:t>
      </w:r>
      <w:r>
        <w:rPr>
          <w:rFonts w:hint="eastAsia"/>
        </w:rPr>
        <w:t>为</w:t>
      </w:r>
      <w:r>
        <w:t>1.27%，采购人员占比</w:t>
      </w:r>
      <w:r>
        <w:rPr>
          <w:rFonts w:hint="eastAsia"/>
        </w:rPr>
        <w:t>为</w:t>
      </w:r>
      <w:r>
        <w:t>0.91%，人力资源人员占比</w:t>
      </w:r>
      <w:r>
        <w:rPr>
          <w:rFonts w:hint="eastAsia"/>
        </w:rPr>
        <w:t>为</w:t>
      </w:r>
      <w:r>
        <w:t>0.85%</w:t>
      </w:r>
      <w:r>
        <w:rPr>
          <w:rFonts w:hint="eastAsia"/>
        </w:rPr>
        <w:t>，其他管理类占比为26.31%（详见图4-10）</w:t>
      </w:r>
      <w:r>
        <w:t>。因此，在主业务价值链上，</w:t>
      </w:r>
      <w:r>
        <w:rPr>
          <w:rFonts w:hint="eastAsia"/>
        </w:rPr>
        <w:t>集成</w:t>
      </w:r>
      <w:r>
        <w:t>研发、运维、检验检测、工程管理是</w:t>
      </w:r>
      <w:r>
        <w:rPr>
          <w:rFonts w:hint="eastAsia"/>
        </w:rPr>
        <w:t>二所</w:t>
      </w:r>
      <w:r>
        <w:t>重点分析对象。</w:t>
      </w:r>
    </w:p>
    <w:p>
      <w:pPr>
        <w:widowControl/>
        <w:numPr>
          <w:ilvl w:val="255"/>
          <w:numId w:val="0"/>
        </w:numPr>
        <w:jc w:val="left"/>
      </w:pPr>
      <w:r>
        <w:drawing>
          <wp:inline distT="0" distB="0" distL="114300" distR="114300">
            <wp:extent cx="5271770" cy="2873375"/>
            <wp:effectExtent l="6350" t="6350" r="30480" b="15875"/>
            <wp:docPr id="6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pPr>
        <w:widowControl/>
        <w:numPr>
          <w:ilvl w:val="255"/>
          <w:numId w:val="0"/>
        </w:numPr>
        <w:jc w:val="center"/>
        <w:rPr>
          <w:sz w:val="24"/>
          <w:szCs w:val="21"/>
        </w:rPr>
      </w:pPr>
      <w:r>
        <w:rPr>
          <w:sz w:val="24"/>
          <w:szCs w:val="21"/>
        </w:rPr>
        <w:t>图</w:t>
      </w:r>
      <w:r>
        <w:rPr>
          <w:rFonts w:hint="eastAsia"/>
          <w:sz w:val="24"/>
          <w:szCs w:val="21"/>
        </w:rPr>
        <w:t>4-10 二所岗位人员分布占比情况</w:t>
      </w:r>
      <w:r>
        <w:rPr>
          <w:rStyle w:val="37"/>
          <w:rFonts w:hint="eastAsia"/>
          <w:sz w:val="24"/>
          <w:szCs w:val="21"/>
        </w:rPr>
        <w:footnoteReference w:id="2"/>
      </w:r>
    </w:p>
    <w:p>
      <w:pPr>
        <w:ind w:firstLine="560"/>
      </w:pPr>
      <w:r>
        <w:rPr>
          <w:rFonts w:hint="eastAsia"/>
        </w:rPr>
        <w:t>本次岗位类型归类统计属于专家团队大类统计，但由于分类过程中一定的主观性和信息不准确的可能性，因此统计结果可能存在一定的偏差。例如，将信息公司人员全部归为“研发类”，市场和客服人员全部归为“市场类”，将科研为主的单位人员全部归为“研发类”，将电子公司和空管公司的技术、产品事业部全部归为“研发类”，以及将危险品中心和审定中心全部归为“检验检测类”。这些归类可能存在一定的误差和不准确之处，因此需要在使用统计结果时进行谨慎分析和判断。</w:t>
      </w:r>
    </w:p>
    <w:p>
      <w:pPr>
        <w:widowControl/>
        <w:numPr>
          <w:ilvl w:val="255"/>
          <w:numId w:val="0"/>
        </w:numPr>
        <w:jc w:val="center"/>
        <w:rPr>
          <w:rFonts w:ascii="宋体" w:hAnsi="宋体" w:cs="宋体"/>
          <w:color w:val="000000"/>
          <w:kern w:val="0"/>
          <w:sz w:val="24"/>
          <w:szCs w:val="24"/>
          <w:lang w:bidi="ar"/>
        </w:rPr>
      </w:pPr>
      <w:r>
        <w:rPr>
          <w:sz w:val="24"/>
          <w:szCs w:val="24"/>
        </w:rPr>
        <w:t>表</w:t>
      </w:r>
      <w:r>
        <w:rPr>
          <w:rFonts w:hint="eastAsia"/>
          <w:sz w:val="24"/>
          <w:szCs w:val="24"/>
        </w:rPr>
        <w:t>4-2 二所岗位人员信息表</w:t>
      </w:r>
    </w:p>
    <w:tbl>
      <w:tblPr>
        <w:tblStyle w:val="30"/>
        <w:tblW w:w="0" w:type="auto"/>
        <w:jc w:val="center"/>
        <w:tblLayout w:type="fixed"/>
        <w:tblCellMar>
          <w:top w:w="0" w:type="dxa"/>
          <w:left w:w="108" w:type="dxa"/>
          <w:bottom w:w="0" w:type="dxa"/>
          <w:right w:w="108" w:type="dxa"/>
        </w:tblCellMar>
      </w:tblPr>
      <w:tblGrid>
        <w:gridCol w:w="1223"/>
        <w:gridCol w:w="541"/>
        <w:gridCol w:w="541"/>
        <w:gridCol w:w="705"/>
        <w:gridCol w:w="603"/>
        <w:gridCol w:w="604"/>
        <w:gridCol w:w="1006"/>
        <w:gridCol w:w="719"/>
        <w:gridCol w:w="614"/>
        <w:gridCol w:w="605"/>
        <w:gridCol w:w="846"/>
        <w:gridCol w:w="668"/>
      </w:tblGrid>
      <w:tr>
        <w:trPr>
          <w:trHeight w:val="675" w:hRule="atLeast"/>
          <w:tblHeader/>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ind w:firstLine="482"/>
              <w:jc w:val="center"/>
              <w:rPr>
                <w:rFonts w:cs="Times New Roman"/>
                <w:b/>
                <w:bCs/>
                <w:color w:val="000000"/>
                <w:sz w:val="24"/>
                <w:szCs w:val="24"/>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行政</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市场</w:t>
            </w: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人力资源</w:t>
            </w: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财务</w:t>
            </w: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研发</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采购/</w:t>
            </w:r>
            <w:r>
              <w:rPr>
                <w:rFonts w:hint="eastAsia" w:cs="Times New Roman"/>
                <w:b/>
                <w:bCs/>
                <w:color w:val="000000"/>
                <w:kern w:val="0"/>
                <w:sz w:val="24"/>
                <w:szCs w:val="24"/>
                <w:lang w:bidi="ar"/>
              </w:rPr>
              <w:t>物资供应</w:t>
            </w: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检验检测</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工程</w:t>
            </w: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运维</w:t>
            </w: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其他管理类</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总计</w:t>
            </w:r>
          </w:p>
        </w:tc>
      </w:tr>
      <w:tr>
        <w:trPr>
          <w:trHeight w:val="538"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二所总部非科研类</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10</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17</w:t>
            </w: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6</w:t>
            </w: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10</w:t>
            </w: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111</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158</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科研中心</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89</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89</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审定中心</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86</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86</w:t>
            </w:r>
          </w:p>
        </w:tc>
      </w:tr>
      <w:tr>
        <w:trPr>
          <w:trHeight w:val="90"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危险品中心</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54</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58</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112</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空管所</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航材中心</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通航所</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22</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22</w:t>
            </w:r>
          </w:p>
        </w:tc>
      </w:tr>
      <w:tr>
        <w:trPr>
          <w:trHeight w:val="538"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无人机中心</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16</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16</w:t>
            </w:r>
          </w:p>
        </w:tc>
      </w:tr>
      <w:tr>
        <w:trPr>
          <w:trHeight w:val="363"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电子公司</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55</w:t>
            </w: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w:t>
            </w: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w:t>
            </w: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115</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w:t>
            </w: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100</w:t>
            </w: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184</w:t>
            </w: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30</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525</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物流公司</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281</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281</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信息公司</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120</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120</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空管公司</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20</w:t>
            </w: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144</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7</w:t>
            </w: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00" w:lineRule="exact"/>
              <w:jc w:val="center"/>
              <w:rPr>
                <w:rFonts w:cs="Times New Roman"/>
                <w:color w:val="000000"/>
                <w:sz w:val="21"/>
                <w:szCs w:val="21"/>
              </w:rPr>
            </w:pP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13</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188</w:t>
            </w:r>
          </w:p>
        </w:tc>
      </w:tr>
      <w:tr>
        <w:trPr>
          <w:trHeight w:val="452"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小计</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21</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92</w:t>
            </w: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14</w:t>
            </w: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25</w:t>
            </w: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616</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15</w:t>
            </w: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144</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107</w:t>
            </w: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184</w:t>
            </w: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435</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1653</w:t>
            </w:r>
          </w:p>
        </w:tc>
      </w:tr>
      <w:tr>
        <w:trPr>
          <w:trHeight w:val="550" w:hRule="atLeast"/>
          <w:jc w:val="center"/>
        </w:trPr>
        <w:tc>
          <w:tcPr>
            <w:tcW w:w="12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占比（总数）</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1.27%</w:t>
            </w:r>
          </w:p>
        </w:tc>
        <w:tc>
          <w:tcPr>
            <w:tcW w:w="5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5.57%</w:t>
            </w:r>
          </w:p>
        </w:tc>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0.85%</w:t>
            </w:r>
          </w:p>
        </w:tc>
        <w:tc>
          <w:tcPr>
            <w:tcW w:w="6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1.51%</w:t>
            </w:r>
          </w:p>
        </w:tc>
        <w:tc>
          <w:tcPr>
            <w:tcW w:w="6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37.27%</w:t>
            </w:r>
          </w:p>
        </w:tc>
        <w:tc>
          <w:tcPr>
            <w:tcW w:w="1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0.91%</w:t>
            </w:r>
          </w:p>
        </w:tc>
        <w:tc>
          <w:tcPr>
            <w:tcW w:w="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8.71%</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6.47%</w:t>
            </w:r>
          </w:p>
        </w:tc>
        <w:tc>
          <w:tcPr>
            <w:tcW w:w="6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11.13%</w:t>
            </w:r>
          </w:p>
        </w:tc>
        <w:tc>
          <w:tcPr>
            <w:tcW w:w="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0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26.3</w:t>
            </w:r>
            <w:r>
              <w:rPr>
                <w:rFonts w:hint="eastAsia" w:cs="Times New Roman"/>
                <w:color w:val="000000"/>
                <w:kern w:val="0"/>
                <w:sz w:val="21"/>
                <w:szCs w:val="21"/>
                <w:lang w:bidi="ar"/>
              </w:rPr>
              <w:t>1</w:t>
            </w:r>
            <w:r>
              <w:rPr>
                <w:rFonts w:cs="Times New Roman"/>
                <w:color w:val="000000"/>
                <w:kern w:val="0"/>
                <w:sz w:val="21"/>
                <w:szCs w:val="21"/>
                <w:lang w:bidi="ar"/>
              </w:rPr>
              <w:t>%</w:t>
            </w:r>
          </w:p>
        </w:tc>
        <w:tc>
          <w:tcPr>
            <w:tcW w:w="6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12"/>
              <w:keepNext w:val="0"/>
              <w:spacing w:line="200" w:lineRule="exact"/>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100.00%</w:t>
            </w:r>
          </w:p>
        </w:tc>
      </w:tr>
    </w:tbl>
    <w:p>
      <w:pPr>
        <w:widowControl/>
        <w:numPr>
          <w:ilvl w:val="255"/>
          <w:numId w:val="0"/>
        </w:numPr>
        <w:ind w:firstLine="560" w:firstLineChars="200"/>
        <w:rPr>
          <w:rFonts w:cs="Times New Roman"/>
          <w:szCs w:val="24"/>
        </w:rPr>
      </w:pPr>
      <w:r>
        <w:rPr>
          <w:rFonts w:hint="eastAsia" w:cs="Times New Roman"/>
          <w:szCs w:val="24"/>
        </w:rPr>
        <w:t>基于对各业务单位的价值链和二所岗位人员分布的深入分析，项目组总结提炼出二所的业务主价值链和基础支撑类业务域框架（详见图4-11）。本次数字化转型规划将重点关注主业务价值链和关键业务支撑平台。下文将就主业务价值链中的核心业务进一步分析。</w:t>
      </w:r>
    </w:p>
    <w:p>
      <w:pPr>
        <w:pStyle w:val="12"/>
      </w:pPr>
      <w:r>
        <w:rPr>
          <w:rFonts w:hint="eastAsia"/>
        </w:rPr>
        <w:drawing>
          <wp:inline distT="0" distB="0" distL="114300" distR="114300">
            <wp:extent cx="5267960" cy="2684780"/>
            <wp:effectExtent l="0" t="0" r="15240" b="7620"/>
            <wp:docPr id="65" name="图片 65" descr="截屏2023-12-12 上午8.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12-12 上午8.31.46"/>
                    <pic:cNvPicPr>
                      <a:picLocks noChangeAspect="1"/>
                    </pic:cNvPicPr>
                  </pic:nvPicPr>
                  <pic:blipFill>
                    <a:blip r:embed="rId38"/>
                    <a:stretch>
                      <a:fillRect/>
                    </a:stretch>
                  </pic:blipFill>
                  <pic:spPr>
                    <a:xfrm>
                      <a:off x="0" y="0"/>
                      <a:ext cx="5267960" cy="2684780"/>
                    </a:xfrm>
                    <a:prstGeom prst="rect">
                      <a:avLst/>
                    </a:prstGeom>
                  </pic:spPr>
                </pic:pic>
              </a:graphicData>
            </a:graphic>
          </wp:inline>
        </w:drawing>
      </w:r>
    </w:p>
    <w:p>
      <w:pPr>
        <w:pStyle w:val="12"/>
        <w:keepNext w:val="0"/>
        <w:numPr>
          <w:ilvl w:val="255"/>
          <w:numId w:val="0"/>
        </w:numPr>
        <w:rPr>
          <w:rFonts w:ascii="Times New Roman" w:hAnsi="Times New Roman" w:eastAsia="宋体" w:cs="Times New Roman"/>
          <w:sz w:val="24"/>
          <w:szCs w:val="24"/>
        </w:rPr>
      </w:pPr>
      <w:r>
        <w:rPr>
          <w:rFonts w:ascii="Times New Roman" w:hAnsi="Times New Roman" w:eastAsia="宋体" w:cs="Times New Roman"/>
          <w:sz w:val="24"/>
          <w:szCs w:val="24"/>
        </w:rPr>
        <w:t xml:space="preserve">图 </w:t>
      </w:r>
      <w:r>
        <w:rPr>
          <w:rFonts w:hint="eastAsia" w:ascii="Times New Roman" w:hAnsi="Times New Roman" w:eastAsia="宋体" w:cs="Times New Roman"/>
          <w:sz w:val="24"/>
          <w:szCs w:val="24"/>
        </w:rPr>
        <w:t>4-11</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二所的</w:t>
      </w:r>
      <w:r>
        <w:rPr>
          <w:rFonts w:ascii="Times New Roman" w:hAnsi="Times New Roman" w:eastAsia="宋体" w:cs="Times New Roman"/>
          <w:sz w:val="24"/>
          <w:szCs w:val="24"/>
        </w:rPr>
        <w:t>业务</w:t>
      </w:r>
      <w:r>
        <w:rPr>
          <w:rFonts w:hint="eastAsia" w:ascii="Times New Roman" w:hAnsi="Times New Roman" w:eastAsia="宋体" w:cs="Times New Roman"/>
          <w:sz w:val="24"/>
          <w:szCs w:val="24"/>
        </w:rPr>
        <w:t>主</w:t>
      </w:r>
      <w:r>
        <w:rPr>
          <w:rFonts w:ascii="Times New Roman" w:hAnsi="Times New Roman" w:eastAsia="宋体" w:cs="Times New Roman"/>
          <w:sz w:val="24"/>
          <w:szCs w:val="24"/>
        </w:rPr>
        <w:t>价值链框架图</w:t>
      </w:r>
    </w:p>
    <w:p>
      <w:pPr>
        <w:pStyle w:val="5"/>
        <w:ind w:firstLine="0"/>
      </w:pPr>
      <w:r>
        <w:rPr>
          <w:rFonts w:hint="eastAsia"/>
        </w:rPr>
        <w:t>市场营销业务域分析</w:t>
      </w:r>
    </w:p>
    <w:p>
      <w:pPr>
        <w:pStyle w:val="6"/>
      </w:pPr>
      <w:r>
        <w:rPr>
          <w:rFonts w:hint="eastAsia"/>
        </w:rPr>
        <w:t>市场营销业务域痛点</w:t>
      </w:r>
    </w:p>
    <w:p>
      <w:pPr>
        <w:numPr>
          <w:ilvl w:val="255"/>
          <w:numId w:val="0"/>
        </w:numPr>
        <w:ind w:firstLine="560" w:firstLineChars="200"/>
      </w:pPr>
      <w:r>
        <w:rPr>
          <w:rFonts w:hint="eastAsia"/>
        </w:rPr>
        <w:t>（1）</w:t>
      </w:r>
      <w:r>
        <w:rPr>
          <w:rFonts w:hint="eastAsia"/>
          <w:b/>
          <w:bCs/>
        </w:rPr>
        <w:t>缺乏统一的产品推广渠道：</w:t>
      </w:r>
      <w:r>
        <w:rPr>
          <w:rFonts w:hint="eastAsia"/>
        </w:rPr>
        <w:t>二所缺乏系统的产品和服务矩阵介绍，官网缺乏业务入口，影响协同推广效率。</w:t>
      </w:r>
    </w:p>
    <w:p>
      <w:pPr>
        <w:ind w:firstLine="560"/>
      </w:pPr>
      <w:r>
        <w:rPr>
          <w:rFonts w:hint="eastAsia"/>
        </w:rPr>
        <w:t>（2）</w:t>
      </w:r>
      <w:r>
        <w:rPr>
          <w:rFonts w:hint="eastAsia"/>
          <w:b/>
          <w:bCs/>
        </w:rPr>
        <w:t>市场信息协同效率较低：</w:t>
      </w:r>
      <w:r>
        <w:rPr>
          <w:rFonts w:hint="eastAsia"/>
        </w:rPr>
        <w:t>第一是重复拜访，二所内部有10余个业务单位，超过100名市场人员，各业务单位的客户存在高相似度，当这些业务单位的市场人员用各种渠道频繁、重复拜访相同客户时，会直接引起客户抵触，甚至造成客户对二所内部管理混乱的错误认知（详见图4-12）。第二是市场资源浪费，二所内部有资源，但市场人员没有渠道知晓，致使市场开拓受限，造成资源浪费。第三是市场资源统筹亟待加强，二所过往没有进行资源的统筹管理，所本部新成立市场部，组织定期市场信息交流会以及例行报表反馈进展，但还无法实现及时、全面、准确共享客户关系动态，不利用高效市场拓展。</w:t>
      </w:r>
    </w:p>
    <w:p>
      <w:pPr>
        <w:numPr>
          <w:ilvl w:val="255"/>
          <w:numId w:val="0"/>
        </w:numPr>
        <w:rPr>
          <w:rFonts w:cs="Times New Roman"/>
          <w:b/>
          <w:bCs/>
          <w:color w:val="000000"/>
          <w:szCs w:val="28"/>
        </w:rPr>
      </w:pPr>
      <w:r>
        <w:rPr>
          <w:rFonts w:hint="eastAsia" w:cs="Times New Roman"/>
          <w:b/>
          <w:bCs/>
          <w:color w:val="000000"/>
          <w:szCs w:val="28"/>
        </w:rPr>
        <w:drawing>
          <wp:inline distT="0" distB="0" distL="114300" distR="114300">
            <wp:extent cx="5266690" cy="2380615"/>
            <wp:effectExtent l="0" t="0" r="16510" b="6985"/>
            <wp:docPr id="16" name="图片 16" descr="截屏2023-11-28 下午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11-28 下午6.56.10"/>
                    <pic:cNvPicPr>
                      <a:picLocks noChangeAspect="1"/>
                    </pic:cNvPicPr>
                  </pic:nvPicPr>
                  <pic:blipFill>
                    <a:blip r:embed="rId39"/>
                    <a:stretch>
                      <a:fillRect/>
                    </a:stretch>
                  </pic:blipFill>
                  <pic:spPr>
                    <a:xfrm>
                      <a:off x="0" y="0"/>
                      <a:ext cx="5266690" cy="2380615"/>
                    </a:xfrm>
                    <a:prstGeom prst="rect">
                      <a:avLst/>
                    </a:prstGeom>
                  </pic:spPr>
                </pic:pic>
              </a:graphicData>
            </a:graphic>
          </wp:inline>
        </w:drawing>
      </w:r>
    </w:p>
    <w:p>
      <w:pPr>
        <w:pStyle w:val="12"/>
        <w:keepNext w:val="0"/>
        <w:numPr>
          <w:ilvl w:val="255"/>
          <w:numId w:val="0"/>
        </w:numPr>
        <w:rPr>
          <w:rFonts w:ascii="Times New Roman" w:hAnsi="Times New Roman" w:eastAsia="宋体" w:cs="Times New Roman"/>
          <w:sz w:val="24"/>
          <w:szCs w:val="24"/>
        </w:rPr>
      </w:pPr>
      <w:r>
        <w:rPr>
          <w:rFonts w:ascii="Times New Roman" w:hAnsi="Times New Roman" w:eastAsia="宋体" w:cs="Times New Roman"/>
          <w:sz w:val="24"/>
          <w:szCs w:val="24"/>
        </w:rPr>
        <w:t xml:space="preserve">图 </w:t>
      </w:r>
      <w:r>
        <w:rPr>
          <w:rFonts w:hint="eastAsia" w:ascii="Times New Roman" w:hAnsi="Times New Roman" w:eastAsia="宋体" w:cs="Times New Roman"/>
          <w:sz w:val="24"/>
          <w:szCs w:val="24"/>
        </w:rPr>
        <w:t>4-12</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二所各单位市场开发时重复拜访客户</w:t>
      </w:r>
    </w:p>
    <w:p>
      <w:pPr>
        <w:ind w:firstLine="560"/>
      </w:pPr>
      <w:r>
        <w:rPr>
          <w:rFonts w:hint="eastAsia"/>
        </w:rPr>
        <w:t>（3）</w:t>
      </w:r>
      <w:r>
        <w:rPr>
          <w:rFonts w:hint="eastAsia"/>
          <w:b/>
          <w:bCs/>
        </w:rPr>
        <w:t>市场工作数字化协同不足：</w:t>
      </w:r>
      <w:r>
        <w:rPr>
          <w:rFonts w:hint="eastAsia"/>
        </w:rPr>
        <w:t>没有对市场工作“从线索到合同关闭”实施可视化，无法快速了解市场工作进展，直接影响决策和客户满意度。</w:t>
      </w:r>
      <w:r>
        <w:rPr>
          <w:rFonts w:hint="eastAsia"/>
          <w:lang w:val="en-US" w:eastAsia="zh-CN"/>
        </w:rPr>
        <w:t>且</w:t>
      </w:r>
      <w:r>
        <w:rPr>
          <w:rFonts w:hint="eastAsia"/>
        </w:rPr>
        <w:t>市场端的合同签订主要依托线下流程，效率</w:t>
      </w:r>
      <w:r>
        <w:rPr>
          <w:rFonts w:hint="eastAsia"/>
          <w:lang w:val="en-US" w:eastAsia="zh-CN"/>
        </w:rPr>
        <w:t>较</w:t>
      </w:r>
      <w:r>
        <w:rPr>
          <w:rFonts w:hint="eastAsia"/>
        </w:rPr>
        <w:t>低，致使业务推进节奏受阻。</w:t>
      </w:r>
    </w:p>
    <w:p>
      <w:pPr>
        <w:ind w:firstLine="560"/>
      </w:pPr>
      <w:r>
        <w:rPr>
          <w:rFonts w:cs="Times New Roman"/>
          <w:color w:val="000000"/>
          <w:szCs w:val="28"/>
        </w:rPr>
        <w:t>（4）</w:t>
      </w:r>
      <w:r>
        <w:rPr>
          <w:rFonts w:hint="eastAsia"/>
          <w:b/>
          <w:bCs/>
        </w:rPr>
        <w:t>已购系统因缺乏功能集成和网络限制，影响使用体验：</w:t>
      </w:r>
      <w:r>
        <w:rPr>
          <w:rFonts w:hint="eastAsia"/>
        </w:rPr>
        <w:t>部分二级单位定义了市场开发一级流程，引入了CRM系统（电子公司、空管公司和六维公司），能管理线索、客户信息和销售动作。但由于购买的功能有限、网络隔离原因等成为“孤岛系统”，目前靠人为监督完成使用</w:t>
      </w:r>
      <w:r>
        <w:rPr>
          <w:rFonts w:hint="eastAsia"/>
          <w:lang w:val="en-US" w:eastAsia="zh-CN"/>
        </w:rPr>
        <w:t>而</w:t>
      </w:r>
      <w:r>
        <w:rPr>
          <w:rFonts w:hint="eastAsia"/>
        </w:rPr>
        <w:t>非流程驱动，而且不支持移动办公，</w:t>
      </w:r>
      <w:r>
        <w:rPr>
          <w:rFonts w:hint="eastAsia"/>
          <w:lang w:val="en-US" w:eastAsia="zh-CN"/>
        </w:rPr>
        <w:t>直接</w:t>
      </w:r>
      <w:r>
        <w:rPr>
          <w:rFonts w:hint="eastAsia"/>
        </w:rPr>
        <w:t>影响</w:t>
      </w:r>
      <w:r>
        <w:rPr>
          <w:rFonts w:hint="eastAsia"/>
          <w:lang w:val="en-US" w:eastAsia="zh-CN"/>
        </w:rPr>
        <w:t>管理效率和</w:t>
      </w:r>
      <w:r>
        <w:rPr>
          <w:rFonts w:hint="eastAsia"/>
        </w:rPr>
        <w:t>市场人员使用体验。</w:t>
      </w:r>
    </w:p>
    <w:p>
      <w:pPr>
        <w:pStyle w:val="6"/>
      </w:pPr>
      <w:r>
        <w:rPr>
          <w:rFonts w:hint="eastAsia"/>
        </w:rPr>
        <w:t>主要原因分析</w:t>
      </w:r>
    </w:p>
    <w:p>
      <w:pPr>
        <w:numPr>
          <w:ilvl w:val="0"/>
          <w:numId w:val="21"/>
        </w:numPr>
        <w:ind w:firstLine="562"/>
      </w:pPr>
      <w:r>
        <w:rPr>
          <w:rFonts w:hint="eastAsia"/>
          <w:b/>
          <w:bCs/>
        </w:rPr>
        <w:t>二所市场</w:t>
      </w:r>
      <w:r>
        <w:rPr>
          <w:rFonts w:hint="eastAsia"/>
          <w:b/>
          <w:bCs/>
          <w:lang w:val="en-US" w:eastAsia="zh-CN"/>
        </w:rPr>
        <w:t>处</w:t>
      </w:r>
      <w:r>
        <w:rPr>
          <w:rFonts w:hint="eastAsia"/>
          <w:b/>
          <w:bCs/>
        </w:rPr>
        <w:t>刚成立，流程规范建立需要时间：</w:t>
      </w:r>
      <w:r>
        <w:rPr>
          <w:rFonts w:hint="eastAsia"/>
        </w:rPr>
        <w:t>目前已经建立了市场协作和信息共享机制，为</w:t>
      </w:r>
      <w:r>
        <w:rPr>
          <w:rFonts w:hint="eastAsia"/>
          <w:lang w:val="en-US" w:eastAsia="zh-CN"/>
        </w:rPr>
        <w:t>市场业务域的</w:t>
      </w:r>
      <w:r>
        <w:rPr>
          <w:rFonts w:hint="eastAsia"/>
        </w:rPr>
        <w:t>数字化奠定了一定的管理基础。</w:t>
      </w:r>
    </w:p>
    <w:p>
      <w:pPr>
        <w:ind w:firstLine="0" w:firstLineChars="0"/>
        <w:jc w:val="center"/>
      </w:pPr>
    </w:p>
    <w:p>
      <w:pPr>
        <w:numPr>
          <w:ilvl w:val="0"/>
          <w:numId w:val="21"/>
        </w:numPr>
        <w:ind w:firstLine="562"/>
      </w:pPr>
      <w:r>
        <w:rPr>
          <w:rFonts w:hint="eastAsia"/>
          <w:b/>
          <w:bCs/>
        </w:rPr>
        <w:t>缺乏二所整体市场营销端到端的流程定义：</w:t>
      </w:r>
      <w:r>
        <w:rPr>
          <w:rFonts w:hint="eastAsia"/>
        </w:rPr>
        <w:t>市场营销缺乏从线索、订单和合同管理的端到端流程定义，通过抽样调研部分公司流程建设发现，电子公司有初步的一级流程节点定义，二级流程还在完善中。</w:t>
      </w:r>
    </w:p>
    <w:p>
      <w:pPr>
        <w:numPr>
          <w:ilvl w:val="0"/>
          <w:numId w:val="21"/>
        </w:numPr>
        <w:ind w:firstLine="562"/>
      </w:pPr>
      <w:r>
        <w:rPr>
          <w:rFonts w:hint="eastAsia"/>
          <w:b/>
          <w:bCs/>
        </w:rPr>
        <w:t>各单位自建系统不经济且缺乏二次开发和运维能力：</w:t>
      </w:r>
      <w:r>
        <w:rPr>
          <w:rFonts w:hint="eastAsia"/>
        </w:rPr>
        <w:t>各业务单位的业务体量有限，而完善的市场系统建设费用较高，例如电子公司购买的CRM系统总费用约5万元，可以管理线索、客户信息、销售动作，但如果要实现移动办公和其他如财务、合同等系统集成以及考虑等保等，建设费用可达上千万，而各业务单位自有资金和预算有限，只能购买有限的标准化功能，无法实现流程驱动。其次是各业务单位的某个部门自建系统，由于缺乏专业团队持续运营、维护和升级，在业务增长或者管理模式变化时，也无法对系统进行二次开发以满足业务发展需求。</w:t>
      </w:r>
    </w:p>
    <w:p>
      <w:pPr>
        <w:numPr>
          <w:ilvl w:val="0"/>
          <w:numId w:val="21"/>
        </w:numPr>
        <w:ind w:firstLine="562"/>
      </w:pPr>
      <w:r>
        <w:rPr>
          <w:rFonts w:hint="eastAsia"/>
          <w:b/>
          <w:bCs/>
        </w:rPr>
        <w:t>二所网络设置未满足移动办公：</w:t>
      </w:r>
      <w:r>
        <w:rPr>
          <w:rFonts w:hint="eastAsia"/>
        </w:rPr>
        <w:t>二所内部的现有系统和各单位采购的系统等，由于缺乏移动网络支持，只能通过内网在电脑端登录，且对于海外市场人员而言，所有流程都需要在国内找人代理执行。对于市场人员的工作开展带来极大不方便，且直接影响市场信息的时效性和完整性。</w:t>
      </w:r>
    </w:p>
    <w:p>
      <w:pPr>
        <w:pStyle w:val="6"/>
      </w:pPr>
      <w:r>
        <w:rPr>
          <w:rFonts w:hint="eastAsia"/>
        </w:rPr>
        <w:t>提升建议</w:t>
      </w:r>
    </w:p>
    <w:p>
      <w:pPr>
        <w:numPr>
          <w:ilvl w:val="255"/>
          <w:numId w:val="0"/>
        </w:numPr>
        <w:ind w:firstLine="560" w:firstLineChars="200"/>
        <w:rPr>
          <w:rFonts w:cs="Times New Roman"/>
          <w:color w:val="000000"/>
          <w:szCs w:val="28"/>
        </w:rPr>
      </w:pPr>
      <w:r>
        <w:rPr>
          <w:rFonts w:hint="eastAsia" w:cs="Times New Roman"/>
          <w:color w:val="000000"/>
          <w:szCs w:val="28"/>
        </w:rPr>
        <w:t>（1）</w:t>
      </w:r>
      <w:r>
        <w:rPr>
          <w:rFonts w:hint="eastAsia" w:cs="Times New Roman"/>
          <w:b/>
          <w:bCs/>
          <w:color w:val="000000"/>
          <w:szCs w:val="28"/>
        </w:rPr>
        <w:t>二所整体统一定义端到端的市场营销流程：</w:t>
      </w:r>
      <w:r>
        <w:rPr>
          <w:rFonts w:hint="eastAsia" w:cs="Times New Roman"/>
          <w:color w:val="000000"/>
          <w:szCs w:val="28"/>
        </w:rPr>
        <w:t>为各业务单位进行市场营销能力赋能（详见图4-14）</w:t>
      </w:r>
      <w:r>
        <w:rPr>
          <w:rFonts w:hint="eastAsia" w:cs="Times New Roman"/>
          <w:b/>
          <w:bCs/>
          <w:color w:val="000000"/>
          <w:szCs w:val="28"/>
        </w:rPr>
        <w:t>。</w:t>
      </w:r>
    </w:p>
    <w:p>
      <w:pPr>
        <w:numPr>
          <w:ilvl w:val="255"/>
          <w:numId w:val="0"/>
        </w:numPr>
        <w:rPr>
          <w:rFonts w:cs="Times New Roman"/>
          <w:b/>
          <w:bCs/>
          <w:color w:val="000000"/>
          <w:szCs w:val="28"/>
        </w:rPr>
      </w:pPr>
      <w:r>
        <w:rPr>
          <w:rFonts w:hint="eastAsia" w:cs="Times New Roman"/>
          <w:b/>
          <w:bCs/>
          <w:color w:val="000000"/>
          <w:szCs w:val="28"/>
        </w:rPr>
        <w:drawing>
          <wp:inline distT="0" distB="0" distL="114300" distR="114300">
            <wp:extent cx="5266055" cy="1167130"/>
            <wp:effectExtent l="0" t="0" r="17145" b="1270"/>
            <wp:docPr id="56" name="图片 56" descr="截屏2023-11-28 下午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3-11-28 下午6.36.05"/>
                    <pic:cNvPicPr>
                      <a:picLocks noChangeAspect="1"/>
                    </pic:cNvPicPr>
                  </pic:nvPicPr>
                  <pic:blipFill>
                    <a:blip r:embed="rId40"/>
                    <a:stretch>
                      <a:fillRect/>
                    </a:stretch>
                  </pic:blipFill>
                  <pic:spPr>
                    <a:xfrm>
                      <a:off x="0" y="0"/>
                      <a:ext cx="5266055" cy="1167130"/>
                    </a:xfrm>
                    <a:prstGeom prst="rect">
                      <a:avLst/>
                    </a:prstGeom>
                  </pic:spPr>
                </pic:pic>
              </a:graphicData>
            </a:graphic>
          </wp:inline>
        </w:drawing>
      </w:r>
    </w:p>
    <w:p>
      <w:pPr>
        <w:pStyle w:val="12"/>
        <w:keepNext w:val="0"/>
        <w:numPr>
          <w:ilvl w:val="255"/>
          <w:numId w:val="0"/>
        </w:numPr>
        <w:rPr>
          <w:rFonts w:ascii="Times New Roman" w:hAnsi="Times New Roman" w:eastAsia="宋体" w:cs="Times New Roman"/>
          <w:sz w:val="24"/>
          <w:szCs w:val="24"/>
        </w:rPr>
      </w:pPr>
      <w:r>
        <w:rPr>
          <w:rFonts w:ascii="Times New Roman" w:hAnsi="Times New Roman" w:eastAsia="宋体" w:cs="Times New Roman"/>
          <w:sz w:val="24"/>
          <w:szCs w:val="24"/>
        </w:rPr>
        <w:t>图</w:t>
      </w:r>
      <w:r>
        <w:rPr>
          <w:rFonts w:hint="eastAsia" w:ascii="Times New Roman" w:hAnsi="Times New Roman" w:eastAsia="宋体" w:cs="Times New Roman"/>
          <w:sz w:val="24"/>
          <w:szCs w:val="24"/>
        </w:rPr>
        <w:t>4-14端到端的市场营销流程节点</w:t>
      </w:r>
    </w:p>
    <w:p>
      <w:pPr>
        <w:ind w:firstLine="560"/>
        <w:rPr>
          <w:rFonts w:cs="Times New Roman"/>
          <w:color w:val="000000"/>
          <w:szCs w:val="28"/>
        </w:rPr>
      </w:pPr>
      <w:r>
        <w:rPr>
          <w:rFonts w:hint="eastAsia"/>
        </w:rPr>
        <w:t>（2）</w:t>
      </w:r>
      <w:r>
        <w:rPr>
          <w:rFonts w:hint="eastAsia"/>
          <w:b/>
          <w:bCs/>
        </w:rPr>
        <w:t>统筹建设运维系统：</w:t>
      </w:r>
      <w:r>
        <w:rPr>
          <w:rFonts w:hint="eastAsia"/>
        </w:rPr>
        <w:t>二所总部指派专人负责系统的建设、运营、运维以及安全审计等工作，并对各业务单位功能和权限进行管理，提高统筹统建的集约效率。</w:t>
      </w:r>
    </w:p>
    <w:p>
      <w:pPr>
        <w:ind w:firstLine="560"/>
      </w:pPr>
      <w:r>
        <w:rPr>
          <w:rFonts w:hint="eastAsia" w:cs="Times New Roman"/>
          <w:color w:val="000000"/>
          <w:szCs w:val="28"/>
          <w:lang w:bidi="ar"/>
        </w:rPr>
        <w:t>（3）</w:t>
      </w:r>
      <w:r>
        <w:rPr>
          <w:rFonts w:hint="eastAsia"/>
          <w:b/>
          <w:bCs/>
        </w:rPr>
        <w:t>建立客户服务全过程的敏捷化和数字化：</w:t>
      </w:r>
      <w:r>
        <w:rPr>
          <w:rFonts w:hint="eastAsia"/>
        </w:rPr>
        <w:t>实现从市场需求、产品设计、工艺设计、生产制造到交付的全过程实时可视化，实现电子签章等功能，从而快速响应客户的个性化和差异化需求；</w:t>
      </w:r>
    </w:p>
    <w:p>
      <w:pPr>
        <w:ind w:firstLine="560"/>
      </w:pPr>
      <w:r>
        <w:rPr>
          <w:rFonts w:hint="eastAsia"/>
        </w:rPr>
        <w:t>（4）</w:t>
      </w:r>
      <w:r>
        <w:rPr>
          <w:rFonts w:hint="eastAsia"/>
          <w:b/>
          <w:bCs/>
        </w:rPr>
        <w:t>实现移动办公：</w:t>
      </w:r>
      <w:r>
        <w:rPr>
          <w:rFonts w:hint="eastAsia"/>
        </w:rPr>
        <w:t>满足二所在国内以及海外市场拓展的移动办公需要。</w:t>
      </w:r>
    </w:p>
    <w:p>
      <w:pPr>
        <w:ind w:firstLine="560"/>
      </w:pPr>
      <w:r>
        <w:rPr>
          <w:rFonts w:hint="eastAsia"/>
        </w:rPr>
        <w:t>（5）</w:t>
      </w:r>
      <w:r>
        <w:rPr>
          <w:rFonts w:hint="eastAsia"/>
          <w:b/>
          <w:bCs/>
        </w:rPr>
        <w:t>建立各业务单位市场协同分配机制，为市场资源协同奠定基础保障：</w:t>
      </w:r>
      <w:r>
        <w:rPr>
          <w:rFonts w:hint="eastAsia"/>
        </w:rPr>
        <w:t>二所整体规划了全所市场资源协同和共享机制，还未建立各业务单位的市场协同分配机制，将影响协同的内驱。建议从二所层面，建立市场协同的分配机制，为数字化规划和实施奠定市场业务规则和全所市场资源协同基础。</w:t>
      </w:r>
    </w:p>
    <w:p>
      <w:pPr>
        <w:pStyle w:val="5"/>
        <w:ind w:firstLine="0"/>
      </w:pPr>
      <w:r>
        <w:t>集成产品研发</w:t>
      </w:r>
      <w:r>
        <w:rPr>
          <w:rFonts w:hint="eastAsia"/>
        </w:rPr>
        <w:t>业务域现状分析</w:t>
      </w:r>
    </w:p>
    <w:p>
      <w:pPr>
        <w:pStyle w:val="6"/>
      </w:pPr>
      <w:r>
        <w:rPr>
          <w:rFonts w:hint="eastAsia"/>
        </w:rPr>
        <w:t>集成产品研发业务域痛点</w:t>
      </w:r>
    </w:p>
    <w:p>
      <w:pPr>
        <w:numPr>
          <w:ilvl w:val="0"/>
          <w:numId w:val="22"/>
        </w:numPr>
        <w:ind w:firstLine="562"/>
      </w:pPr>
      <w:r>
        <w:rPr>
          <w:rFonts w:hint="eastAsia"/>
          <w:b/>
          <w:bCs/>
        </w:rPr>
        <w:t>已定义科研课题项目管理流程，但科研综合管理平台还在计划部署中：</w:t>
      </w:r>
      <w:r>
        <w:rPr>
          <w:rFonts w:hint="eastAsia"/>
        </w:rPr>
        <w:t>科技处已初步定义科研课题项目管理流程（详见图4-15），该流程全面覆盖了科研项目从立项到结项的生命周期，包括各个关键环节。目前，一期项目的科研管理综合平台采购工作已经完成，计划于2024年进行部署（详见图4-16）。</w:t>
      </w:r>
    </w:p>
    <w:p>
      <w:pPr>
        <w:ind w:firstLine="0" w:firstLineChars="0"/>
        <w:jc w:val="center"/>
      </w:pPr>
      <w:r>
        <w:rPr>
          <w:rFonts w:hint="eastAsia"/>
        </w:rPr>
        <w:drawing>
          <wp:inline distT="0" distB="0" distL="114300" distR="114300">
            <wp:extent cx="5263515" cy="2252980"/>
            <wp:effectExtent l="0" t="0" r="19685" b="7620"/>
            <wp:docPr id="68" name="图片 68" descr="截屏2023-12-03 下午3.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3-12-03 下午3.47.31"/>
                    <pic:cNvPicPr>
                      <a:picLocks noChangeAspect="1"/>
                    </pic:cNvPicPr>
                  </pic:nvPicPr>
                  <pic:blipFill>
                    <a:blip r:embed="rId41"/>
                    <a:stretch>
                      <a:fillRect/>
                    </a:stretch>
                  </pic:blipFill>
                  <pic:spPr>
                    <a:xfrm>
                      <a:off x="0" y="0"/>
                      <a:ext cx="5263515" cy="2252980"/>
                    </a:xfrm>
                    <a:prstGeom prst="rect">
                      <a:avLst/>
                    </a:prstGeom>
                  </pic:spPr>
                </pic:pic>
              </a:graphicData>
            </a:graphic>
          </wp:inline>
        </w:drawing>
      </w:r>
    </w:p>
    <w:p>
      <w:pPr>
        <w:ind w:firstLine="0" w:firstLineChars="0"/>
        <w:jc w:val="center"/>
        <w:rPr>
          <w:sz w:val="24"/>
          <w:szCs w:val="21"/>
        </w:rPr>
      </w:pPr>
      <w:r>
        <w:rPr>
          <w:sz w:val="24"/>
          <w:szCs w:val="21"/>
        </w:rPr>
        <w:t xml:space="preserve">图 </w:t>
      </w:r>
      <w:r>
        <w:rPr>
          <w:rFonts w:hint="eastAsia"/>
          <w:sz w:val="24"/>
          <w:szCs w:val="21"/>
        </w:rPr>
        <w:t>4-15 科研课题项目管理流程</w:t>
      </w:r>
    </w:p>
    <w:p>
      <w:pPr>
        <w:ind w:firstLine="0" w:firstLineChars="0"/>
        <w:jc w:val="center"/>
      </w:pPr>
      <w:r>
        <w:drawing>
          <wp:inline distT="0" distB="0" distL="114300" distR="114300">
            <wp:extent cx="3331210" cy="2393315"/>
            <wp:effectExtent l="0" t="0" r="21590" b="1968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42"/>
                    <a:stretch>
                      <a:fillRect/>
                    </a:stretch>
                  </pic:blipFill>
                  <pic:spPr>
                    <a:xfrm>
                      <a:off x="0" y="0"/>
                      <a:ext cx="3331210" cy="2393315"/>
                    </a:xfrm>
                    <a:prstGeom prst="rect">
                      <a:avLst/>
                    </a:prstGeom>
                  </pic:spPr>
                </pic:pic>
              </a:graphicData>
            </a:graphic>
          </wp:inline>
        </w:drawing>
      </w:r>
    </w:p>
    <w:p>
      <w:pPr>
        <w:ind w:firstLine="0" w:firstLineChars="0"/>
        <w:jc w:val="center"/>
        <w:rPr>
          <w:sz w:val="24"/>
          <w:szCs w:val="21"/>
        </w:rPr>
      </w:pPr>
      <w:r>
        <w:rPr>
          <w:sz w:val="24"/>
          <w:szCs w:val="21"/>
        </w:rPr>
        <w:t>图4-16 科研管理综合平台关键功能</w:t>
      </w:r>
    </w:p>
    <w:p>
      <w:pPr>
        <w:numPr>
          <w:ilvl w:val="0"/>
          <w:numId w:val="22"/>
        </w:numPr>
        <w:ind w:firstLine="562"/>
      </w:pPr>
      <w:r>
        <w:rPr>
          <w:rFonts w:hint="eastAsia"/>
          <w:b/>
          <w:bCs/>
        </w:rPr>
        <w:t>产品研发项目缺乏统一定义管理流程，科研人才和资源的协同不足，成果转化周期较长：</w:t>
      </w:r>
      <w:r>
        <w:rPr>
          <w:rFonts w:hint="eastAsia"/>
        </w:rPr>
        <w:t>目前，二所尚未统一定义产品研发项目的管理流程，包括项目启动、计划、执行、监控、验收和评价等环节，产品研发全生命周期流程也缺乏统一定义。由于二所的研发工作主要以课题研究和项目式开发为主，虽然部分业务单位已有初步的大节点流程定义，但由于规模效应不明显，技术和产品研发流程的推行效果并不理想。为了改进这一状况，电子公司正在导入IPD流程，还未完成流程裁剪定稿（详见图4-17）</w:t>
      </w:r>
      <w:r>
        <w:rPr>
          <w:rFonts w:hint="eastAsia"/>
          <w:b/>
          <w:bCs/>
        </w:rPr>
        <w:t>。</w:t>
      </w:r>
    </w:p>
    <w:p>
      <w:pPr>
        <w:numPr>
          <w:ilvl w:val="1"/>
          <w:numId w:val="0"/>
        </w:numPr>
        <w:ind w:left="280" w:leftChars="100"/>
      </w:pPr>
      <w:r>
        <w:drawing>
          <wp:inline distT="0" distB="0" distL="114300" distR="114300">
            <wp:extent cx="5264785" cy="2454910"/>
            <wp:effectExtent l="0" t="0" r="18415" b="8890"/>
            <wp:docPr id="70" name="图片 70" descr="截屏2023-12-06 下午6.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3-12-06 下午6.53.50"/>
                    <pic:cNvPicPr>
                      <a:picLocks noChangeAspect="1"/>
                    </pic:cNvPicPr>
                  </pic:nvPicPr>
                  <pic:blipFill>
                    <a:blip r:embed="rId43"/>
                    <a:stretch>
                      <a:fillRect/>
                    </a:stretch>
                  </pic:blipFill>
                  <pic:spPr>
                    <a:xfrm>
                      <a:off x="0" y="0"/>
                      <a:ext cx="5264785" cy="2454910"/>
                    </a:xfrm>
                    <a:prstGeom prst="rect">
                      <a:avLst/>
                    </a:prstGeom>
                  </pic:spPr>
                </pic:pic>
              </a:graphicData>
            </a:graphic>
          </wp:inline>
        </w:drawing>
      </w:r>
    </w:p>
    <w:p>
      <w:pPr>
        <w:ind w:firstLine="0" w:firstLineChars="0"/>
        <w:jc w:val="center"/>
        <w:rPr>
          <w:sz w:val="24"/>
          <w:szCs w:val="21"/>
        </w:rPr>
      </w:pPr>
      <w:r>
        <w:rPr>
          <w:sz w:val="24"/>
          <w:szCs w:val="21"/>
        </w:rPr>
        <w:t xml:space="preserve">图 </w:t>
      </w:r>
      <w:r>
        <w:rPr>
          <w:rFonts w:hint="eastAsia"/>
          <w:sz w:val="24"/>
          <w:szCs w:val="21"/>
        </w:rPr>
        <w:t>4-17 产品研发项目管理流程</w:t>
      </w:r>
    </w:p>
    <w:p>
      <w:pPr>
        <w:ind w:firstLine="560"/>
      </w:pPr>
      <w:r>
        <w:rPr>
          <w:rFonts w:hint="eastAsia"/>
        </w:rPr>
        <w:t>（3）</w:t>
      </w:r>
      <w:r>
        <w:rPr>
          <w:rFonts w:hint="eastAsia"/>
          <w:b/>
          <w:bCs/>
        </w:rPr>
        <w:t>未实现技术共享平台，技术创新合作共享不足：</w:t>
      </w:r>
      <w:r>
        <w:rPr>
          <w:rFonts w:hint="eastAsia"/>
        </w:rPr>
        <w:t>二所有三分之一的科研人员技能培养、科研成果、科研技术以及科研设备未能实现共享，这导致集约效率不高，且存在缩短成果转化周期的机会。另外，共享技术的平台尚未统一</w:t>
      </w:r>
      <w:r>
        <w:rPr>
          <w:rFonts w:hint="eastAsia"/>
          <w:lang w:eastAsia="zh-CN"/>
        </w:rPr>
        <w:t>。</w:t>
      </w:r>
      <w:r>
        <w:rPr>
          <w:rFonts w:hint="eastAsia"/>
        </w:rPr>
        <w:t>为了解决这一问题，二所计划推行基于云原生的软件开发，并计划引入Devops开发理念以增强研发能力。</w:t>
      </w:r>
    </w:p>
    <w:p>
      <w:pPr>
        <w:pStyle w:val="6"/>
      </w:pPr>
      <w:r>
        <w:rPr>
          <w:rFonts w:hint="eastAsia"/>
        </w:rPr>
        <w:t>主要原因分析</w:t>
      </w:r>
    </w:p>
    <w:p>
      <w:pPr>
        <w:numPr>
          <w:ilvl w:val="0"/>
          <w:numId w:val="23"/>
        </w:numPr>
        <w:ind w:firstLine="562"/>
      </w:pPr>
      <w:r>
        <w:rPr>
          <w:rFonts w:hint="eastAsia"/>
          <w:b/>
          <w:bCs/>
        </w:rPr>
        <w:t>基于二所目前处于从科研到产品研发产业化的早期阶段，其专业门类众多，且各业务单位的发展成熟度存在差异，因此难以统一定义产品研发项目的管理流程：</w:t>
      </w:r>
      <w:r>
        <w:rPr>
          <w:rFonts w:hint="eastAsia"/>
        </w:rPr>
        <w:t>二所正在积极拓展新业务领域的技术产业化，这一举措使得二所业务趋向于多样化和分散化的特点。由于二所不同单位（企业）在业务规模和发展成熟度上存在差异，因此它们在项目管理的方式可能有所不同。对于业务规模较小的部门来说，可能更注重于单个项目的执行和协调，而较少关注跨项目的协调和管理。然而，对于业务规模较大的部门来说，可能需要更加精细化的项目组合管理，包括对多个项目进行统筹规划、资源分配和风险管理等。例如电子公司、空管公司和信息公司的研发人员数量在100-200人之间，而所属科研单位的人员数量均在100人以内。研发人员数量的</w:t>
      </w:r>
      <w:r>
        <w:rPr>
          <w:rFonts w:hint="eastAsia"/>
          <w:lang w:val="en-US" w:eastAsia="zh-CN"/>
        </w:rPr>
        <w:t>较大</w:t>
      </w:r>
      <w:r>
        <w:rPr>
          <w:rFonts w:hint="eastAsia"/>
        </w:rPr>
        <w:t>差异使得技术和产品研发流程的规范尚未形成统一，已有的规范也未能在二所全面推广（详见图4-18）。</w:t>
      </w:r>
    </w:p>
    <w:p>
      <w:pPr>
        <w:numPr>
          <w:ilvl w:val="255"/>
          <w:numId w:val="0"/>
        </w:numPr>
        <w:jc w:val="center"/>
      </w:pPr>
      <w:r>
        <w:rPr>
          <w:rFonts w:hint="eastAsia"/>
        </w:rPr>
        <w:drawing>
          <wp:inline distT="0" distB="0" distL="114300" distR="114300">
            <wp:extent cx="5052695" cy="2840355"/>
            <wp:effectExtent l="0" t="0" r="1905" b="4445"/>
            <wp:docPr id="72" name="图片 72" descr="截屏2023-12-08 下午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3-12-08 下午5.13.50"/>
                    <pic:cNvPicPr>
                      <a:picLocks noChangeAspect="1"/>
                    </pic:cNvPicPr>
                  </pic:nvPicPr>
                  <pic:blipFill>
                    <a:blip r:embed="rId44"/>
                    <a:stretch>
                      <a:fillRect/>
                    </a:stretch>
                  </pic:blipFill>
                  <pic:spPr>
                    <a:xfrm>
                      <a:off x="0" y="0"/>
                      <a:ext cx="5052695" cy="2840355"/>
                    </a:xfrm>
                    <a:prstGeom prst="rect">
                      <a:avLst/>
                    </a:prstGeom>
                  </pic:spPr>
                </pic:pic>
              </a:graphicData>
            </a:graphic>
          </wp:inline>
        </w:drawing>
      </w:r>
    </w:p>
    <w:p>
      <w:pPr>
        <w:ind w:firstLine="0" w:firstLineChars="0"/>
        <w:jc w:val="center"/>
        <w:rPr>
          <w:sz w:val="24"/>
          <w:szCs w:val="21"/>
        </w:rPr>
      </w:pPr>
      <w:r>
        <w:rPr>
          <w:rFonts w:hint="eastAsia"/>
          <w:sz w:val="24"/>
          <w:szCs w:val="21"/>
        </w:rPr>
        <w:t>图 4-18 产品研发全生命周期定义参考示意</w:t>
      </w:r>
    </w:p>
    <w:p>
      <w:pPr>
        <w:numPr>
          <w:ilvl w:val="0"/>
          <w:numId w:val="23"/>
        </w:numPr>
        <w:ind w:firstLine="562"/>
      </w:pPr>
      <w:r>
        <w:rPr>
          <w:rFonts w:hint="eastAsia"/>
          <w:b/>
          <w:bCs/>
        </w:rPr>
        <w:t>基于二所自主研发的产业化规模尚有待进一步扩大，各业务单位的人员规模相对较小，难以平衡精细化管理带来的经济性：</w:t>
      </w:r>
      <w:r>
        <w:rPr>
          <w:rFonts w:hint="eastAsia"/>
        </w:rPr>
        <w:t>由于各单位的业务性质不同，其科研研发人员的数量也存在差异。对于项目规模较小的项目，直接复制其他企业的流程可能存在困难。同时，精细化项目管理在平衡经济性方面也存在一定的挑战。</w:t>
      </w:r>
    </w:p>
    <w:p>
      <w:pPr>
        <w:numPr>
          <w:ilvl w:val="0"/>
          <w:numId w:val="23"/>
        </w:numPr>
        <w:ind w:firstLine="562"/>
        <w:rPr>
          <w:rFonts w:cs="Times New Roman"/>
          <w:szCs w:val="24"/>
        </w:rPr>
      </w:pPr>
      <w:r>
        <w:rPr>
          <w:rFonts w:hint="eastAsia"/>
          <w:b/>
          <w:bCs/>
        </w:rPr>
        <w:t>基于知识产权保护和保密性要求，因此技术共享存在一定的限制和不足：</w:t>
      </w:r>
      <w:r>
        <w:rPr>
          <w:rFonts w:cs="Times New Roman"/>
          <w:szCs w:val="24"/>
        </w:rPr>
        <w:t>由于历史沿革、知识产权保护、数据安全</w:t>
      </w:r>
      <w:r>
        <w:rPr>
          <w:rFonts w:hint="eastAsia" w:cs="Times New Roman"/>
          <w:szCs w:val="24"/>
        </w:rPr>
        <w:t>和</w:t>
      </w:r>
      <w:r>
        <w:rPr>
          <w:rFonts w:cs="Times New Roman"/>
          <w:szCs w:val="24"/>
        </w:rPr>
        <w:t>市场竞争等</w:t>
      </w:r>
      <w:r>
        <w:rPr>
          <w:rFonts w:hint="eastAsia" w:cs="Times New Roman"/>
          <w:szCs w:val="24"/>
        </w:rPr>
        <w:t>多</w:t>
      </w:r>
      <w:r>
        <w:rPr>
          <w:rFonts w:cs="Times New Roman"/>
          <w:szCs w:val="24"/>
        </w:rPr>
        <w:t>方面</w:t>
      </w:r>
      <w:r>
        <w:rPr>
          <w:rFonts w:hint="eastAsia" w:cs="Times New Roman"/>
          <w:szCs w:val="24"/>
        </w:rPr>
        <w:t>的</w:t>
      </w:r>
      <w:r>
        <w:rPr>
          <w:rFonts w:cs="Times New Roman"/>
          <w:szCs w:val="24"/>
        </w:rPr>
        <w:t>原因，</w:t>
      </w:r>
      <w:r>
        <w:rPr>
          <w:rFonts w:hint="eastAsia" w:cs="Times New Roman"/>
          <w:szCs w:val="24"/>
        </w:rPr>
        <w:t>技术</w:t>
      </w:r>
      <w:r>
        <w:rPr>
          <w:rFonts w:cs="Times New Roman"/>
          <w:szCs w:val="24"/>
        </w:rPr>
        <w:t>开放式创新</w:t>
      </w:r>
      <w:r>
        <w:rPr>
          <w:rFonts w:hint="eastAsia" w:cs="Times New Roman"/>
          <w:szCs w:val="24"/>
        </w:rPr>
        <w:t>仍然存在不足。同时，</w:t>
      </w:r>
      <w:r>
        <w:rPr>
          <w:rFonts w:hint="eastAsia" w:cs="Times New Roman"/>
          <w:szCs w:val="24"/>
          <w:lang w:val="en-US" w:eastAsia="zh-CN"/>
        </w:rPr>
        <w:t>二所</w:t>
      </w:r>
      <w:r>
        <w:rPr>
          <w:rFonts w:cs="Times New Roman"/>
          <w:szCs w:val="24"/>
        </w:rPr>
        <w:t>体制机制相对市场化民企</w:t>
      </w:r>
      <w:r>
        <w:rPr>
          <w:rFonts w:hint="eastAsia" w:cs="Times New Roman"/>
          <w:szCs w:val="24"/>
        </w:rPr>
        <w:t>还在深化改革中，尚未完全适应市场需求</w:t>
      </w:r>
      <w:r>
        <w:rPr>
          <w:rFonts w:cs="Times New Roman"/>
          <w:szCs w:val="24"/>
        </w:rPr>
        <w:t>。</w:t>
      </w:r>
      <w:r>
        <w:rPr>
          <w:rFonts w:hint="eastAsia" w:cs="Times New Roman"/>
          <w:szCs w:val="24"/>
        </w:rPr>
        <w:t>为此</w:t>
      </w:r>
      <w:r>
        <w:rPr>
          <w:rFonts w:cs="Times New Roman"/>
          <w:szCs w:val="24"/>
        </w:rPr>
        <w:t>各业务单位根据自</w:t>
      </w:r>
      <w:r>
        <w:rPr>
          <w:rFonts w:hint="eastAsia" w:cs="Times New Roman"/>
          <w:szCs w:val="24"/>
        </w:rPr>
        <w:t>身</w:t>
      </w:r>
      <w:r>
        <w:rPr>
          <w:rFonts w:cs="Times New Roman"/>
          <w:szCs w:val="24"/>
        </w:rPr>
        <w:t>的需求</w:t>
      </w:r>
      <w:r>
        <w:rPr>
          <w:rFonts w:hint="eastAsia" w:cs="Times New Roman"/>
          <w:szCs w:val="24"/>
        </w:rPr>
        <w:t>进行</w:t>
      </w:r>
      <w:r>
        <w:rPr>
          <w:rFonts w:cs="Times New Roman"/>
          <w:szCs w:val="24"/>
        </w:rPr>
        <w:t>技术研究、搭建研发平台、成果转化和推广</w:t>
      </w:r>
      <w:r>
        <w:rPr>
          <w:rFonts w:hint="eastAsia" w:cs="Times New Roman"/>
          <w:szCs w:val="24"/>
        </w:rPr>
        <w:t>时</w:t>
      </w:r>
      <w:r>
        <w:rPr>
          <w:rFonts w:cs="Times New Roman"/>
          <w:szCs w:val="24"/>
        </w:rPr>
        <w:t>，技术创新的速度和效率</w:t>
      </w:r>
      <w:r>
        <w:rPr>
          <w:rFonts w:hint="eastAsia" w:cs="Times New Roman"/>
          <w:szCs w:val="24"/>
        </w:rPr>
        <w:t>受到一定影响</w:t>
      </w:r>
      <w:r>
        <w:rPr>
          <w:rFonts w:cs="Times New Roman"/>
          <w:szCs w:val="24"/>
        </w:rPr>
        <w:t>，</w:t>
      </w:r>
      <w:r>
        <w:rPr>
          <w:rFonts w:hint="eastAsia" w:cs="Times New Roman"/>
          <w:szCs w:val="24"/>
        </w:rPr>
        <w:t>且不利于</w:t>
      </w:r>
      <w:r>
        <w:rPr>
          <w:rFonts w:cs="Times New Roman"/>
          <w:szCs w:val="24"/>
        </w:rPr>
        <w:t>整体在数字化转型过程中的自主创新能力</w:t>
      </w:r>
      <w:r>
        <w:rPr>
          <w:rFonts w:hint="eastAsia" w:cs="Times New Roman"/>
          <w:szCs w:val="24"/>
        </w:rPr>
        <w:t>提升</w:t>
      </w:r>
      <w:r>
        <w:rPr>
          <w:rFonts w:cs="Times New Roman"/>
          <w:szCs w:val="24"/>
        </w:rPr>
        <w:t>。</w:t>
      </w:r>
    </w:p>
    <w:p>
      <w:pPr>
        <w:pStyle w:val="6"/>
      </w:pPr>
      <w:r>
        <w:rPr>
          <w:rFonts w:hint="eastAsia"/>
        </w:rPr>
        <w:t>提升建议</w:t>
      </w:r>
    </w:p>
    <w:p>
      <w:pPr>
        <w:numPr>
          <w:ilvl w:val="0"/>
          <w:numId w:val="24"/>
        </w:numPr>
        <w:ind w:firstLine="562"/>
      </w:pPr>
      <w:r>
        <w:rPr>
          <w:rFonts w:hint="eastAsia"/>
          <w:b/>
          <w:bCs/>
        </w:rPr>
        <w:t>逐步构建产品研发全生命周期管理流程和技术规范，以实现集约赋能：</w:t>
      </w:r>
      <w:r>
        <w:rPr>
          <w:rFonts w:hint="eastAsia"/>
        </w:rPr>
        <w:t>为了确保产品研发项目的全生命周期得到有效管理，首先需要识别典型项目，并以此为试点。通过这些试点项目，逐步明确定义产品研发全生命周期管理流程和相关软硬件研发的技术规范。这些规范包括结构件设计规范、电子设计规范和编程规范等，确保从应用技术研究到产品集成开发等多级研发流程得到覆盖。同时，明确关键角色及其核心活动、强制要求和可选活动，以</w:t>
      </w:r>
      <w:r>
        <w:t>形成</w:t>
      </w:r>
      <w:r>
        <w:rPr>
          <w:rFonts w:hint="eastAsia"/>
        </w:rPr>
        <w:t>一套完整的</w:t>
      </w:r>
      <w:r>
        <w:t>产品全生命周期研发指南或者操作指引。</w:t>
      </w:r>
      <w:r>
        <w:rPr>
          <w:rFonts w:hint="eastAsia"/>
        </w:rPr>
        <w:t>这套指南将为</w:t>
      </w:r>
      <w:r>
        <w:t>各</w:t>
      </w:r>
      <w:r>
        <w:rPr>
          <w:rFonts w:hint="eastAsia"/>
        </w:rPr>
        <w:t>业务单位提供</w:t>
      </w:r>
      <w:r>
        <w:t>参考，</w:t>
      </w:r>
      <w:r>
        <w:rPr>
          <w:rFonts w:hint="eastAsia"/>
        </w:rPr>
        <w:t>并根据</w:t>
      </w:r>
      <w:r>
        <w:t>产品类型、研发模式及业务规模的不同进行自定义</w:t>
      </w:r>
      <w:r>
        <w:rPr>
          <w:rFonts w:hint="eastAsia"/>
        </w:rPr>
        <w:t>。通过这种方式，将</w:t>
      </w:r>
      <w:r>
        <w:t>提高集中集约赋能科研人才效率，为二所科研人才</w:t>
      </w:r>
      <w:r>
        <w:rPr>
          <w:rFonts w:hint="eastAsia"/>
        </w:rPr>
        <w:t>的</w:t>
      </w:r>
      <w:r>
        <w:t>协同和传承奠定</w:t>
      </w:r>
      <w:r>
        <w:rPr>
          <w:rFonts w:hint="eastAsia"/>
        </w:rPr>
        <w:t>坚实</w:t>
      </w:r>
      <w:r>
        <w:t>基础</w:t>
      </w:r>
      <w:r>
        <w:rPr>
          <w:rFonts w:hint="eastAsia"/>
        </w:rPr>
        <w:t>。</w:t>
      </w:r>
    </w:p>
    <w:p>
      <w:pPr>
        <w:ind w:firstLine="560"/>
      </w:pPr>
      <w:r>
        <w:rPr>
          <w:rFonts w:hint="eastAsia"/>
        </w:rPr>
        <w:t>在科研人才能力方面，考虑到二所各科研人员分布在各业务单位，规模均不大，因此建议科研以虚拟非正式组织的形式，如成立虚拟研发能力中心，全面盘点二所的科研资源和人才。这包括提供产业情报、科研情报、科研成果共享，以及常用工具链等科研资源包，以强化软硬件工程能力，实现集约化的赋能效应。此举可以提高科研成果转化效率，缩短科研或产品研发周期。此外，为了提升二所的研发项目管理能力，建议组织项目经理进行项目管理PMP培训，逐步形成二所的研发项目管理流程和技术规范体系（如软件开发标准，详见图4-19）。</w:t>
      </w:r>
    </w:p>
    <w:p>
      <w:pPr>
        <w:widowControl/>
        <w:numPr>
          <w:ilvl w:val="255"/>
          <w:numId w:val="0"/>
        </w:numPr>
        <w:jc w:val="center"/>
      </w:pPr>
      <w:r>
        <w:drawing>
          <wp:inline distT="0" distB="0" distL="114300" distR="114300">
            <wp:extent cx="2265680" cy="1943735"/>
            <wp:effectExtent l="0" t="0" r="20320" b="12065"/>
            <wp:docPr id="7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9"/>
                    <pic:cNvPicPr>
                      <a:picLocks noChangeAspect="1"/>
                    </pic:cNvPicPr>
                  </pic:nvPicPr>
                  <pic:blipFill>
                    <a:blip r:embed="rId45"/>
                    <a:stretch>
                      <a:fillRect/>
                    </a:stretch>
                  </pic:blipFill>
                  <pic:spPr>
                    <a:xfrm>
                      <a:off x="0" y="0"/>
                      <a:ext cx="2265680" cy="1943735"/>
                    </a:xfrm>
                    <a:prstGeom prst="roundRect">
                      <a:avLst/>
                    </a:prstGeom>
                  </pic:spPr>
                </pic:pic>
              </a:graphicData>
            </a:graphic>
          </wp:inline>
        </w:drawing>
      </w:r>
    </w:p>
    <w:p>
      <w:pPr>
        <w:ind w:firstLine="0" w:firstLineChars="0"/>
        <w:jc w:val="center"/>
        <w:rPr>
          <w:sz w:val="24"/>
          <w:szCs w:val="21"/>
        </w:rPr>
      </w:pPr>
      <w:r>
        <w:rPr>
          <w:rFonts w:hint="eastAsia"/>
          <w:sz w:val="24"/>
          <w:szCs w:val="21"/>
        </w:rPr>
        <w:t>图 4-19 基于数字化模型构建的研发体系</w:t>
      </w:r>
    </w:p>
    <w:p>
      <w:pPr>
        <w:numPr>
          <w:ilvl w:val="0"/>
          <w:numId w:val="24"/>
        </w:numPr>
        <w:ind w:firstLine="562"/>
        <w:rPr>
          <w:lang w:bidi="ar"/>
        </w:rPr>
      </w:pPr>
      <w:r>
        <w:rPr>
          <w:rFonts w:hint="eastAsia"/>
          <w:b/>
          <w:bCs/>
        </w:rPr>
        <w:t>通过构建新型研发技术平台，以提高全所正向科研效率：</w:t>
      </w:r>
      <w:r>
        <w:rPr>
          <w:lang w:bidi="ar"/>
        </w:rPr>
        <w:t>当前科研团队</w:t>
      </w:r>
      <w:r>
        <w:rPr>
          <w:rFonts w:hint="eastAsia"/>
          <w:lang w:bidi="ar"/>
        </w:rPr>
        <w:t>在组织结构上</w:t>
      </w:r>
      <w:r>
        <w:rPr>
          <w:lang w:bidi="ar"/>
        </w:rPr>
        <w:t>较为分散，</w:t>
      </w:r>
      <w:r>
        <w:rPr>
          <w:rFonts w:hint="eastAsia"/>
          <w:lang w:bidi="ar"/>
        </w:rPr>
        <w:t>且</w:t>
      </w:r>
      <w:r>
        <w:rPr>
          <w:lang w:bidi="ar"/>
        </w:rPr>
        <w:t>规模</w:t>
      </w:r>
      <w:r>
        <w:rPr>
          <w:rFonts w:hint="eastAsia"/>
          <w:lang w:bidi="ar"/>
        </w:rPr>
        <w:t>相对</w:t>
      </w:r>
      <w:r>
        <w:rPr>
          <w:lang w:bidi="ar"/>
        </w:rPr>
        <w:t>较小</w:t>
      </w:r>
      <w:r>
        <w:rPr>
          <w:rFonts w:hint="eastAsia"/>
          <w:lang w:bidi="ar"/>
        </w:rPr>
        <w:t>，为此需要构建新型研发技术平台。未来，</w:t>
      </w:r>
      <w:r>
        <w:t>随</w:t>
      </w:r>
      <w:r>
        <w:rPr>
          <w:rFonts w:hint="eastAsia"/>
        </w:rPr>
        <w:t>着</w:t>
      </w:r>
      <w:r>
        <w:t>项目流程、制度、管理模式的不断</w:t>
      </w:r>
      <w:r>
        <w:rPr>
          <w:rFonts w:hint="eastAsia"/>
          <w:lang w:bidi="ar"/>
        </w:rPr>
        <w:t>优化和改进，</w:t>
      </w:r>
      <w:r>
        <w:t>在</w:t>
      </w:r>
      <w:r>
        <w:rPr>
          <w:rFonts w:hint="eastAsia"/>
        </w:rPr>
        <w:t>技术平台</w:t>
      </w:r>
      <w:r>
        <w:t>建设初期，可以选择某些成熟</w:t>
      </w:r>
      <w:r>
        <w:rPr>
          <w:rFonts w:hint="eastAsia"/>
        </w:rPr>
        <w:t>的</w:t>
      </w:r>
      <w:r>
        <w:t>项目作为蓝本</w:t>
      </w:r>
      <w:r>
        <w:rPr>
          <w:rFonts w:hint="eastAsia"/>
          <w:lang w:bidi="ar"/>
        </w:rPr>
        <w:t>进行</w:t>
      </w:r>
      <w:r>
        <w:t>试点</w:t>
      </w:r>
      <w:r>
        <w:rPr>
          <w:rFonts w:hint="eastAsia"/>
        </w:rPr>
        <w:t>。构建新型研发技术平台</w:t>
      </w:r>
      <w:r>
        <w:rPr>
          <w:rFonts w:hint="eastAsia"/>
          <w:lang w:bidi="ar"/>
        </w:rPr>
        <w:t>，要实现以下三点目标。</w:t>
      </w:r>
      <w:r>
        <w:t>一是对研发项目、研发过程以及技术成果进行集中有序</w:t>
      </w:r>
      <w:r>
        <w:rPr>
          <w:rFonts w:hint="eastAsia"/>
        </w:rPr>
        <w:t>地</w:t>
      </w:r>
      <w:r>
        <w:t>管理，</w:t>
      </w:r>
      <w:r>
        <w:rPr>
          <w:rFonts w:hint="eastAsia"/>
        </w:rPr>
        <w:t>从而</w:t>
      </w:r>
      <w:r>
        <w:t>提升工作效率。二是通过科研及技术成果的统一协同管理，促进科研成果</w:t>
      </w:r>
      <w:r>
        <w:rPr>
          <w:rFonts w:hint="eastAsia"/>
        </w:rPr>
        <w:t>的</w:t>
      </w:r>
      <w:r>
        <w:t>转化</w:t>
      </w:r>
      <w:r>
        <w:rPr>
          <w:rFonts w:hint="eastAsia"/>
        </w:rPr>
        <w:t>和应用</w:t>
      </w:r>
      <w:r>
        <w:t>。三是从技术上</w:t>
      </w:r>
      <w:r>
        <w:rPr>
          <w:lang w:bidi="ar"/>
        </w:rPr>
        <w:t>打造敏捷的数字化软硬件设计平台、仿真研发体系</w:t>
      </w:r>
      <w:r>
        <w:rPr>
          <w:rFonts w:hint="eastAsia"/>
          <w:lang w:bidi="ar"/>
        </w:rPr>
        <w:t>，实现</w:t>
      </w:r>
      <w:r>
        <w:t>基于数字化模型构建的研发体系</w:t>
      </w:r>
      <w:r>
        <w:rPr>
          <w:rFonts w:hint="eastAsia"/>
          <w:lang w:bidi="ar"/>
        </w:rPr>
        <w:t>（详</w:t>
      </w:r>
      <w:r>
        <w:rPr>
          <w:lang w:bidi="ar"/>
        </w:rPr>
        <w:t>见图</w:t>
      </w:r>
      <w:r>
        <w:rPr>
          <w:rFonts w:hint="eastAsia"/>
          <w:lang w:bidi="ar"/>
        </w:rPr>
        <w:t>4-20）。</w:t>
      </w:r>
    </w:p>
    <w:p>
      <w:pPr>
        <w:ind w:firstLine="560"/>
        <w:rPr>
          <w:lang w:bidi="ar"/>
        </w:rPr>
      </w:pPr>
      <w:r>
        <w:rPr>
          <w:rFonts w:hint="eastAsia"/>
          <w:lang w:bidi="ar"/>
        </w:rPr>
        <w:t>新型研发技术平台将有助于</w:t>
      </w:r>
      <w:r>
        <w:rPr>
          <w:lang w:bidi="ar"/>
        </w:rPr>
        <w:t>实现产品设计创新的高效、协同和资源共享，</w:t>
      </w:r>
      <w:r>
        <w:rPr>
          <w:rFonts w:hint="eastAsia"/>
          <w:lang w:bidi="ar"/>
        </w:rPr>
        <w:t>确保</w:t>
      </w:r>
      <w:r>
        <w:rPr>
          <w:lang w:bidi="ar"/>
        </w:rPr>
        <w:t>在不同业务单位之间、研发与生产之间实现无缝衔接，提高技术创新产出效率，降低创新成本，</w:t>
      </w:r>
      <w:r>
        <w:rPr>
          <w:rFonts w:hint="eastAsia"/>
          <w:lang w:bidi="ar"/>
        </w:rPr>
        <w:t>并</w:t>
      </w:r>
      <w:r>
        <w:rPr>
          <w:lang w:bidi="ar"/>
        </w:rPr>
        <w:t>依靠技术创新来引领市场和</w:t>
      </w:r>
      <w:r>
        <w:rPr>
          <w:rFonts w:hint="eastAsia"/>
          <w:lang w:bidi="ar"/>
        </w:rPr>
        <w:t>满足</w:t>
      </w:r>
      <w:r>
        <w:rPr>
          <w:lang w:bidi="ar"/>
        </w:rPr>
        <w:t>客户需求</w:t>
      </w:r>
      <w:r>
        <w:rPr>
          <w:rFonts w:hint="eastAsia"/>
          <w:lang w:bidi="ar"/>
        </w:rPr>
        <w:t>（具</w:t>
      </w:r>
      <w:r>
        <w:rPr>
          <w:lang w:bidi="ar"/>
        </w:rPr>
        <w:t>体可参考中科院的案例</w:t>
      </w:r>
      <w:r>
        <w:rPr>
          <w:rFonts w:hint="eastAsia"/>
          <w:lang w:bidi="ar"/>
        </w:rPr>
        <w:t>）</w:t>
      </w:r>
      <w:r>
        <w:rPr>
          <w:lang w:bidi="ar"/>
        </w:rPr>
        <w:t>。</w:t>
      </w:r>
    </w:p>
    <w:p>
      <w:pPr>
        <w:widowControl/>
        <w:numPr>
          <w:ilvl w:val="255"/>
          <w:numId w:val="0"/>
        </w:numPr>
        <w:jc w:val="center"/>
      </w:pPr>
      <w:r>
        <w:rPr>
          <w:rFonts w:hint="eastAsia"/>
        </w:rPr>
        <w:drawing>
          <wp:inline distT="0" distB="0" distL="114300" distR="114300">
            <wp:extent cx="5271770" cy="2559685"/>
            <wp:effectExtent l="0" t="0" r="11430" b="5715"/>
            <wp:docPr id="77" name="图片 77" descr="截屏2023-12-08 下午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3-12-08 下午5.36.56"/>
                    <pic:cNvPicPr>
                      <a:picLocks noChangeAspect="1"/>
                    </pic:cNvPicPr>
                  </pic:nvPicPr>
                  <pic:blipFill>
                    <a:blip r:embed="rId46"/>
                    <a:stretch>
                      <a:fillRect/>
                    </a:stretch>
                  </pic:blipFill>
                  <pic:spPr>
                    <a:xfrm>
                      <a:off x="0" y="0"/>
                      <a:ext cx="5271770" cy="2559685"/>
                    </a:xfrm>
                    <a:prstGeom prst="rect">
                      <a:avLst/>
                    </a:prstGeom>
                  </pic:spPr>
                </pic:pic>
              </a:graphicData>
            </a:graphic>
          </wp:inline>
        </w:drawing>
      </w:r>
    </w:p>
    <w:p>
      <w:pPr>
        <w:ind w:firstLine="0" w:firstLineChars="0"/>
        <w:jc w:val="center"/>
        <w:rPr>
          <w:sz w:val="24"/>
          <w:szCs w:val="21"/>
        </w:rPr>
      </w:pPr>
      <w:r>
        <w:rPr>
          <w:rFonts w:hint="eastAsia"/>
          <w:sz w:val="24"/>
          <w:szCs w:val="21"/>
        </w:rPr>
        <w:t xml:space="preserve">图 </w:t>
      </w:r>
      <w:r>
        <w:rPr>
          <w:sz w:val="24"/>
          <w:szCs w:val="21"/>
        </w:rPr>
        <w:t>4-2</w:t>
      </w:r>
      <w:r>
        <w:rPr>
          <w:rFonts w:hint="eastAsia"/>
          <w:sz w:val="24"/>
          <w:szCs w:val="21"/>
        </w:rPr>
        <w:t>0</w:t>
      </w:r>
      <w:r>
        <w:rPr>
          <w:sz w:val="24"/>
          <w:szCs w:val="21"/>
        </w:rPr>
        <w:t xml:space="preserve"> 研发技术平台参考示意</w:t>
      </w:r>
    </w:p>
    <w:p>
      <w:pPr>
        <w:pStyle w:val="5"/>
        <w:ind w:firstLine="0"/>
      </w:pPr>
      <w:r>
        <w:t>集成供应链</w:t>
      </w:r>
      <w:r>
        <w:rPr>
          <w:rFonts w:hint="eastAsia"/>
        </w:rPr>
        <w:t>业务域现状分析</w:t>
      </w:r>
    </w:p>
    <w:p>
      <w:pPr>
        <w:pStyle w:val="6"/>
      </w:pPr>
      <w:r>
        <w:rPr>
          <w:rFonts w:hint="eastAsia"/>
        </w:rPr>
        <w:t>集成供应链业务域痛点</w:t>
      </w:r>
    </w:p>
    <w:p>
      <w:pPr>
        <w:numPr>
          <w:ilvl w:val="-1"/>
          <w:numId w:val="0"/>
        </w:numPr>
        <w:ind w:left="0" w:firstLine="560"/>
      </w:pPr>
      <w:r>
        <w:rPr>
          <w:rFonts w:hint="eastAsia"/>
          <w:b/>
          <w:bCs/>
          <w:lang w:val="en-US" w:eastAsia="zh-CN"/>
        </w:rPr>
        <w:t>采购</w:t>
      </w:r>
      <w:r>
        <w:rPr>
          <w:rFonts w:hint="eastAsia"/>
          <w:b/>
          <w:bCs/>
        </w:rPr>
        <w:t>效率和成本控制难以满足当前需求</w:t>
      </w:r>
      <w:r>
        <w:rPr>
          <w:rFonts w:hint="eastAsia"/>
          <w:b/>
          <w:bCs/>
          <w:lang w:eastAsia="zh-CN"/>
        </w:rPr>
        <w:t>：</w:t>
      </w:r>
      <w:r>
        <w:rPr>
          <w:rFonts w:hint="eastAsia"/>
        </w:rPr>
        <w:t>二所涉及的专业领域广泛，同时承担着科研和产业化项目的任务。因此，其采购需求计划复杂多样，包括各种品种、数量少、频次低、通用性小、总金额较低、需求紧急和专业性要求高等特点。由于这些特点，二所主要依赖于供应商主动上门推销或通过网络比价的方式进行采购。面对大批量采购需求时，传统采购方式很难全面兼顾，导致内外耗费大量的时间和人力。此外，</w:t>
      </w:r>
      <w:r>
        <w:t>由于采购渠道复杂、信息多元化，</w:t>
      </w:r>
      <w:r>
        <w:rPr>
          <w:rFonts w:hint="eastAsia"/>
        </w:rPr>
        <w:t>二所的</w:t>
      </w:r>
      <w:r>
        <w:t>采购价格</w:t>
      </w:r>
      <w:r>
        <w:rPr>
          <w:rFonts w:hint="eastAsia"/>
        </w:rPr>
        <w:t>容易</w:t>
      </w:r>
      <w:r>
        <w:t>高于市场平均价格</w:t>
      </w:r>
      <w:r>
        <w:rPr>
          <w:rFonts w:hint="eastAsia"/>
        </w:rPr>
        <w:t>，这不仅影响了采购效率，还可能导致采购成本增加</w:t>
      </w:r>
      <w:r>
        <w:rPr>
          <w:rFonts w:hint="eastAsia"/>
          <w:lang w:eastAsia="zh-CN"/>
        </w:rPr>
        <w:t>。</w:t>
      </w:r>
    </w:p>
    <w:p>
      <w:pPr>
        <w:pStyle w:val="6"/>
      </w:pPr>
      <w:r>
        <w:rPr>
          <w:rFonts w:hint="eastAsia"/>
        </w:rPr>
        <w:t>主要原因分析</w:t>
      </w:r>
    </w:p>
    <w:p>
      <w:pPr>
        <w:numPr>
          <w:ilvl w:val="0"/>
          <w:numId w:val="25"/>
        </w:numPr>
        <w:ind w:firstLine="562"/>
      </w:pPr>
      <w:r>
        <w:rPr>
          <w:rFonts w:hint="eastAsia"/>
          <w:b/>
          <w:bCs/>
        </w:rPr>
        <w:t>二所物料编码缺乏统一性，无法有效评估通用性：</w:t>
      </w:r>
      <w:r>
        <w:rPr>
          <w:rFonts w:hint="eastAsia"/>
        </w:rPr>
        <w:t>由于二所未对所有物料实施统一的编码管理，而是由各单位（企业）自行对其产品或物料进行编码，因此导致编码数量繁多且混乱，无法评估个别物料编码的通用性。此外，采购交易数据仍以纸质文档形式存在，无法及时指导询价和合同报价；同时，缺乏对供应商的入口要求和管理，影响了采购的效率和质量。严重影响了信息化和数字化集成的实施效率，并增加了数据共享和数据治理的成本（详见图4-21）。</w:t>
      </w:r>
    </w:p>
    <w:p>
      <w:pPr>
        <w:widowControl/>
        <w:numPr>
          <w:ilvl w:val="255"/>
          <w:numId w:val="0"/>
        </w:numPr>
        <w:spacing w:line="280" w:lineRule="atLeast"/>
      </w:pPr>
      <w:r>
        <w:rPr>
          <w:rFonts w:hint="eastAsia"/>
        </w:rPr>
        <w:drawing>
          <wp:inline distT="0" distB="0" distL="114300" distR="114300">
            <wp:extent cx="5262245" cy="2780665"/>
            <wp:effectExtent l="0" t="0" r="20955" b="13335"/>
            <wp:docPr id="78" name="图片 78" descr="截屏2023-12-08 下午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3-12-08 下午5.24.55"/>
                    <pic:cNvPicPr>
                      <a:picLocks noChangeAspect="1"/>
                    </pic:cNvPicPr>
                  </pic:nvPicPr>
                  <pic:blipFill>
                    <a:blip r:embed="rId47"/>
                    <a:stretch>
                      <a:fillRect/>
                    </a:stretch>
                  </pic:blipFill>
                  <pic:spPr>
                    <a:xfrm>
                      <a:off x="0" y="0"/>
                      <a:ext cx="5262245" cy="2780665"/>
                    </a:xfrm>
                    <a:prstGeom prst="rect">
                      <a:avLst/>
                    </a:prstGeom>
                  </pic:spPr>
                </pic:pic>
              </a:graphicData>
            </a:graphic>
          </wp:inline>
        </w:drawing>
      </w:r>
    </w:p>
    <w:p>
      <w:pPr>
        <w:ind w:firstLine="0" w:firstLineChars="0"/>
        <w:jc w:val="center"/>
        <w:rPr>
          <w:sz w:val="24"/>
          <w:szCs w:val="21"/>
        </w:rPr>
      </w:pPr>
      <w:r>
        <w:rPr>
          <w:rFonts w:hint="eastAsia"/>
          <w:sz w:val="24"/>
          <w:szCs w:val="21"/>
        </w:rPr>
        <w:t>图 4-21 采购交易全过程示意</w:t>
      </w:r>
    </w:p>
    <w:p>
      <w:pPr>
        <w:numPr>
          <w:ilvl w:val="0"/>
          <w:numId w:val="25"/>
        </w:numPr>
        <w:ind w:firstLine="562"/>
      </w:pPr>
      <w:r>
        <w:rPr>
          <w:rFonts w:hint="eastAsia"/>
          <w:b/>
          <w:bCs/>
        </w:rPr>
        <w:t>二所总部仅发挥采购执行职能，尚未建立集成供应链体系：</w:t>
      </w:r>
      <w:r>
        <w:rPr>
          <w:rFonts w:hint="eastAsia"/>
        </w:rPr>
        <w:t>考虑到二所过去以科研业务为主，采购实行分级采购，总部主要服务于直属科研单位。由于各独立法人企业规模不一，对于以工程为主业务的单位，如电子公司和物流公司等，因其业务规模相对较大，为控制成本并确保采购质量，需要对采购供应链进行端到端的管理，需要二所总部建立集成供应链体系（详见图4-22）。</w:t>
      </w:r>
    </w:p>
    <w:p>
      <w:pPr>
        <w:widowControl/>
        <w:numPr>
          <w:ilvl w:val="255"/>
          <w:numId w:val="0"/>
        </w:numPr>
        <w:spacing w:line="280" w:lineRule="atLeast"/>
        <w:jc w:val="center"/>
      </w:pPr>
      <w:r>
        <w:rPr>
          <w:rFonts w:hint="eastAsia"/>
        </w:rPr>
        <w:drawing>
          <wp:inline distT="0" distB="0" distL="114300" distR="114300">
            <wp:extent cx="4986020" cy="2282825"/>
            <wp:effectExtent l="0" t="0" r="17780" b="3175"/>
            <wp:docPr id="79" name="图片 79" descr="截屏2023-12-08 下午5.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3-12-08 下午5.28.32"/>
                    <pic:cNvPicPr>
                      <a:picLocks noChangeAspect="1"/>
                    </pic:cNvPicPr>
                  </pic:nvPicPr>
                  <pic:blipFill>
                    <a:blip r:embed="rId48"/>
                    <a:stretch>
                      <a:fillRect/>
                    </a:stretch>
                  </pic:blipFill>
                  <pic:spPr>
                    <a:xfrm>
                      <a:off x="0" y="0"/>
                      <a:ext cx="4986020" cy="2282825"/>
                    </a:xfrm>
                    <a:prstGeom prst="rect">
                      <a:avLst/>
                    </a:prstGeom>
                  </pic:spPr>
                </pic:pic>
              </a:graphicData>
            </a:graphic>
          </wp:inline>
        </w:drawing>
      </w:r>
    </w:p>
    <w:p>
      <w:pPr>
        <w:ind w:firstLine="0" w:firstLineChars="0"/>
        <w:jc w:val="center"/>
        <w:rPr>
          <w:sz w:val="24"/>
          <w:szCs w:val="21"/>
        </w:rPr>
      </w:pPr>
      <w:r>
        <w:rPr>
          <w:rFonts w:hint="eastAsia"/>
          <w:sz w:val="24"/>
          <w:szCs w:val="21"/>
        </w:rPr>
        <w:t>图 4-22 集成供应链体系参考示意</w:t>
      </w:r>
    </w:p>
    <w:p>
      <w:pPr>
        <w:pStyle w:val="6"/>
      </w:pPr>
      <w:r>
        <w:rPr>
          <w:rFonts w:hint="eastAsia"/>
        </w:rPr>
        <w:t>提升建议</w:t>
      </w:r>
    </w:p>
    <w:p>
      <w:pPr>
        <w:numPr>
          <w:ilvl w:val="0"/>
          <w:numId w:val="26"/>
        </w:numPr>
        <w:ind w:firstLine="562"/>
      </w:pPr>
      <w:r>
        <w:rPr>
          <w:rFonts w:hint="eastAsia"/>
          <w:b/>
          <w:bCs/>
        </w:rPr>
        <w:t>制定统一的物料编码规则并由专人负责，奠定实施基础：</w:t>
      </w:r>
      <w:r>
        <w:rPr>
          <w:rFonts w:hint="eastAsia"/>
        </w:rPr>
        <w:t>统一物料编码不仅有助于全面分析全所物料的通用性，为</w:t>
      </w:r>
      <w:r>
        <w:rPr>
          <w:rFonts w:hint="eastAsia"/>
          <w:lang w:bidi="ar"/>
        </w:rPr>
        <w:t>科研人员</w:t>
      </w:r>
      <w:r>
        <w:rPr>
          <w:rFonts w:hint="eastAsia"/>
        </w:rPr>
        <w:t>提供</w:t>
      </w:r>
      <w:r>
        <w:rPr>
          <w:rFonts w:hint="eastAsia"/>
          <w:lang w:bidi="ar"/>
        </w:rPr>
        <w:t>更多技术路线</w:t>
      </w:r>
      <w:r>
        <w:rPr>
          <w:rFonts w:hint="eastAsia"/>
        </w:rPr>
        <w:t>选择</w:t>
      </w:r>
      <w:r>
        <w:rPr>
          <w:rFonts w:hint="eastAsia"/>
          <w:lang w:bidi="ar"/>
        </w:rPr>
        <w:t>和</w:t>
      </w:r>
      <w:r>
        <w:rPr>
          <w:rFonts w:hint="eastAsia"/>
        </w:rPr>
        <w:t>器件选型方面的辅助，从而提升集中采购能力，同时还能为各业务单位的供应链数字化集成奠定坚实基础。</w:t>
      </w:r>
    </w:p>
    <w:p>
      <w:pPr>
        <w:numPr>
          <w:ilvl w:val="0"/>
          <w:numId w:val="26"/>
        </w:numPr>
        <w:ind w:firstLine="562"/>
      </w:pPr>
      <w:r>
        <w:rPr>
          <w:rFonts w:hint="eastAsia"/>
          <w:b/>
          <w:bCs/>
        </w:rPr>
        <w:t>选取试点单位，建立全生命周期的供应链管理数字化平台，从采购职能向集成供应链转变：</w:t>
      </w:r>
      <w:r>
        <w:rPr>
          <w:rFonts w:hint="eastAsia"/>
        </w:rPr>
        <w:t>为推动供应链管理的数字化转型，可计划选取试点单位，建立全生命周期的供应链管理数字化平台，该平台将打通招投标、供应商关系和物流等各个环节。通过试点单位，二所将建立一套从供应商寻源、认证、采购、仓储、物流到最终客户的闭环流程定义，以确保供应链的高效运转和满足业务需求。通过招投标平台对接供应链管理数字化平台，各业务单位的招投标业务均可在该平台上发起并运作。该平台将及时发布招标信息，加强供应商管理和协同，从而提高采购透明度和效率。此外，还可以通过供应链管理数字化平台对材料采购进行全流程管理，实现全流程可溯源，提高供应商的管理协同能力。这将极大程度减轻采购工作的繁重程度，提高工作效率。在未来，二所需要梳理采购的主要模式和流程，并明确总部与各业务单位的角色分工。逐步固化和落实总部供应商关系管理的职责、管理流程、标准要求和考核要求等内容，以推动供应链管理的持续改进和发展，这将有助于从采购职能向集成供应链的转变。</w:t>
      </w:r>
    </w:p>
    <w:p>
      <w:pPr>
        <w:pStyle w:val="5"/>
        <w:ind w:firstLine="0"/>
      </w:pPr>
      <w:r>
        <w:t>智能制造</w:t>
      </w:r>
      <w:r>
        <w:rPr>
          <w:rFonts w:hint="eastAsia"/>
        </w:rPr>
        <w:t>业务域现状分析</w:t>
      </w:r>
    </w:p>
    <w:p>
      <w:pPr>
        <w:pStyle w:val="6"/>
      </w:pPr>
      <w:r>
        <w:rPr>
          <w:rFonts w:hint="eastAsia"/>
        </w:rPr>
        <w:t>智能制造业务域痛点</w:t>
      </w:r>
    </w:p>
    <w:p>
      <w:pPr>
        <w:ind w:left="-2" w:firstLine="562" w:firstLineChars="0"/>
      </w:pPr>
      <w:r>
        <w:t>（1）</w:t>
      </w:r>
      <w:r>
        <w:rPr>
          <w:rFonts w:hint="eastAsia"/>
          <w:b/>
          <w:bCs/>
        </w:rPr>
        <w:t>多基地中小型制造规模在全面智能制造升级过程中，难以实现经济效益平衡：</w:t>
      </w:r>
      <w:r>
        <w:rPr>
          <w:rFonts w:hint="eastAsia"/>
        </w:rPr>
        <w:t>二所年度制造产值在2亿-3亿以内，属于中小型制造规模，并拥有多个生产基地。目前，简阳基地正在规划中。为了实现整体全面智能制造转型，二所需要依赖各业务单位产能规模的支持，达到投入产出的经济效益平衡点。</w:t>
      </w:r>
    </w:p>
    <w:p>
      <w:pPr>
        <w:ind w:firstLine="560"/>
      </w:pPr>
      <w:r>
        <w:t>（2）</w:t>
      </w:r>
      <w:r>
        <w:rPr>
          <w:rFonts w:hint="eastAsia"/>
          <w:b/>
          <w:bCs/>
        </w:rPr>
        <w:t>已经规划智能制造集成，但需要二所统一“人财物”数字化平台：</w:t>
      </w:r>
      <w:r>
        <w:rPr>
          <w:rFonts w:hint="eastAsia"/>
        </w:rPr>
        <w:t>物流公司的生产规模相对较大，已制定了完整的4.0智能制造规划和实施方案，目前智能制造成熟度接近1.0。物流公司正在做制造流程体系建设，</w:t>
      </w:r>
      <w:r>
        <w:rPr>
          <w:rFonts w:ascii="Arial" w:hAnsi="Arial"/>
        </w:rPr>
        <w:t>已</w:t>
      </w:r>
      <w:r>
        <w:rPr>
          <w:rFonts w:hint="eastAsia"/>
        </w:rPr>
        <w:t>经</w:t>
      </w:r>
      <w:r>
        <w:rPr>
          <w:rFonts w:ascii="Arial" w:hAnsi="Arial"/>
        </w:rPr>
        <w:t>建立</w:t>
      </w:r>
      <w:r>
        <w:rPr>
          <w:rFonts w:hint="eastAsia" w:ascii="Arial" w:hAnsi="Arial"/>
        </w:rPr>
        <w:t>了</w:t>
      </w:r>
      <w:r>
        <w:rPr>
          <w:rFonts w:ascii="Arial" w:hAnsi="Arial"/>
        </w:rPr>
        <w:t>工业物联网平台</w:t>
      </w:r>
      <w:r>
        <w:rPr>
          <w:rFonts w:hint="eastAsia" w:ascii="Arial" w:hAnsi="Arial"/>
        </w:rPr>
        <w:t>和</w:t>
      </w:r>
      <w:r>
        <w:rPr>
          <w:rFonts w:ascii="Arial" w:hAnsi="Arial"/>
        </w:rPr>
        <w:t>部分系统，</w:t>
      </w:r>
      <w:r>
        <w:rPr>
          <w:rFonts w:hint="eastAsia" w:ascii="Arial" w:hAnsi="Arial"/>
        </w:rPr>
        <w:t>但</w:t>
      </w:r>
      <w:r>
        <w:rPr>
          <w:rFonts w:hint="eastAsia"/>
        </w:rPr>
        <w:t>尚</w:t>
      </w:r>
      <w:r>
        <w:rPr>
          <w:rFonts w:ascii="Arial" w:hAnsi="Arial"/>
        </w:rPr>
        <w:t>需</w:t>
      </w:r>
      <w:r>
        <w:rPr>
          <w:rFonts w:hint="eastAsia"/>
        </w:rPr>
        <w:t>构</w:t>
      </w:r>
      <w:r>
        <w:rPr>
          <w:rFonts w:ascii="Arial" w:hAnsi="Arial"/>
        </w:rPr>
        <w:t>建</w:t>
      </w:r>
      <w:r>
        <w:rPr>
          <w:rFonts w:cs="Times New Roman"/>
        </w:rPr>
        <w:t>MES系</w:t>
      </w:r>
      <w:r>
        <w:rPr>
          <w:rFonts w:ascii="Arial" w:hAnsi="Arial"/>
        </w:rPr>
        <w:t>统</w:t>
      </w:r>
      <w:r>
        <w:rPr>
          <w:rFonts w:hint="eastAsia" w:ascii="Arial" w:hAnsi="Arial"/>
        </w:rPr>
        <w:t>以</w:t>
      </w:r>
      <w:r>
        <w:rPr>
          <w:rFonts w:hint="eastAsia"/>
        </w:rPr>
        <w:t>实现</w:t>
      </w:r>
      <w:r>
        <w:rPr>
          <w:rFonts w:ascii="Arial" w:hAnsi="Arial"/>
        </w:rPr>
        <w:t>供应链、物流、财务和人力资源等数据</w:t>
      </w:r>
      <w:r>
        <w:rPr>
          <w:rFonts w:hint="eastAsia"/>
        </w:rPr>
        <w:t>的集成。在未来的规划中，物流公司正在规划中的系统有PLM系统（产品全生命周期管理系统，部分功能已经在探索）、ERP系统（平台运营计划管理系统）、MES系统以及基于BIM与CAD的流程规划功能套件等。然而，目前仍存在一些棘手问题，例如工程、项目、产品、物料编号尚未制定统一标准，这会影响智能制造的集成效果。</w:t>
      </w:r>
    </w:p>
    <w:p>
      <w:pPr>
        <w:pStyle w:val="6"/>
      </w:pPr>
      <w:r>
        <w:rPr>
          <w:rFonts w:hint="eastAsia"/>
        </w:rPr>
        <w:t>主要原因分析</w:t>
      </w:r>
    </w:p>
    <w:p>
      <w:pPr>
        <w:numPr>
          <w:ilvl w:val="255"/>
          <w:numId w:val="0"/>
        </w:numPr>
        <w:ind w:firstLine="560" w:firstLineChars="200"/>
      </w:pPr>
      <w:r>
        <w:rPr>
          <w:rFonts w:hint="eastAsia"/>
        </w:rPr>
        <w:t>（1）</w:t>
      </w:r>
      <w:r>
        <w:rPr>
          <w:rFonts w:hint="eastAsia"/>
          <w:b/>
          <w:bCs/>
        </w:rPr>
        <w:t>二所目前仍在科研至产业化的探索过程中，各业务单位的制造规模相对有限：</w:t>
      </w:r>
      <w:r>
        <w:rPr>
          <w:rFonts w:hint="eastAsia"/>
        </w:rPr>
        <w:t>二所涉及的生产企业包括航材（科研人员自行首台套组装或者小批量为主）、六维航化（流程性化工类生产）、空管公司（小批量出货，最后组装环节）</w:t>
      </w:r>
      <w:r>
        <w:rPr>
          <w:rFonts w:hint="eastAsia"/>
          <w:lang w:eastAsia="zh-CN"/>
        </w:rPr>
        <w:t>、</w:t>
      </w:r>
      <w:r>
        <w:rPr>
          <w:rFonts w:hint="eastAsia"/>
        </w:rPr>
        <w:t>电子公司下属公司物流公司（离散性制造）。这些企业的规模均不大，且分散在不同基地，工艺流程完全不同，制造技能可复用性较低。如二所的行李系统业务已经处于行业领先地位，但若没有其他制造业务的增长来源，其产能规划将受到限制，进而影响其智能制造的升级投入。</w:t>
      </w:r>
    </w:p>
    <w:p>
      <w:pPr>
        <w:ind w:firstLine="560"/>
      </w:pPr>
      <w:r>
        <w:rPr>
          <w:rFonts w:hint="eastAsia"/>
        </w:rPr>
        <w:t>（2）物流公司已经规划增长的制造业务，还在筹备期。物流公司生产规模规划从2023年产值2500万、到2025年产值6000万，2030年产值实现2亿元，业务来源包括公司自己订单、二所委托订单、外部接单。未来生产产品方向、生产模式、人员配比、管理方式等还在策划、准备和储备中。</w:t>
      </w:r>
    </w:p>
    <w:p>
      <w:pPr>
        <w:pStyle w:val="6"/>
      </w:pPr>
      <w:r>
        <w:rPr>
          <w:rFonts w:hint="eastAsia"/>
        </w:rPr>
        <w:t>提升建议</w:t>
      </w:r>
    </w:p>
    <w:p>
      <w:pPr>
        <w:widowControl/>
        <w:numPr>
          <w:ilvl w:val="255"/>
          <w:numId w:val="0"/>
        </w:numPr>
        <w:ind w:firstLine="560" w:firstLineChars="200"/>
        <w:jc w:val="left"/>
        <w:rPr>
          <w:lang w:bidi="ar"/>
        </w:rPr>
      </w:pPr>
      <w:r>
        <w:rPr>
          <w:rFonts w:hint="eastAsia"/>
          <w:lang w:bidi="ar"/>
        </w:rPr>
        <w:t>（1）</w:t>
      </w:r>
      <w:r>
        <w:rPr>
          <w:rFonts w:hint="eastAsia"/>
          <w:b/>
          <w:bCs/>
          <w:lang w:bidi="ar"/>
        </w:rPr>
        <w:t>在各业务单位内测算数字化升级投入产出，以确定场景的优先级：</w:t>
      </w:r>
      <w:r>
        <w:rPr>
          <w:rFonts w:hint="eastAsia"/>
        </w:rPr>
        <w:t>通过试点单位的智能制造实践，推动和完善集成所需的配套规范和业务流程。再</w:t>
      </w:r>
      <w:r>
        <w:rPr>
          <w:rFonts w:hint="eastAsia"/>
          <w:lang w:bidi="ar"/>
        </w:rPr>
        <w:t>根据业务市场空间测算和产能规划，寻找合适的场景，并精确测算投入产出的经济性，以逐步实现智能化升级或改造。对于批量产品，致力于实现生产智能化，包括自动化、可视化、柔性化和数字化。致力于实现生产和服务过程的设备自动化、机械少人化以及管理可视化，并推动排程柔性化。同时，积极探索规模化定制，以高效率低成本满足客户的个性化需求。</w:t>
      </w:r>
    </w:p>
    <w:p>
      <w:pPr>
        <w:widowControl/>
        <w:numPr>
          <w:ilvl w:val="255"/>
          <w:numId w:val="0"/>
        </w:numPr>
        <w:ind w:firstLine="560" w:firstLineChars="200"/>
        <w:jc w:val="left"/>
        <w:rPr>
          <w:lang w:bidi="ar"/>
        </w:rPr>
      </w:pPr>
      <w:r>
        <w:rPr>
          <w:rFonts w:hint="eastAsia"/>
          <w:lang w:bidi="ar"/>
        </w:rPr>
        <w:t>（2）</w:t>
      </w:r>
      <w:r>
        <w:rPr>
          <w:rFonts w:hint="eastAsia"/>
          <w:b/>
          <w:bCs/>
          <w:lang w:bidi="ar"/>
        </w:rPr>
        <w:t>构建工业物联网平台，为各业务单位提供智能制造数字化基础设施：</w:t>
      </w:r>
      <w:r>
        <w:rPr>
          <w:rFonts w:hint="eastAsia"/>
          <w:lang w:bidi="ar"/>
        </w:rPr>
        <w:t>通过示范区为产业链提供智能制造赋能。根据航空产业网统计，我国民航制造企业中，57%为中小型民营企业（详见图4-23）。四川地区拥有200多家民航制造企业，位列全国第四（详见图4-24）。待二所智能制造探索成功后，可以通过示范区为产业链提供智能制造基础平台，如工业物联网平台，从而形成产业链集群效益，推动二所制造业务的智能化转型和发展。</w:t>
      </w:r>
    </w:p>
    <w:p>
      <w:pPr>
        <w:ind w:firstLine="0" w:firstLineChars="0"/>
        <w:jc w:val="center"/>
      </w:pPr>
      <w:r>
        <w:drawing>
          <wp:inline distT="0" distB="0" distL="114300" distR="114300">
            <wp:extent cx="2843530" cy="1902460"/>
            <wp:effectExtent l="0" t="0" r="1270" b="2540"/>
            <wp:docPr id="80" name="图片 80" descr="截屏2023-12-08 下午1.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3-12-08 下午1.11.46"/>
                    <pic:cNvPicPr>
                      <a:picLocks noChangeAspect="1"/>
                    </pic:cNvPicPr>
                  </pic:nvPicPr>
                  <pic:blipFill>
                    <a:blip r:embed="rId49"/>
                    <a:stretch>
                      <a:fillRect/>
                    </a:stretch>
                  </pic:blipFill>
                  <pic:spPr>
                    <a:xfrm>
                      <a:off x="0" y="0"/>
                      <a:ext cx="2843530" cy="1902460"/>
                    </a:xfrm>
                    <a:prstGeom prst="rect">
                      <a:avLst/>
                    </a:prstGeom>
                  </pic:spPr>
                </pic:pic>
              </a:graphicData>
            </a:graphic>
          </wp:inline>
        </w:drawing>
      </w:r>
    </w:p>
    <w:p>
      <w:pPr>
        <w:ind w:firstLine="0" w:firstLineChars="0"/>
        <w:jc w:val="center"/>
        <w:rPr>
          <w:sz w:val="24"/>
          <w:szCs w:val="24"/>
          <w:lang w:bidi="ar"/>
        </w:rPr>
      </w:pPr>
      <w:r>
        <w:rPr>
          <w:rFonts w:hint="eastAsia"/>
          <w:sz w:val="24"/>
          <w:szCs w:val="24"/>
        </w:rPr>
        <w:t>图4-23 2023年中国民航制造企业性质分布</w:t>
      </w:r>
    </w:p>
    <w:p>
      <w:pPr>
        <w:widowControl/>
        <w:numPr>
          <w:ilvl w:val="255"/>
          <w:numId w:val="0"/>
        </w:numPr>
        <w:jc w:val="center"/>
        <w:rPr>
          <w:lang w:bidi="ar"/>
        </w:rPr>
      </w:pPr>
      <w:r>
        <w:rPr>
          <w:lang w:bidi="ar"/>
        </w:rPr>
        <w:drawing>
          <wp:inline distT="0" distB="0" distL="114300" distR="114300">
            <wp:extent cx="3533140" cy="2361565"/>
            <wp:effectExtent l="0" t="0" r="22860" b="635"/>
            <wp:docPr id="81" name="图片 81" descr="截屏2023-12-08 下午12.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截屏2023-12-08 下午12.36.48"/>
                    <pic:cNvPicPr>
                      <a:picLocks noChangeAspect="1"/>
                    </pic:cNvPicPr>
                  </pic:nvPicPr>
                  <pic:blipFill>
                    <a:blip r:embed="rId50"/>
                    <a:stretch>
                      <a:fillRect/>
                    </a:stretch>
                  </pic:blipFill>
                  <pic:spPr>
                    <a:xfrm>
                      <a:off x="0" y="0"/>
                      <a:ext cx="3533140" cy="2361565"/>
                    </a:xfrm>
                    <a:prstGeom prst="rect">
                      <a:avLst/>
                    </a:prstGeom>
                  </pic:spPr>
                </pic:pic>
              </a:graphicData>
            </a:graphic>
          </wp:inline>
        </w:drawing>
      </w:r>
    </w:p>
    <w:p>
      <w:pPr>
        <w:widowControl/>
        <w:numPr>
          <w:ilvl w:val="255"/>
          <w:numId w:val="0"/>
        </w:numPr>
        <w:jc w:val="center"/>
        <w:rPr>
          <w:sz w:val="24"/>
          <w:szCs w:val="21"/>
          <w:lang w:bidi="ar"/>
        </w:rPr>
      </w:pPr>
      <w:r>
        <w:rPr>
          <w:rFonts w:hint="eastAsia"/>
          <w:sz w:val="24"/>
          <w:szCs w:val="21"/>
          <w:lang w:bidi="ar"/>
        </w:rPr>
        <w:t>图4-24 2023年中国民航制造企业地域分布</w:t>
      </w:r>
    </w:p>
    <w:p>
      <w:pPr>
        <w:pStyle w:val="5"/>
        <w:ind w:firstLine="0"/>
      </w:pPr>
      <w:r>
        <w:t>检验检测/审定</w:t>
      </w:r>
      <w:r>
        <w:rPr>
          <w:rFonts w:hint="eastAsia"/>
        </w:rPr>
        <w:t>业务域现状分析</w:t>
      </w:r>
    </w:p>
    <w:p>
      <w:pPr>
        <w:pStyle w:val="6"/>
      </w:pPr>
      <w:r>
        <w:rPr>
          <w:rFonts w:hint="eastAsia"/>
        </w:rPr>
        <w:t>检验检测/审定业务域痛点</w:t>
      </w:r>
    </w:p>
    <w:p>
      <w:pPr>
        <w:widowControl/>
        <w:numPr>
          <w:ilvl w:val="-1"/>
          <w:numId w:val="0"/>
        </w:numPr>
        <w:spacing w:line="240" w:lineRule="auto"/>
        <w:ind w:firstLine="560"/>
        <w:jc w:val="left"/>
      </w:pPr>
      <w:r>
        <w:t>（1）</w:t>
      </w:r>
      <w:r>
        <w:rPr>
          <w:rFonts w:hint="eastAsia"/>
          <w:b/>
          <w:bCs/>
        </w:rPr>
        <w:t>二所缺乏统一的检验检测业务入口：</w:t>
      </w:r>
      <w:r>
        <w:rPr>
          <w:rFonts w:hint="eastAsia"/>
        </w:rPr>
        <w:t>在危险品检测和适航审定领域，二所具有较高的行业地位，但目前尚未形成统一的对外推广策略，均是各自独立对外推广</w:t>
      </w:r>
      <w:r>
        <w:rPr>
          <w:rFonts w:hint="eastAsia"/>
          <w:lang w:eastAsia="zh-CN"/>
        </w:rPr>
        <w:t>。</w:t>
      </w:r>
    </w:p>
    <w:p>
      <w:pPr>
        <w:ind w:firstLine="560"/>
        <w:rPr>
          <w:lang w:bidi="ar"/>
        </w:rPr>
      </w:pPr>
      <w:r>
        <w:t>（2）</w:t>
      </w:r>
      <w:r>
        <w:rPr>
          <w:rFonts w:hint="eastAsia"/>
          <w:b/>
          <w:bCs/>
        </w:rPr>
        <w:t>检验检测手段较为传统：</w:t>
      </w:r>
      <w:r>
        <w:rPr>
          <w:rFonts w:hint="eastAsia"/>
          <w:lang w:bidi="ar"/>
        </w:rPr>
        <w:t>二所当前的</w:t>
      </w:r>
      <w:r>
        <w:rPr>
          <w:lang w:bidi="ar"/>
        </w:rPr>
        <w:t>服务体验无法</w:t>
      </w:r>
      <w:r>
        <w:rPr>
          <w:rFonts w:hint="eastAsia"/>
          <w:lang w:bidi="ar"/>
        </w:rPr>
        <w:t>充分</w:t>
      </w:r>
      <w:r>
        <w:rPr>
          <w:lang w:bidi="ar"/>
        </w:rPr>
        <w:t>满足激励市场化竞争。目前</w:t>
      </w:r>
      <w:r>
        <w:rPr>
          <w:rFonts w:hint="eastAsia"/>
          <w:lang w:bidi="ar"/>
        </w:rPr>
        <w:t>，二所</w:t>
      </w:r>
      <w:r>
        <w:rPr>
          <w:lang w:bidi="ar"/>
        </w:rPr>
        <w:t>主要</w:t>
      </w:r>
      <w:r>
        <w:rPr>
          <w:rFonts w:hint="eastAsia"/>
          <w:lang w:bidi="ar"/>
        </w:rPr>
        <w:t>依靠</w:t>
      </w:r>
      <w:r>
        <w:rPr>
          <w:lang w:bidi="ar"/>
        </w:rPr>
        <w:t>手工</w:t>
      </w:r>
      <w:r>
        <w:rPr>
          <w:rFonts w:hint="eastAsia"/>
          <w:lang w:bidi="ar"/>
        </w:rPr>
        <w:t>进行</w:t>
      </w:r>
      <w:r>
        <w:rPr>
          <w:lang w:bidi="ar"/>
        </w:rPr>
        <w:t>检验检测并记录原始数据，</w:t>
      </w:r>
      <w:r>
        <w:rPr>
          <w:rFonts w:hint="eastAsia"/>
          <w:lang w:bidi="ar"/>
        </w:rPr>
        <w:t>这种方式</w:t>
      </w:r>
      <w:r>
        <w:rPr>
          <w:lang w:bidi="ar"/>
        </w:rPr>
        <w:t>效率较低且容易出错。目前中国检验、华测检测、SGS通标</w:t>
      </w:r>
      <w:r>
        <w:rPr>
          <w:rFonts w:hint="eastAsia"/>
          <w:lang w:bidi="ar"/>
        </w:rPr>
        <w:t>等机构</w:t>
      </w:r>
      <w:r>
        <w:rPr>
          <w:lang w:bidi="ar"/>
        </w:rPr>
        <w:t>都在</w:t>
      </w:r>
      <w:r>
        <w:rPr>
          <w:rFonts w:hint="eastAsia"/>
          <w:lang w:bidi="ar"/>
        </w:rPr>
        <w:t>积极</w:t>
      </w:r>
      <w:r>
        <w:rPr>
          <w:lang w:bidi="ar"/>
        </w:rPr>
        <w:t>规划智慧检验</w:t>
      </w:r>
      <w:r>
        <w:rPr>
          <w:rFonts w:hint="eastAsia"/>
          <w:lang w:bidi="ar"/>
        </w:rPr>
        <w:t>的发展方向</w:t>
      </w:r>
      <w:r>
        <w:rPr>
          <w:lang w:bidi="ar"/>
        </w:rPr>
        <w:t>。</w:t>
      </w:r>
    </w:p>
    <w:p>
      <w:pPr>
        <w:ind w:firstLine="560"/>
      </w:pPr>
      <w:r>
        <w:t>（3）</w:t>
      </w:r>
      <w:r>
        <w:rPr>
          <w:rFonts w:hint="eastAsia"/>
          <w:b/>
          <w:bCs/>
        </w:rPr>
        <w:t>报告签章效率较低影响报告发布速度：</w:t>
      </w:r>
      <w:r>
        <w:rPr>
          <w:rFonts w:hint="eastAsia"/>
        </w:rPr>
        <w:t>在面向客户服务的业务流程中，包括接单、报价、检测、出报告、盖章等一系列环节，目前交易环节已经实现了数字化。然而，在二所内部签字流程方面，仍然以线下为主，导致效率相对较低，进而影响到报告发出速度。</w:t>
      </w:r>
    </w:p>
    <w:p>
      <w:pPr>
        <w:pStyle w:val="6"/>
      </w:pPr>
      <w:r>
        <w:rPr>
          <w:rFonts w:hint="eastAsia"/>
        </w:rPr>
        <w:t>主要原因分析</w:t>
      </w:r>
    </w:p>
    <w:p>
      <w:pPr>
        <w:ind w:firstLine="560"/>
      </w:pPr>
      <w:r>
        <w:rPr>
          <w:rFonts w:hint="eastAsia"/>
        </w:rPr>
        <w:t>（1）</w:t>
      </w:r>
      <w:r>
        <w:rPr>
          <w:rFonts w:hint="eastAsia"/>
          <w:b/>
          <w:bCs/>
        </w:rPr>
        <w:t>各业务单位检验检测业务规模相对较小且专业分布较广：</w:t>
      </w:r>
      <w:r>
        <w:rPr>
          <w:rFonts w:hint="eastAsia"/>
        </w:rPr>
        <w:t>由于各业务单位的检验检测业务规模相对较小，但专业分布却非常广泛，为此二所并未制定统一的检验检测业务入口，而且各业务单位仍使用传统检测手段。</w:t>
      </w:r>
    </w:p>
    <w:p>
      <w:pPr>
        <w:ind w:firstLine="560"/>
      </w:pPr>
      <w:r>
        <w:rPr>
          <w:rFonts w:hint="eastAsia"/>
        </w:rPr>
        <w:t>（2）</w:t>
      </w:r>
      <w:r>
        <w:rPr>
          <w:rFonts w:hint="eastAsia"/>
          <w:b/>
          <w:bCs/>
        </w:rPr>
        <w:t>部分业务单位在探索智慧检测但经费来源不定，仅能满足部分功能：</w:t>
      </w:r>
      <w:r>
        <w:rPr>
          <w:rFonts w:hint="eastAsia"/>
        </w:rPr>
        <w:t>部分业务单位正在积极探索智慧检测转型，但由于经费来源的不确定性，他们只能满足部分功能的需求。这些单位面临着资金方面的挑战，需要寻找可靠的资金来源，推动智慧检测技术的应用。</w:t>
      </w:r>
    </w:p>
    <w:p>
      <w:pPr>
        <w:pStyle w:val="6"/>
      </w:pPr>
      <w:r>
        <w:rPr>
          <w:rFonts w:hint="eastAsia"/>
        </w:rPr>
        <w:t>提升建议</w:t>
      </w:r>
    </w:p>
    <w:p>
      <w:pPr>
        <w:ind w:firstLine="560"/>
      </w:pPr>
      <w:r>
        <w:rPr>
          <w:rFonts w:hint="eastAsia"/>
        </w:rPr>
        <w:t>（1）</w:t>
      </w:r>
      <w:r>
        <w:rPr>
          <w:b/>
          <w:bCs/>
        </w:rPr>
        <w:t>选取试点单位，</w:t>
      </w:r>
      <w:r>
        <w:rPr>
          <w:rFonts w:hint="eastAsia"/>
          <w:b/>
          <w:bCs/>
        </w:rPr>
        <w:t>探索</w:t>
      </w:r>
      <w:r>
        <w:rPr>
          <w:b/>
          <w:bCs/>
        </w:rPr>
        <w:t>二所</w:t>
      </w:r>
      <w:r>
        <w:rPr>
          <w:rFonts w:hint="eastAsia"/>
          <w:b/>
          <w:bCs/>
        </w:rPr>
        <w:t>统一的</w:t>
      </w:r>
      <w:r>
        <w:rPr>
          <w:b/>
          <w:bCs/>
        </w:rPr>
        <w:t>检验检测业务交易流程</w:t>
      </w:r>
      <w:r>
        <w:rPr>
          <w:rFonts w:hint="eastAsia"/>
          <w:b/>
          <w:bCs/>
        </w:rPr>
        <w:t>：</w:t>
      </w:r>
      <w:r>
        <w:rPr>
          <w:rFonts w:hint="eastAsia"/>
        </w:rPr>
        <w:t>在</w:t>
      </w:r>
      <w:r>
        <w:t>未来</w:t>
      </w:r>
      <w:r>
        <w:rPr>
          <w:rFonts w:hint="eastAsia"/>
        </w:rPr>
        <w:t>的发展中，将</w:t>
      </w:r>
      <w:r>
        <w:t>根据二所双中心</w:t>
      </w:r>
      <w:r>
        <w:rPr>
          <w:rFonts w:hint="eastAsia"/>
        </w:rPr>
        <w:t>的</w:t>
      </w:r>
      <w:r>
        <w:t>业务发展规划</w:t>
      </w:r>
      <w:r>
        <w:rPr>
          <w:rFonts w:hint="eastAsia"/>
        </w:rPr>
        <w:t>和</w:t>
      </w:r>
      <w:r>
        <w:t>示范区的运营规划</w:t>
      </w:r>
      <w:r>
        <w:rPr>
          <w:rFonts w:hint="eastAsia"/>
        </w:rPr>
        <w:t>，以及</w:t>
      </w:r>
      <w:r>
        <w:t>检验检测盈利模式的变化，</w:t>
      </w:r>
      <w:r>
        <w:rPr>
          <w:rFonts w:hint="eastAsia"/>
        </w:rPr>
        <w:t>全面</w:t>
      </w:r>
      <w:r>
        <w:t>覆盖二所各专业域的检验检测和审定业务。</w:t>
      </w:r>
      <w:r>
        <w:rPr>
          <w:rFonts w:hint="eastAsia"/>
        </w:rPr>
        <w:t>选取试点单位，积极探索二所统一的检验检测业务交易流程。</w:t>
      </w:r>
      <w:r>
        <w:t>建立二所统一的检验检测平台，实现统一客户端业务入口和统一检验检测操作端入口，以提高工作效率和业务水平。</w:t>
      </w:r>
    </w:p>
    <w:p>
      <w:pPr>
        <w:ind w:firstLine="560"/>
      </w:pPr>
      <w:r>
        <w:t>（</w:t>
      </w:r>
      <w:r>
        <w:rPr>
          <w:rFonts w:hint="eastAsia"/>
        </w:rPr>
        <w:t>2</w:t>
      </w:r>
      <w:r>
        <w:t>）</w:t>
      </w:r>
      <w:r>
        <w:rPr>
          <w:b/>
          <w:bCs/>
        </w:rPr>
        <w:t>逐</w:t>
      </w:r>
      <w:r>
        <w:rPr>
          <w:rFonts w:hint="eastAsia"/>
          <w:b/>
          <w:bCs/>
        </w:rPr>
        <w:t>步</w:t>
      </w:r>
      <w:r>
        <w:rPr>
          <w:b/>
          <w:bCs/>
        </w:rPr>
        <w:t>规划智慧检测技术平台</w:t>
      </w:r>
      <w:r>
        <w:rPr>
          <w:rFonts w:hint="eastAsia"/>
          <w:b/>
          <w:bCs/>
        </w:rPr>
        <w:t>：</w:t>
      </w:r>
      <w:r>
        <w:rPr>
          <w:lang w:bidi="ar"/>
        </w:rPr>
        <w:t>根据示范区的运营规划，待检验检测或实验室运营盈利模式</w:t>
      </w:r>
      <w:r>
        <w:rPr>
          <w:rFonts w:hint="eastAsia"/>
        </w:rPr>
        <w:t>明确后，</w:t>
      </w:r>
      <w:r>
        <w:rPr>
          <w:lang w:bidi="ar"/>
        </w:rPr>
        <w:t>可</w:t>
      </w:r>
      <w:r>
        <w:rPr>
          <w:rFonts w:hint="eastAsia"/>
        </w:rPr>
        <w:t>进一步</w:t>
      </w:r>
      <w:r>
        <w:rPr>
          <w:lang w:bidi="ar"/>
        </w:rPr>
        <w:t>规划相关</w:t>
      </w:r>
      <w:r>
        <w:t>检测仪器设备</w:t>
      </w:r>
      <w:r>
        <w:rPr>
          <w:rFonts w:hint="eastAsia"/>
        </w:rPr>
        <w:t>的</w:t>
      </w:r>
      <w:r>
        <w:t>自动化</w:t>
      </w:r>
      <w:r>
        <w:rPr>
          <w:rFonts w:hint="eastAsia"/>
        </w:rPr>
        <w:t>，逐步规划智慧检测技术平台。通过应</w:t>
      </w:r>
      <w:r>
        <w:t>用数字化</w:t>
      </w:r>
      <w:r>
        <w:rPr>
          <w:rFonts w:hint="eastAsia"/>
        </w:rPr>
        <w:t>检测</w:t>
      </w:r>
      <w:r>
        <w:t>技术进行自动测量、实验和数据处理，</w:t>
      </w:r>
      <w:r>
        <w:rPr>
          <w:rFonts w:hint="eastAsia"/>
        </w:rPr>
        <w:t>可有效</w:t>
      </w:r>
      <w:r>
        <w:t>减轻工作人员的手工操作</w:t>
      </w:r>
      <w:r>
        <w:rPr>
          <w:rFonts w:hint="eastAsia"/>
        </w:rPr>
        <w:t>并减少</w:t>
      </w:r>
      <w:r>
        <w:t>错误，从而提高工作效率</w:t>
      </w:r>
      <w:r>
        <w:rPr>
          <w:rFonts w:hint="eastAsia"/>
        </w:rPr>
        <w:t>（</w:t>
      </w:r>
      <w:r>
        <w:t>具体可参考中检</w:t>
      </w:r>
      <w:r>
        <w:rPr>
          <w:rFonts w:hint="eastAsia"/>
        </w:rPr>
        <w:t>集团</w:t>
      </w:r>
      <w:r>
        <w:t>案例</w:t>
      </w:r>
      <w:r>
        <w:rPr>
          <w:rFonts w:hint="eastAsia"/>
        </w:rPr>
        <w:t>）</w:t>
      </w:r>
      <w:r>
        <w:t>。</w:t>
      </w:r>
    </w:p>
    <w:p>
      <w:pPr>
        <w:pStyle w:val="5"/>
        <w:ind w:firstLine="0"/>
      </w:pPr>
      <w:r>
        <w:t>工程管理</w:t>
      </w:r>
      <w:r>
        <w:rPr>
          <w:rFonts w:hint="eastAsia"/>
        </w:rPr>
        <w:t>业务域现状分析</w:t>
      </w:r>
    </w:p>
    <w:p>
      <w:pPr>
        <w:pStyle w:val="6"/>
      </w:pPr>
      <w:r>
        <w:rPr>
          <w:rFonts w:hint="eastAsia"/>
        </w:rPr>
        <w:t>工程管理业务域痛点</w:t>
      </w:r>
    </w:p>
    <w:p>
      <w:pPr>
        <w:widowControl/>
        <w:spacing w:line="240" w:lineRule="auto"/>
        <w:ind w:left="-2" w:firstLine="562" w:firstLineChars="0"/>
        <w:jc w:val="left"/>
        <w:rPr>
          <w:lang w:bidi="ar"/>
        </w:rPr>
      </w:pPr>
      <w:r>
        <w:rPr>
          <w:rFonts w:hint="eastAsia"/>
          <w:lang w:bidi="ar"/>
        </w:rPr>
        <w:t>（1）</w:t>
      </w:r>
      <w:r>
        <w:rPr>
          <w:rFonts w:hint="eastAsia"/>
          <w:b/>
          <w:bCs/>
          <w:lang w:bidi="ar"/>
        </w:rPr>
        <w:t>工程</w:t>
      </w:r>
      <w:r>
        <w:rPr>
          <w:b/>
          <w:bCs/>
          <w:lang w:bidi="ar"/>
        </w:rPr>
        <w:t>项目多且分布全国及海外，难以高效管理上百项目群</w:t>
      </w:r>
      <w:r>
        <w:rPr>
          <w:rFonts w:hint="eastAsia"/>
          <w:b/>
          <w:bCs/>
          <w:lang w:bidi="ar"/>
        </w:rPr>
        <w:t>：</w:t>
      </w:r>
      <w:r>
        <w:rPr>
          <w:lang w:bidi="ar"/>
        </w:rPr>
        <w:t>智慧工程管理</w:t>
      </w:r>
      <w:r>
        <w:rPr>
          <w:rFonts w:hint="eastAsia"/>
          <w:lang w:bidi="ar"/>
        </w:rPr>
        <w:t>已</w:t>
      </w:r>
      <w:r>
        <w:rPr>
          <w:lang w:bidi="ar"/>
        </w:rPr>
        <w:t>成为</w:t>
      </w:r>
      <w:r>
        <w:rPr>
          <w:rFonts w:hint="eastAsia"/>
          <w:lang w:bidi="ar"/>
        </w:rPr>
        <w:t>行业</w:t>
      </w:r>
      <w:r>
        <w:rPr>
          <w:lang w:bidi="ar"/>
        </w:rPr>
        <w:t>趋势。二所</w:t>
      </w:r>
      <w:r>
        <w:rPr>
          <w:rFonts w:hint="eastAsia"/>
          <w:lang w:bidi="ar"/>
        </w:rPr>
        <w:t>的</w:t>
      </w:r>
      <w:r>
        <w:rPr>
          <w:lang w:bidi="ar"/>
        </w:rPr>
        <w:t>工程项目分布在各</w:t>
      </w:r>
      <w:r>
        <w:rPr>
          <w:rFonts w:hint="eastAsia"/>
          <w:lang w:bidi="ar"/>
        </w:rPr>
        <w:t>个</w:t>
      </w:r>
      <w:r>
        <w:rPr>
          <w:lang w:bidi="ar"/>
        </w:rPr>
        <w:t>业务单位，据调研反馈</w:t>
      </w:r>
      <w:r>
        <w:rPr>
          <w:rFonts w:hint="eastAsia"/>
          <w:lang w:bidi="ar"/>
        </w:rPr>
        <w:t>，</w:t>
      </w:r>
      <w:r>
        <w:rPr>
          <w:lang w:bidi="ar"/>
        </w:rPr>
        <w:t>全所工程项目电子公司每年</w:t>
      </w:r>
      <w:r>
        <w:rPr>
          <w:rFonts w:hint="eastAsia"/>
          <w:lang w:bidi="ar"/>
        </w:rPr>
        <w:t>有</w:t>
      </w:r>
      <w:r>
        <w:rPr>
          <w:lang w:bidi="ar"/>
        </w:rPr>
        <w:t>100个以上项目，空管有20个以上</w:t>
      </w:r>
      <w:r>
        <w:rPr>
          <w:rFonts w:hint="eastAsia"/>
          <w:lang w:bidi="ar"/>
        </w:rPr>
        <w:t>的项目</w:t>
      </w:r>
      <w:r>
        <w:rPr>
          <w:lang w:bidi="ar"/>
        </w:rPr>
        <w:t>，分布</w:t>
      </w:r>
      <w:r>
        <w:rPr>
          <w:rFonts w:hint="eastAsia"/>
          <w:lang w:bidi="ar"/>
        </w:rPr>
        <w:t>在</w:t>
      </w:r>
      <w:r>
        <w:rPr>
          <w:lang w:bidi="ar"/>
        </w:rPr>
        <w:t>全国以及国外，项目周期</w:t>
      </w:r>
      <w:r>
        <w:rPr>
          <w:rFonts w:hint="eastAsia"/>
          <w:lang w:bidi="ar"/>
        </w:rPr>
        <w:t>为</w:t>
      </w:r>
      <w:r>
        <w:rPr>
          <w:lang w:bidi="ar"/>
        </w:rPr>
        <w:t>1-5年。其中</w:t>
      </w:r>
      <w:r>
        <w:rPr>
          <w:rFonts w:hint="eastAsia"/>
          <w:lang w:bidi="ar"/>
        </w:rPr>
        <w:t>，</w:t>
      </w:r>
      <w:r>
        <w:rPr>
          <w:lang w:bidi="ar"/>
        </w:rPr>
        <w:t>2023年度重点项目</w:t>
      </w:r>
      <w:r>
        <w:rPr>
          <w:rFonts w:hint="eastAsia"/>
          <w:lang w:bidi="ar"/>
        </w:rPr>
        <w:t>有</w:t>
      </w:r>
      <w:r>
        <w:rPr>
          <w:lang w:bidi="ar"/>
        </w:rPr>
        <w:t>20个</w:t>
      </w:r>
      <w:r>
        <w:rPr>
          <w:rFonts w:hint="eastAsia"/>
          <w:lang w:bidi="ar"/>
        </w:rPr>
        <w:t>。这些</w:t>
      </w:r>
      <w:r>
        <w:rPr>
          <w:lang w:bidi="ar"/>
        </w:rPr>
        <w:t>工程项目</w:t>
      </w:r>
      <w:r>
        <w:rPr>
          <w:rFonts w:hint="eastAsia"/>
          <w:lang w:bidi="ar"/>
        </w:rPr>
        <w:t>的</w:t>
      </w:r>
      <w:r>
        <w:rPr>
          <w:lang w:bidi="ar"/>
        </w:rPr>
        <w:t>规模大小</w:t>
      </w:r>
      <w:r>
        <w:rPr>
          <w:rFonts w:hint="eastAsia"/>
          <w:lang w:bidi="ar"/>
        </w:rPr>
        <w:t>不一</w:t>
      </w:r>
      <w:r>
        <w:rPr>
          <w:lang w:bidi="ar"/>
        </w:rPr>
        <w:t>，工作地点遍布全国机场，需要</w:t>
      </w:r>
      <w:r>
        <w:rPr>
          <w:rFonts w:hint="eastAsia"/>
          <w:lang w:bidi="ar"/>
        </w:rPr>
        <w:t>一个</w:t>
      </w:r>
      <w:r>
        <w:rPr>
          <w:lang w:bidi="ar"/>
        </w:rPr>
        <w:t>统一</w:t>
      </w:r>
      <w:r>
        <w:rPr>
          <w:rFonts w:hint="eastAsia"/>
          <w:lang w:bidi="ar"/>
        </w:rPr>
        <w:t>的</w:t>
      </w:r>
      <w:r>
        <w:rPr>
          <w:lang w:bidi="ar"/>
        </w:rPr>
        <w:t>实时项目进度管理平台，</w:t>
      </w:r>
      <w:r>
        <w:rPr>
          <w:rFonts w:hint="eastAsia"/>
          <w:lang w:bidi="ar"/>
        </w:rPr>
        <w:t>以便</w:t>
      </w:r>
      <w:r>
        <w:rPr>
          <w:lang w:bidi="ar"/>
        </w:rPr>
        <w:t>及时管控全所项目进度风险。目前</w:t>
      </w:r>
      <w:r>
        <w:rPr>
          <w:rFonts w:hint="eastAsia"/>
          <w:lang w:bidi="ar"/>
        </w:rPr>
        <w:t>，</w:t>
      </w:r>
      <w:r>
        <w:rPr>
          <w:lang w:bidi="ar"/>
        </w:rPr>
        <w:t>电子公司已经部署的工程项目管理系统</w:t>
      </w:r>
      <w:r>
        <w:rPr>
          <w:rFonts w:hint="eastAsia"/>
          <w:lang w:bidi="ar"/>
        </w:rPr>
        <w:t>尚</w:t>
      </w:r>
      <w:r>
        <w:rPr>
          <w:lang w:bidi="ar"/>
        </w:rPr>
        <w:t>未发挥</w:t>
      </w:r>
      <w:r>
        <w:rPr>
          <w:rFonts w:hint="eastAsia"/>
          <w:lang w:bidi="ar"/>
        </w:rPr>
        <w:t>其</w:t>
      </w:r>
      <w:r>
        <w:rPr>
          <w:lang w:bidi="ar"/>
        </w:rPr>
        <w:t>当前功能，</w:t>
      </w:r>
      <w:r>
        <w:rPr>
          <w:rFonts w:hint="eastAsia"/>
          <w:lang w:bidi="ar"/>
        </w:rPr>
        <w:t>未能</w:t>
      </w:r>
      <w:r>
        <w:rPr>
          <w:lang w:bidi="ar"/>
        </w:rPr>
        <w:t>实现工程全生命周期闭环。</w:t>
      </w:r>
    </w:p>
    <w:p>
      <w:pPr>
        <w:widowControl/>
        <w:spacing w:line="240" w:lineRule="auto"/>
        <w:ind w:left="-2" w:firstLine="562" w:firstLineChars="0"/>
        <w:jc w:val="left"/>
        <w:rPr>
          <w:lang w:bidi="ar"/>
        </w:rPr>
      </w:pPr>
      <w:r>
        <w:rPr>
          <w:rFonts w:hint="eastAsia"/>
          <w:lang w:bidi="ar"/>
        </w:rPr>
        <w:t>（2）</w:t>
      </w:r>
      <w:r>
        <w:rPr>
          <w:b/>
          <w:bCs/>
          <w:lang w:bidi="ar"/>
        </w:rPr>
        <w:t>项目分包</w:t>
      </w:r>
      <w:r>
        <w:rPr>
          <w:rFonts w:hint="eastAsia"/>
          <w:b/>
          <w:bCs/>
          <w:lang w:bidi="ar"/>
        </w:rPr>
        <w:t>易引发</w:t>
      </w:r>
      <w:r>
        <w:rPr>
          <w:b/>
          <w:bCs/>
          <w:lang w:bidi="ar"/>
        </w:rPr>
        <w:t>施工队伍不稳定</w:t>
      </w:r>
      <w:r>
        <w:rPr>
          <w:rFonts w:hint="eastAsia"/>
          <w:b/>
          <w:bCs/>
          <w:lang w:bidi="ar"/>
        </w:rPr>
        <w:t>性，</w:t>
      </w:r>
      <w:r>
        <w:rPr>
          <w:b/>
          <w:bCs/>
          <w:lang w:bidi="ar"/>
        </w:rPr>
        <w:t>易隐藏工程质量风险</w:t>
      </w:r>
      <w:r>
        <w:rPr>
          <w:rFonts w:hint="eastAsia"/>
          <w:b/>
          <w:bCs/>
          <w:lang w:bidi="ar"/>
        </w:rPr>
        <w:t>：</w:t>
      </w:r>
      <w:r>
        <w:rPr>
          <w:rFonts w:hint="eastAsia"/>
          <w:lang w:bidi="ar"/>
        </w:rPr>
        <w:t>在</w:t>
      </w:r>
      <w:r>
        <w:rPr>
          <w:lang w:bidi="ar"/>
        </w:rPr>
        <w:t>二所</w:t>
      </w:r>
      <w:r>
        <w:rPr>
          <w:rFonts w:hint="eastAsia"/>
          <w:lang w:bidi="ar"/>
        </w:rPr>
        <w:t>的</w:t>
      </w:r>
      <w:r>
        <w:rPr>
          <w:lang w:bidi="ar"/>
        </w:rPr>
        <w:t>部分项目</w:t>
      </w:r>
      <w:r>
        <w:rPr>
          <w:rFonts w:hint="eastAsia"/>
          <w:lang w:bidi="ar"/>
        </w:rPr>
        <w:t>中，</w:t>
      </w:r>
      <w:r>
        <w:rPr>
          <w:lang w:bidi="ar"/>
        </w:rPr>
        <w:t>存在分包</w:t>
      </w:r>
      <w:r>
        <w:rPr>
          <w:rFonts w:hint="eastAsia"/>
          <w:lang w:bidi="ar"/>
        </w:rPr>
        <w:t>的情况。</w:t>
      </w:r>
      <w:r>
        <w:t>随着全国人口红利</w:t>
      </w:r>
      <w:r>
        <w:rPr>
          <w:rFonts w:hint="eastAsia"/>
        </w:rPr>
        <w:t>的逐渐</w:t>
      </w:r>
      <w:r>
        <w:t>消失，</w:t>
      </w:r>
      <w:r>
        <w:rPr>
          <w:lang w:bidi="ar"/>
        </w:rPr>
        <w:t>施工人员队伍</w:t>
      </w:r>
      <w:r>
        <w:rPr>
          <w:rFonts w:hint="eastAsia"/>
          <w:lang w:bidi="ar"/>
        </w:rPr>
        <w:t>的稳定性成了一个问题。因此，</w:t>
      </w:r>
      <w:r>
        <w:rPr>
          <w:lang w:bidi="ar"/>
        </w:rPr>
        <w:t>如何有效</w:t>
      </w:r>
      <w:r>
        <w:rPr>
          <w:rFonts w:hint="eastAsia"/>
          <w:lang w:bidi="ar"/>
        </w:rPr>
        <w:t>地</w:t>
      </w:r>
      <w:r>
        <w:rPr>
          <w:lang w:bidi="ar"/>
        </w:rPr>
        <w:t>管理分包</w:t>
      </w:r>
      <w:r>
        <w:t>团队、</w:t>
      </w:r>
      <w:r>
        <w:rPr>
          <w:rFonts w:hint="eastAsia"/>
        </w:rPr>
        <w:t>控制</w:t>
      </w:r>
      <w:r>
        <w:t>分包</w:t>
      </w:r>
      <w:r>
        <w:rPr>
          <w:lang w:bidi="ar"/>
        </w:rPr>
        <w:t>进度</w:t>
      </w:r>
      <w:r>
        <w:rPr>
          <w:rFonts w:hint="eastAsia"/>
          <w:lang w:bidi="ar"/>
        </w:rPr>
        <w:t>以及确保</w:t>
      </w:r>
      <w:r>
        <w:t>分包</w:t>
      </w:r>
      <w:r>
        <w:rPr>
          <w:rFonts w:hint="eastAsia"/>
        </w:rPr>
        <w:t>质量</w:t>
      </w:r>
      <w:r>
        <w:rPr>
          <w:rFonts w:hint="eastAsia"/>
          <w:lang w:bidi="ar"/>
        </w:rPr>
        <w:t>，成为二所面临的关键问题。</w:t>
      </w:r>
    </w:p>
    <w:p>
      <w:pPr>
        <w:ind w:firstLine="560"/>
      </w:pPr>
      <w:r>
        <w:rPr>
          <w:rFonts w:hint="eastAsia"/>
        </w:rPr>
        <w:t>（3）</w:t>
      </w:r>
      <w:r>
        <w:rPr>
          <w:rFonts w:hint="eastAsia"/>
          <w:b/>
          <w:bCs/>
        </w:rPr>
        <w:t>工程</w:t>
      </w:r>
      <w:r>
        <w:rPr>
          <w:b/>
          <w:bCs/>
        </w:rPr>
        <w:t>项目净利润</w:t>
      </w:r>
      <w:r>
        <w:rPr>
          <w:rFonts w:hint="eastAsia"/>
          <w:b/>
          <w:bCs/>
        </w:rPr>
        <w:t>约为</w:t>
      </w:r>
      <w:r>
        <w:rPr>
          <w:b/>
          <w:bCs/>
        </w:rPr>
        <w:t>5%，成本控制</w:t>
      </w:r>
      <w:r>
        <w:rPr>
          <w:rFonts w:hint="eastAsia"/>
          <w:b/>
          <w:bCs/>
        </w:rPr>
        <w:t>方面仍</w:t>
      </w:r>
      <w:r>
        <w:rPr>
          <w:b/>
          <w:bCs/>
        </w:rPr>
        <w:t>有提升空间</w:t>
      </w:r>
      <w:r>
        <w:rPr>
          <w:rFonts w:hint="eastAsia"/>
          <w:b/>
          <w:bCs/>
        </w:rPr>
        <w:t>：</w:t>
      </w:r>
      <w:r>
        <w:rPr>
          <w:rFonts w:hint="eastAsia"/>
        </w:rPr>
        <w:t>目前</w:t>
      </w:r>
      <w:r>
        <w:t>二所</w:t>
      </w:r>
      <w:r>
        <w:rPr>
          <w:rFonts w:hint="eastAsia"/>
        </w:rPr>
        <w:t>正在进行的</w:t>
      </w:r>
      <w:r>
        <w:t>工程项目单个金额</w:t>
      </w:r>
      <w:r>
        <w:rPr>
          <w:rFonts w:hint="eastAsia"/>
        </w:rPr>
        <w:t>达到</w:t>
      </w:r>
      <w:r>
        <w:t>5000万以上，</w:t>
      </w:r>
      <w:r>
        <w:rPr>
          <w:rFonts w:hint="eastAsia"/>
        </w:rPr>
        <w:t>预期的</w:t>
      </w:r>
      <w:r>
        <w:t>净利润率</w:t>
      </w:r>
      <w:r>
        <w:rPr>
          <w:rFonts w:hint="eastAsia"/>
        </w:rPr>
        <w:t>约为</w:t>
      </w:r>
      <w:r>
        <w:t>5%，</w:t>
      </w:r>
      <w:r>
        <w:rPr>
          <w:rFonts w:hint="eastAsia"/>
        </w:rPr>
        <w:t>由于</w:t>
      </w:r>
      <w:r>
        <w:t>涉及PPP模式、</w:t>
      </w:r>
      <w:r>
        <w:rPr>
          <w:rFonts w:hint="eastAsia"/>
        </w:rPr>
        <w:t>多个参建方以及</w:t>
      </w:r>
      <w:r>
        <w:t>采购成本控制</w:t>
      </w:r>
      <w:r>
        <w:rPr>
          <w:rFonts w:hint="eastAsia"/>
        </w:rPr>
        <w:t>和</w:t>
      </w:r>
      <w:r>
        <w:t>分包管理</w:t>
      </w:r>
      <w:r>
        <w:rPr>
          <w:rFonts w:hint="eastAsia"/>
        </w:rPr>
        <w:t>等方面</w:t>
      </w:r>
      <w:r>
        <w:t>，如何做好预算、精细化控制过程成本、</w:t>
      </w:r>
      <w:r>
        <w:rPr>
          <w:rFonts w:hint="eastAsia"/>
        </w:rPr>
        <w:t>确保</w:t>
      </w:r>
      <w:r>
        <w:t>按时竣工和决算，</w:t>
      </w:r>
      <w:r>
        <w:rPr>
          <w:rFonts w:hint="eastAsia"/>
        </w:rPr>
        <w:t>以及</w:t>
      </w:r>
      <w:r>
        <w:t>提高项目的净利润率</w:t>
      </w:r>
      <w:r>
        <w:rPr>
          <w:rFonts w:hint="eastAsia"/>
        </w:rPr>
        <w:t>，成为当前的关键任务。</w:t>
      </w:r>
    </w:p>
    <w:p>
      <w:pPr>
        <w:ind w:firstLine="560"/>
        <w:rPr>
          <w:lang w:bidi="ar"/>
        </w:rPr>
      </w:pPr>
      <w:r>
        <w:rPr>
          <w:rFonts w:hint="eastAsia"/>
        </w:rPr>
        <w:t>（4）</w:t>
      </w:r>
      <w:r>
        <w:rPr>
          <w:b/>
          <w:bCs/>
        </w:rPr>
        <w:t>需要更精细化管理项目质量和安全风险</w:t>
      </w:r>
      <w:r>
        <w:rPr>
          <w:rFonts w:hint="eastAsia"/>
          <w:b/>
          <w:bCs/>
        </w:rPr>
        <w:t>：</w:t>
      </w:r>
      <w:r>
        <w:rPr>
          <w:rFonts w:hint="eastAsia"/>
          <w:lang w:bidi="ar"/>
        </w:rPr>
        <w:t>总集项目涉及多个专业领域，包括弱电系统、信息化总集、行李系统、空管定位系统等，这些领域的技术门槛较高，需要专业的技术和知识。同时，由于项目涉及的上下游产业链较长，参建方众多，容易出现工程各环节脱节的情况，从而引发质量和安全风险。</w:t>
      </w:r>
    </w:p>
    <w:p>
      <w:pPr>
        <w:widowControl/>
        <w:spacing w:line="240" w:lineRule="auto"/>
        <w:ind w:left="-2" w:firstLine="560"/>
        <w:jc w:val="left"/>
      </w:pPr>
      <w:r>
        <w:rPr>
          <w:rFonts w:hint="eastAsia"/>
          <w:lang w:bidi="ar"/>
        </w:rPr>
        <w:t>（5）</w:t>
      </w:r>
      <w:r>
        <w:rPr>
          <w:rFonts w:hint="eastAsia"/>
          <w:b/>
          <w:bCs/>
          <w:lang w:bidi="ar"/>
        </w:rPr>
        <w:t>二所运维人员比例超过11%，各方迫切需要智能运维手段：</w:t>
      </w:r>
      <w:r>
        <w:t>智能运维已成为</w:t>
      </w:r>
      <w:r>
        <w:rPr>
          <w:rFonts w:hint="eastAsia"/>
        </w:rPr>
        <w:t>行业</w:t>
      </w:r>
      <w:r>
        <w:t>趋势</w:t>
      </w:r>
      <w:r>
        <w:rPr>
          <w:rFonts w:hint="eastAsia"/>
        </w:rPr>
        <w:t>。目前，</w:t>
      </w:r>
      <w:r>
        <w:rPr>
          <w:lang w:bidi="ar"/>
        </w:rPr>
        <w:t>二所有近200人</w:t>
      </w:r>
      <w:r>
        <w:rPr>
          <w:rFonts w:hint="eastAsia"/>
        </w:rPr>
        <w:t>的运维团队</w:t>
      </w:r>
      <w:r>
        <w:rPr>
          <w:lang w:bidi="ar"/>
        </w:rPr>
        <w:t>分布在全国各地，</w:t>
      </w:r>
      <w:r>
        <w:rPr>
          <w:rFonts w:hint="eastAsia"/>
        </w:rPr>
        <w:t>主要</w:t>
      </w:r>
      <w:r>
        <w:rPr>
          <w:lang w:bidi="ar"/>
        </w:rPr>
        <w:t>负责</w:t>
      </w:r>
      <w:r>
        <w:t>现场运维服务</w:t>
      </w:r>
      <w:r>
        <w:rPr>
          <w:rFonts w:hint="eastAsia"/>
        </w:rPr>
        <w:t>，如</w:t>
      </w:r>
      <w:r>
        <w:rPr>
          <w:lang w:bidi="ar"/>
        </w:rPr>
        <w:t>行李系统</w:t>
      </w:r>
      <w:r>
        <w:t>等。随着机场建设高峰期</w:t>
      </w:r>
      <w:r>
        <w:rPr>
          <w:rFonts w:hint="eastAsia"/>
        </w:rPr>
        <w:t>的结束</w:t>
      </w:r>
      <w:r>
        <w:t>，即将进入运营阶段，运维运营类业务</w:t>
      </w:r>
      <w:r>
        <w:rPr>
          <w:rFonts w:hint="eastAsia"/>
        </w:rPr>
        <w:t>具有较高的客户黏度</w:t>
      </w:r>
      <w:r>
        <w:t>，可</w:t>
      </w:r>
      <w:r>
        <w:rPr>
          <w:rFonts w:hint="eastAsia"/>
        </w:rPr>
        <w:t>以</w:t>
      </w:r>
      <w:r>
        <w:t>作为科研创新的来源，</w:t>
      </w:r>
      <w:r>
        <w:rPr>
          <w:rFonts w:hint="eastAsia"/>
        </w:rPr>
        <w:t>并为二所</w:t>
      </w:r>
      <w:r>
        <w:t>带来持续、稳定的现金流。</w:t>
      </w:r>
      <w:r>
        <w:rPr>
          <w:rFonts w:hint="eastAsia"/>
        </w:rPr>
        <w:t>但</w:t>
      </w:r>
      <w:r>
        <w:t>目前</w:t>
      </w:r>
      <w:r>
        <w:rPr>
          <w:rFonts w:hint="eastAsia"/>
        </w:rPr>
        <w:t>，二所</w:t>
      </w:r>
      <w:r>
        <w:t>还没有统一的数字化运维手段，完全依赖</w:t>
      </w:r>
      <w:r>
        <w:rPr>
          <w:rFonts w:hint="eastAsia"/>
        </w:rPr>
        <w:t>于</w:t>
      </w:r>
      <w:r>
        <w:t>运维人员现场处理，</w:t>
      </w:r>
      <w:r>
        <w:rPr>
          <w:rFonts w:hint="eastAsia"/>
        </w:rPr>
        <w:t>因此存在</w:t>
      </w:r>
      <w:r>
        <w:t>效率提升</w:t>
      </w:r>
      <w:r>
        <w:rPr>
          <w:rFonts w:hint="eastAsia"/>
        </w:rPr>
        <w:t>的</w:t>
      </w:r>
      <w:r>
        <w:t>空间。</w:t>
      </w:r>
    </w:p>
    <w:p>
      <w:pPr>
        <w:pStyle w:val="6"/>
      </w:pPr>
      <w:r>
        <w:rPr>
          <w:rFonts w:hint="eastAsia"/>
        </w:rPr>
        <w:t>主要原因分析</w:t>
      </w:r>
    </w:p>
    <w:p>
      <w:pPr>
        <w:numPr>
          <w:ilvl w:val="0"/>
          <w:numId w:val="27"/>
        </w:numPr>
        <w:ind w:firstLine="562"/>
        <w:rPr>
          <w:lang w:bidi="ar"/>
        </w:rPr>
      </w:pPr>
      <w:r>
        <w:rPr>
          <w:rFonts w:hint="eastAsia"/>
          <w:b/>
          <w:bCs/>
          <w:lang w:bidi="ar"/>
        </w:rPr>
        <w:t>工程项目已初具规模，但缺乏统一定义全生命周期工程项目管理流程：</w:t>
      </w:r>
      <w:r>
        <w:rPr>
          <w:rFonts w:hint="eastAsia"/>
          <w:lang w:bidi="ar"/>
        </w:rPr>
        <w:t>目前，二所层面尚未形成工程全生命周期的管理流程的定义，因此无法对项目进度、质量、安全、供应商管理、分包管理等形成体系化指导。虽然部分单位对工程管理流程已有初步的定义，但这些定义仅限于特定单位内部，尚未在整个二所得到广泛推广。</w:t>
      </w:r>
    </w:p>
    <w:p>
      <w:pPr>
        <w:numPr>
          <w:ilvl w:val="0"/>
          <w:numId w:val="27"/>
        </w:numPr>
        <w:ind w:firstLine="562"/>
        <w:rPr>
          <w:lang w:bidi="ar"/>
        </w:rPr>
      </w:pPr>
      <w:r>
        <w:rPr>
          <w:rFonts w:hint="eastAsia"/>
          <w:b/>
          <w:bCs/>
          <w:lang w:bidi="ar"/>
        </w:rPr>
        <w:t>工程项目本身业务复杂，人才断层现象严重，利润空间受到严重挤压：</w:t>
      </w:r>
      <w:r>
        <w:rPr>
          <w:rFonts w:hint="eastAsia"/>
          <w:lang w:bidi="ar"/>
        </w:rPr>
        <w:t>工程项目具有高度的定制化和项目制特点，其产品复制程度相对较低，规模效应不显著，业务和管理复杂度较高。随着国内新建项目的减少，行业竞争压力不断增大，人口老龄化对劳动力市场的影响以及原材料和薪酬成本的上涨，进一步压缩了利润空间。</w:t>
      </w:r>
    </w:p>
    <w:p>
      <w:pPr>
        <w:numPr>
          <w:ilvl w:val="0"/>
          <w:numId w:val="27"/>
        </w:numPr>
        <w:ind w:firstLine="562"/>
        <w:rPr>
          <w:lang w:bidi="ar"/>
        </w:rPr>
      </w:pPr>
      <w:r>
        <w:rPr>
          <w:rFonts w:hint="eastAsia"/>
          <w:b/>
          <w:bCs/>
          <w:lang w:bidi="ar"/>
        </w:rPr>
        <w:t>已购买工程管理系统，但系统集成缺乏协同数据和个性化需求：</w:t>
      </w:r>
      <w:r>
        <w:rPr>
          <w:rFonts w:hint="eastAsia"/>
          <w:lang w:bidi="ar"/>
        </w:rPr>
        <w:t>二所尚未建立统一的工程项目管理系统，部分单位已经基于业务需要</w:t>
      </w:r>
      <w:r>
        <w:rPr>
          <w:rFonts w:hint="eastAsia"/>
          <w:lang w:val="en-US" w:eastAsia="zh-CN" w:bidi="ar"/>
        </w:rPr>
        <w:t>采购</w:t>
      </w:r>
      <w:r>
        <w:rPr>
          <w:rFonts w:hint="eastAsia"/>
          <w:lang w:bidi="ar"/>
        </w:rPr>
        <w:t>工程管理系统，</w:t>
      </w:r>
      <w:r>
        <w:rPr>
          <w:rFonts w:hint="eastAsia"/>
          <w:lang w:val="en-US" w:eastAsia="zh-CN" w:bidi="ar"/>
        </w:rPr>
        <w:t>应用了部分功能</w:t>
      </w:r>
      <w:r>
        <w:rPr>
          <w:rFonts w:hint="eastAsia"/>
          <w:lang w:eastAsia="zh-CN" w:bidi="ar"/>
        </w:rPr>
        <w:t>，</w:t>
      </w:r>
      <w:r>
        <w:rPr>
          <w:rFonts w:hint="eastAsia"/>
          <w:lang w:bidi="ar"/>
        </w:rPr>
        <w:t>与市场、财务、供应链及人力资源等数据</w:t>
      </w:r>
      <w:r>
        <w:rPr>
          <w:rFonts w:hint="eastAsia"/>
          <w:lang w:val="en-US" w:eastAsia="zh-CN" w:bidi="ar"/>
        </w:rPr>
        <w:t>对接还未实现</w:t>
      </w:r>
      <w:r>
        <w:rPr>
          <w:rFonts w:hint="eastAsia"/>
          <w:lang w:bidi="ar"/>
        </w:rPr>
        <w:t>。</w:t>
      </w:r>
    </w:p>
    <w:p>
      <w:pPr>
        <w:numPr>
          <w:ilvl w:val="0"/>
          <w:numId w:val="27"/>
        </w:numPr>
        <w:ind w:firstLine="562"/>
      </w:pPr>
      <w:r>
        <w:rPr>
          <w:rFonts w:hint="eastAsia"/>
          <w:b/>
          <w:bCs/>
        </w:rPr>
        <w:t>工程管理系统定制开发成本高，业务单位难以平衡经济性：</w:t>
      </w:r>
      <w:r>
        <w:rPr>
          <w:rFonts w:hint="eastAsia"/>
        </w:rPr>
        <w:t>近年来，二所工程项目数量迅速增长，对工程项目管理系统产生了迫切的需求。二所的工程管理场景涉及弱电系统和纯软件系统等多个领域，这些领域在进度衡量和造价预算方面有</w:t>
      </w:r>
      <w:r>
        <w:rPr>
          <w:rFonts w:hint="eastAsia"/>
          <w:lang w:val="en-US" w:eastAsia="zh-CN"/>
        </w:rPr>
        <w:t>个性化</w:t>
      </w:r>
      <w:r>
        <w:rPr>
          <w:rFonts w:hint="eastAsia"/>
        </w:rPr>
        <w:t>的业务流程和标准。因此，需要对</w:t>
      </w:r>
      <w:r>
        <w:rPr>
          <w:rFonts w:hint="eastAsia"/>
          <w:lang w:val="en-US" w:eastAsia="zh-CN"/>
        </w:rPr>
        <w:t>已采购标准化</w:t>
      </w:r>
      <w:r>
        <w:rPr>
          <w:rFonts w:hint="eastAsia"/>
        </w:rPr>
        <w:t>工程管理系统进行二次开发。二次开发涉及的专业要求高，开发成本也相对较高，难以平衡投入产出的经济性。</w:t>
      </w:r>
    </w:p>
    <w:p>
      <w:pPr>
        <w:pStyle w:val="6"/>
      </w:pPr>
      <w:r>
        <w:rPr>
          <w:rFonts w:hint="eastAsia"/>
        </w:rPr>
        <w:t>提升建议</w:t>
      </w:r>
    </w:p>
    <w:p>
      <w:pPr>
        <w:ind w:firstLine="560"/>
        <w:rPr>
          <w:b/>
          <w:bCs/>
          <w:lang w:bidi="ar"/>
        </w:rPr>
      </w:pPr>
      <w:r>
        <w:rPr>
          <w:rFonts w:hint="eastAsia"/>
        </w:rPr>
        <w:t>（1）</w:t>
      </w:r>
      <w:r>
        <w:rPr>
          <w:rFonts w:hint="eastAsia"/>
          <w:b/>
          <w:bCs/>
        </w:rPr>
        <w:t>选取试点单位或项目，统一定义全生命周期工程管理流程：</w:t>
      </w:r>
      <w:r>
        <w:rPr>
          <w:rFonts w:hint="eastAsia"/>
          <w:lang w:bidi="ar"/>
        </w:rPr>
        <w:t>从二所选取试点单位或典型项目作为试点对象，建立从工程规划、设计、实施、验收到运维等全生命周期管理流程，并确保市场、供应链、工程管理人员、实施人员、监理、财务等各业务单位之间的协同工作。然后再根据工程差异化和客户要求，各业务单位可参照自定义的管理流程进行微调。如果有必要，</w:t>
      </w:r>
      <w:r>
        <w:rPr>
          <w:rFonts w:hint="eastAsia"/>
          <w:b/>
          <w:bCs/>
          <w:lang w:bidi="ar"/>
        </w:rPr>
        <w:t>可以组织二所所有项目经理参与项目管理PMP学习和认证，统一二所项目管理方法，提高项目管理的专业性和标准化程度。</w:t>
      </w:r>
    </w:p>
    <w:p>
      <w:pPr>
        <w:numPr>
          <w:ilvl w:val="255"/>
          <w:numId w:val="0"/>
        </w:numPr>
        <w:jc w:val="center"/>
        <w:rPr>
          <w:lang w:bidi="ar"/>
        </w:rPr>
      </w:pPr>
      <w:r>
        <w:rPr>
          <w:lang w:bidi="ar"/>
        </w:rPr>
        <w:drawing>
          <wp:inline distT="0" distB="0" distL="114300" distR="114300">
            <wp:extent cx="5262880" cy="3164840"/>
            <wp:effectExtent l="0" t="0" r="20320" b="10160"/>
            <wp:docPr id="83" name="图片 83" descr="截屏2023-12-08 下午5.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23-12-08 下午5.10.19"/>
                    <pic:cNvPicPr>
                      <a:picLocks noChangeAspect="1"/>
                    </pic:cNvPicPr>
                  </pic:nvPicPr>
                  <pic:blipFill>
                    <a:blip r:embed="rId51"/>
                    <a:stretch>
                      <a:fillRect/>
                    </a:stretch>
                  </pic:blipFill>
                  <pic:spPr>
                    <a:xfrm>
                      <a:off x="0" y="0"/>
                      <a:ext cx="5262880" cy="3164840"/>
                    </a:xfrm>
                    <a:prstGeom prst="rect">
                      <a:avLst/>
                    </a:prstGeom>
                  </pic:spPr>
                </pic:pic>
              </a:graphicData>
            </a:graphic>
          </wp:inline>
        </w:drawing>
      </w:r>
    </w:p>
    <w:p>
      <w:pPr>
        <w:ind w:firstLine="0" w:firstLineChars="0"/>
        <w:jc w:val="center"/>
        <w:rPr>
          <w:sz w:val="24"/>
          <w:szCs w:val="21"/>
        </w:rPr>
      </w:pPr>
      <w:r>
        <w:rPr>
          <w:rFonts w:hint="eastAsia"/>
          <w:sz w:val="24"/>
          <w:szCs w:val="21"/>
        </w:rPr>
        <w:t>图4-26 全生命周期工程管理流程参考示意</w:t>
      </w:r>
    </w:p>
    <w:p>
      <w:pPr>
        <w:numPr>
          <w:ilvl w:val="0"/>
          <w:numId w:val="28"/>
        </w:numPr>
        <w:ind w:firstLine="562"/>
      </w:pPr>
      <w:r>
        <w:rPr>
          <w:rFonts w:hint="eastAsia"/>
          <w:b/>
          <w:bCs/>
        </w:rPr>
        <w:t>选取试点单位或项目，提升工程管理系统的使用效率：</w:t>
      </w:r>
      <w:r>
        <w:rPr>
          <w:rFonts w:hint="eastAsia"/>
        </w:rPr>
        <w:t>对现有的项目管理流程、管理模板、信息要求、监控点进行全面梳理与优化。此举旨在形成可复制及推广的项目管理标准化模板，同时发现并解决现有流程未打通或不合理的地方，以促进各业务线的协同工作。盘点现有系统，并对其进行全面规划。对于个性化需求进行优化或升级，以进一步提高工程管理系统的使用效率，从而实现项目进度、质量、安全和成本等实时管理。</w:t>
      </w:r>
      <w:r>
        <w:rPr>
          <w:rFonts w:hint="eastAsia"/>
          <w:b/>
          <w:bCs/>
        </w:rPr>
        <w:t>对于大型项目，可以试点智慧工程，以实现工程管理全流程数字化。</w:t>
      </w:r>
    </w:p>
    <w:p>
      <w:pPr>
        <w:numPr>
          <w:ilvl w:val="0"/>
          <w:numId w:val="28"/>
        </w:numPr>
        <w:ind w:firstLine="562"/>
      </w:pPr>
      <w:r>
        <w:rPr>
          <w:rFonts w:hint="eastAsia"/>
          <w:b/>
          <w:bCs/>
        </w:rPr>
        <w:t>构建智能运维系统：</w:t>
      </w:r>
      <w:r>
        <w:rPr>
          <w:rFonts w:hint="eastAsia"/>
        </w:rPr>
        <w:t>当前运维业务体量呈现增长趋势，且将成为部分业务单位的独立业务板块。为确保运维业务的顺利进行，需不断探索项目流程、制度和管理模式。在系统建设初期，可选择成熟项目作为蓝本试点，在此基础上逐步优化和调整，推动运维流程的标准化以及运维系统的自动化和智能化。这将有助于降低人工运维成本，提高业务效率和质量。</w:t>
      </w:r>
    </w:p>
    <w:p>
      <w:pPr>
        <w:pStyle w:val="5"/>
        <w:ind w:firstLine="0"/>
      </w:pPr>
      <w:r>
        <w:t>战略与</w:t>
      </w:r>
      <w:r>
        <w:rPr>
          <w:rFonts w:hint="eastAsia"/>
        </w:rPr>
        <w:t>运营</w:t>
      </w:r>
      <w:r>
        <w:t>管理</w:t>
      </w:r>
      <w:r>
        <w:rPr>
          <w:rFonts w:hint="eastAsia"/>
        </w:rPr>
        <w:t>业务域现状分析</w:t>
      </w:r>
    </w:p>
    <w:p>
      <w:pPr>
        <w:pStyle w:val="6"/>
      </w:pPr>
      <w:r>
        <w:rPr>
          <w:rFonts w:hint="eastAsia"/>
        </w:rPr>
        <w:t>战略与运营管理业务域痛点</w:t>
      </w:r>
    </w:p>
    <w:p>
      <w:pPr>
        <w:numPr>
          <w:ilvl w:val="0"/>
          <w:numId w:val="29"/>
        </w:numPr>
        <w:ind w:left="0" w:firstLine="562"/>
      </w:pPr>
      <w:r>
        <w:rPr>
          <w:rFonts w:hint="eastAsia"/>
          <w:b/>
          <w:bCs/>
        </w:rPr>
        <w:t>决策缺乏全面、实时数据支撑：</w:t>
      </w:r>
      <w:r>
        <w:rPr>
          <w:rFonts w:hint="eastAsia"/>
        </w:rPr>
        <w:t>二所对全所市场动向、人员、财务、资产、在研项目、工程项目、客户声音等缺乏全面且实时的数据信息来源，管理决策时多依赖通过人工采集的过程文件和人为编制的报告，缺乏全面且实时的数据支撑，难以及时作出高质量决策。</w:t>
      </w:r>
    </w:p>
    <w:p>
      <w:pPr>
        <w:widowControl/>
        <w:numPr>
          <w:ilvl w:val="0"/>
          <w:numId w:val="29"/>
        </w:numPr>
        <w:ind w:left="0" w:firstLine="562" w:firstLineChars="0"/>
      </w:pPr>
      <w:r>
        <w:rPr>
          <w:rFonts w:hint="eastAsia"/>
          <w:b/>
          <w:bCs/>
        </w:rPr>
        <w:t>人工获取信息时效性较弱：</w:t>
      </w:r>
      <w:r>
        <w:rPr>
          <w:rFonts w:hint="eastAsia"/>
        </w:rPr>
        <w:t>信息获取主要通过人工获取、文件采集、内参读物等方式，获取情报效率较低、信息时效性较弱。</w:t>
      </w:r>
    </w:p>
    <w:p>
      <w:pPr>
        <w:numPr>
          <w:ilvl w:val="0"/>
          <w:numId w:val="29"/>
        </w:numPr>
        <w:ind w:left="0" w:firstLine="562"/>
      </w:pPr>
      <w:r>
        <w:rPr>
          <w:rFonts w:hint="eastAsia"/>
          <w:b/>
          <w:bCs/>
        </w:rPr>
        <w:t>战略分解执行和运营绩效监控效率有待加强：</w:t>
      </w:r>
      <w:r>
        <w:rPr>
          <w:rFonts w:hint="eastAsia"/>
        </w:rPr>
        <w:t>缺乏战略执行管理的抓手，目前对于战略的执行主要通过报告等形式人工采集，并且由于各业务单位及部门数据口径不一致，最后无法形成全面的、及时的、准确的结果，影响管理决策效率和决策质量。</w:t>
      </w:r>
    </w:p>
    <w:p>
      <w:pPr>
        <w:pStyle w:val="6"/>
      </w:pPr>
      <w:r>
        <w:rPr>
          <w:rFonts w:hint="eastAsia"/>
        </w:rPr>
        <w:t>主要原因分析</w:t>
      </w:r>
    </w:p>
    <w:p>
      <w:pPr>
        <w:numPr>
          <w:ilvl w:val="0"/>
          <w:numId w:val="30"/>
        </w:numPr>
        <w:ind w:firstLine="562"/>
      </w:pPr>
      <w:r>
        <w:rPr>
          <w:rFonts w:hint="eastAsia"/>
          <w:b/>
          <w:bCs/>
        </w:rPr>
        <w:t>内外部环境变化加剧、提出战略动态调整需求：</w:t>
      </w:r>
      <w:r>
        <w:rPr>
          <w:rFonts w:hint="eastAsia"/>
        </w:rPr>
        <w:t>基于历史原因，二所所处民航行业</w:t>
      </w:r>
      <w:r>
        <w:rPr>
          <w:rFonts w:hint="eastAsia"/>
          <w:lang w:val="en-US" w:eastAsia="zh-CN"/>
        </w:rPr>
        <w:t>的</w:t>
      </w:r>
      <w:r>
        <w:rPr>
          <w:rFonts w:hint="eastAsia"/>
        </w:rPr>
        <w:t>计划性较强</w:t>
      </w:r>
      <w:r>
        <w:rPr>
          <w:rFonts w:hint="eastAsia"/>
          <w:lang w:eastAsia="zh-CN"/>
        </w:rPr>
        <w:t>、</w:t>
      </w:r>
      <w:r>
        <w:rPr>
          <w:rFonts w:hint="eastAsia"/>
        </w:rPr>
        <w:t>目标客户精准、业务以科研为主，内外部环境较为稳定，不需要高频、快速动态调整战略计划。但在新时期、新使命下，二所的内外部环境都更为开放、变化，尤其是二所示范区的建设和运营，都需要二所面向客户、区域、产业链、产业生态进行合作，这都需要二所整个组织更具开放性、灵活性和创新性，为满足这些目标，当前迫切需要建立自上而下和自下而上的双轮驱动战略规划以及资源优化配置方式，以发挥二所集团系统协同作战的优势。</w:t>
      </w:r>
    </w:p>
    <w:p>
      <w:pPr>
        <w:numPr>
          <w:ilvl w:val="0"/>
          <w:numId w:val="30"/>
        </w:numPr>
        <w:ind w:firstLine="562"/>
      </w:pPr>
      <w:r>
        <w:rPr>
          <w:rFonts w:hint="eastAsia"/>
          <w:b/>
          <w:bCs/>
        </w:rPr>
        <w:t>缺乏数据来源和数据协同：</w:t>
      </w:r>
      <w:r>
        <w:rPr>
          <w:rFonts w:hint="eastAsia"/>
        </w:rPr>
        <w:t>战略规划的制定、执行及监督等都需要基于大量的数据分析，包括市场调研、竞争对手分析、财务分析、业务信息分析等，目前没有统一的数据来源，各部门通过表格和文件形式获取信息，真实性与准确性难以判断，难以实时、准确分析。其次各部门及系统间的数据无法协同，不能相互调阅，效率低下，且难以进行交叉验证和多维度分析。</w:t>
      </w:r>
    </w:p>
    <w:p>
      <w:pPr>
        <w:numPr>
          <w:ilvl w:val="0"/>
          <w:numId w:val="30"/>
        </w:numPr>
        <w:ind w:firstLine="562"/>
      </w:pPr>
      <w:r>
        <w:rPr>
          <w:rFonts w:hint="eastAsia"/>
          <w:b/>
          <w:bCs/>
        </w:rPr>
        <w:t>未形成精细化战略分解和组织绩效机制</w:t>
      </w:r>
      <w:r>
        <w:rPr>
          <w:b/>
          <w:bCs/>
        </w:rPr>
        <w:t>：</w:t>
      </w:r>
      <w:r>
        <w:t>二所</w:t>
      </w:r>
      <w:r>
        <w:rPr>
          <w:rFonts w:hint="eastAsia"/>
        </w:rPr>
        <w:t>当前</w:t>
      </w:r>
      <w:r>
        <w:t>有定期组织战略规划和</w:t>
      </w:r>
      <w:r>
        <w:rPr>
          <w:rFonts w:hint="eastAsia"/>
        </w:rPr>
        <w:t>战略规划执行的</w:t>
      </w:r>
      <w:r>
        <w:t>中期评估</w:t>
      </w:r>
      <w:r>
        <w:rPr>
          <w:rFonts w:hint="eastAsia"/>
        </w:rPr>
        <w:t>，但还未实现</w:t>
      </w:r>
      <w:r>
        <w:t>精细化战略</w:t>
      </w:r>
      <w:r>
        <w:rPr>
          <w:rFonts w:hint="eastAsia"/>
        </w:rPr>
        <w:t>层层分解，影响</w:t>
      </w:r>
      <w:r>
        <w:t>经营数据分析</w:t>
      </w:r>
      <w:r>
        <w:rPr>
          <w:rFonts w:hint="eastAsia"/>
        </w:rPr>
        <w:t>，也未构建组织绩效机制，缺乏战略执行管理的抓手。</w:t>
      </w:r>
    </w:p>
    <w:p>
      <w:pPr>
        <w:pStyle w:val="6"/>
      </w:pPr>
      <w:r>
        <w:rPr>
          <w:rFonts w:hint="eastAsia"/>
        </w:rPr>
        <w:t>提升建议</w:t>
      </w:r>
    </w:p>
    <w:p>
      <w:pPr>
        <w:ind w:firstLine="560"/>
      </w:pPr>
      <w:r>
        <w:rPr>
          <w:rFonts w:hint="eastAsia"/>
        </w:rPr>
        <w:t>（1）</w:t>
      </w:r>
      <w:r>
        <w:rPr>
          <w:rFonts w:hint="eastAsia"/>
          <w:b/>
          <w:bCs/>
        </w:rPr>
        <w:t>建立贯通战略与绩效的体系及平台：</w:t>
      </w:r>
      <w:r>
        <w:rPr>
          <w:rFonts w:hint="eastAsia"/>
        </w:rPr>
        <w:t>为支撑总部及下属部门/单位的战略与目标协同一致，需要明确总部和各业务单位组织绩效，确定重点工作及指标体系，形成战略落地重点工作，建立刻画战略目标的量化指标体系，明确指标的范围、分解规则、数据来源及采集要求（详见图4-27）。</w:t>
      </w:r>
    </w:p>
    <w:p>
      <w:pPr>
        <w:ind w:firstLine="0" w:firstLineChars="0"/>
      </w:pPr>
      <w:r>
        <w:rPr>
          <w:rFonts w:hint="eastAsia"/>
        </w:rPr>
        <w:drawing>
          <wp:inline distT="0" distB="0" distL="114300" distR="114300">
            <wp:extent cx="5265420" cy="2564765"/>
            <wp:effectExtent l="0" t="0" r="17780" b="635"/>
            <wp:docPr id="140" name="图片 140" descr="截屏2023-12-08 下午5.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截屏2023-12-08 下午5.43.22"/>
                    <pic:cNvPicPr>
                      <a:picLocks noChangeAspect="1"/>
                    </pic:cNvPicPr>
                  </pic:nvPicPr>
                  <pic:blipFill>
                    <a:blip r:embed="rId52"/>
                    <a:stretch>
                      <a:fillRect/>
                    </a:stretch>
                  </pic:blipFill>
                  <pic:spPr>
                    <a:xfrm>
                      <a:off x="0" y="0"/>
                      <a:ext cx="5265420" cy="2564765"/>
                    </a:xfrm>
                    <a:prstGeom prst="rect">
                      <a:avLst/>
                    </a:prstGeom>
                  </pic:spPr>
                </pic:pic>
              </a:graphicData>
            </a:graphic>
          </wp:inline>
        </w:drawing>
      </w:r>
    </w:p>
    <w:p>
      <w:pPr>
        <w:ind w:firstLine="0" w:firstLineChars="0"/>
        <w:jc w:val="center"/>
        <w:rPr>
          <w:sz w:val="24"/>
          <w:szCs w:val="21"/>
        </w:rPr>
      </w:pPr>
      <w:r>
        <w:rPr>
          <w:sz w:val="24"/>
          <w:szCs w:val="21"/>
        </w:rPr>
        <w:t>图</w:t>
      </w:r>
      <w:r>
        <w:rPr>
          <w:rFonts w:hint="eastAsia"/>
          <w:sz w:val="24"/>
          <w:szCs w:val="21"/>
        </w:rPr>
        <w:t>4-27战略解码参考示意图</w:t>
      </w:r>
    </w:p>
    <w:p>
      <w:pPr>
        <w:ind w:firstLine="560"/>
      </w:pPr>
      <w:r>
        <w:rPr>
          <w:rFonts w:hint="eastAsia"/>
        </w:rPr>
        <w:t>（2）</w:t>
      </w:r>
      <w:r>
        <w:rPr>
          <w:rFonts w:hint="eastAsia"/>
          <w:b/>
          <w:bCs/>
        </w:rPr>
        <w:t>引进管理驾驶舱，辅助管理和决策分析：</w:t>
      </w:r>
      <w:r>
        <w:rPr>
          <w:rFonts w:hint="eastAsia"/>
        </w:rPr>
        <w:t>通过数字化平台，管理战略任务分解，集成相关业务数据，形成实时动态分析。同时需要注意强化源头业务操作及数据质量，保障数字的准确性和及时性。</w:t>
      </w:r>
    </w:p>
    <w:p>
      <w:pPr>
        <w:pStyle w:val="5"/>
        <w:ind w:firstLine="0"/>
      </w:pPr>
      <w:r>
        <w:t>人力资源</w:t>
      </w:r>
      <w:r>
        <w:rPr>
          <w:rFonts w:hint="eastAsia"/>
        </w:rPr>
        <w:t>管理业务域现状分析</w:t>
      </w:r>
    </w:p>
    <w:p>
      <w:pPr>
        <w:pStyle w:val="6"/>
      </w:pPr>
      <w:r>
        <w:rPr>
          <w:rFonts w:hint="eastAsia"/>
        </w:rPr>
        <w:t>人力资源管理业务域痛点</w:t>
      </w:r>
    </w:p>
    <w:p>
      <w:pPr>
        <w:widowControl/>
        <w:numPr>
          <w:ilvl w:val="0"/>
          <w:numId w:val="31"/>
        </w:numPr>
        <w:spacing w:line="240" w:lineRule="auto"/>
        <w:ind w:firstLine="560" w:firstLineChars="0"/>
      </w:pPr>
      <w:r>
        <w:rPr>
          <w:b/>
          <w:bCs/>
        </w:rPr>
        <w:t>二所总部人力资源</w:t>
      </w:r>
      <w:r>
        <w:rPr>
          <w:rFonts w:hint="eastAsia"/>
          <w:b/>
          <w:bCs/>
        </w:rPr>
        <w:t>还在从人事管理向人力资源管理职能转变：二</w:t>
      </w:r>
      <w:r>
        <w:rPr>
          <w:rFonts w:hint="eastAsia"/>
        </w:rPr>
        <w:t>所总部的人力资源管理部门目前实现了</w:t>
      </w:r>
      <w:r>
        <w:t>招聘、考核、薪酬、培养等基础职能</w:t>
      </w:r>
      <w:r>
        <w:rPr>
          <w:rFonts w:hint="eastAsia"/>
        </w:rPr>
        <w:t>，并对业务单位实施</w:t>
      </w:r>
      <w:r>
        <w:t>分级管理</w:t>
      </w:r>
      <w:r>
        <w:rPr>
          <w:rFonts w:hint="eastAsia"/>
        </w:rPr>
        <w:t>，即所本部的人事管理涵盖了独立法人企业中层干部以上人员，各业务单位的薪酬实行总额控制，各独立法人单位独立进行考勤、薪酬计算以及工资发放。但当前各业务单位尤其是所属企业，基于自身的市场化情况对总部人力资源管理提出了更高的要求，例如薪酬激励机制市场化、绩效管理匹配业务发展需求、科研人才培养、人才共享等。</w:t>
      </w:r>
    </w:p>
    <w:p>
      <w:pPr>
        <w:widowControl/>
        <w:numPr>
          <w:ilvl w:val="0"/>
          <w:numId w:val="31"/>
        </w:numPr>
        <w:spacing w:line="240" w:lineRule="auto"/>
        <w:ind w:firstLine="560" w:firstLineChars="0"/>
      </w:pPr>
      <w:r>
        <w:rPr>
          <w:rFonts w:hint="eastAsia"/>
          <w:b/>
          <w:bCs/>
        </w:rPr>
        <w:t>全所主要依靠手工计算考勤和薪酬</w:t>
      </w:r>
      <w:r>
        <w:rPr>
          <w:rFonts w:hint="eastAsia"/>
          <w:b/>
          <w:bCs/>
          <w:lang w:eastAsia="zh-CN"/>
        </w:rPr>
        <w:t>，</w:t>
      </w:r>
      <w:r>
        <w:rPr>
          <w:rFonts w:hint="eastAsia"/>
        </w:rPr>
        <w:t>效率</w:t>
      </w:r>
      <w:r>
        <w:rPr>
          <w:rFonts w:hint="eastAsia"/>
          <w:lang w:val="en-US" w:eastAsia="zh-CN"/>
        </w:rPr>
        <w:t>较低。</w:t>
      </w:r>
    </w:p>
    <w:p>
      <w:pPr>
        <w:widowControl/>
        <w:numPr>
          <w:ilvl w:val="0"/>
          <w:numId w:val="31"/>
        </w:numPr>
        <w:spacing w:line="240" w:lineRule="auto"/>
        <w:ind w:firstLine="560" w:firstLineChars="0"/>
      </w:pPr>
      <w:r>
        <w:rPr>
          <w:rFonts w:hint="eastAsia"/>
          <w:b/>
          <w:bCs/>
          <w:lang w:val="en-US" w:eastAsia="zh-CN"/>
        </w:rPr>
        <w:t>全所</w:t>
      </w:r>
      <w:r>
        <w:rPr>
          <w:b/>
          <w:bCs/>
        </w:rPr>
        <w:t>岗位名称</w:t>
      </w:r>
      <w:r>
        <w:rPr>
          <w:rFonts w:hint="eastAsia"/>
          <w:b/>
          <w:bCs/>
        </w:rPr>
        <w:t>未统一、影响人力资源数字化进程和效果</w:t>
      </w:r>
      <w:r>
        <w:rPr>
          <w:b/>
          <w:bCs/>
        </w:rPr>
        <w:t>：</w:t>
      </w:r>
      <w:r>
        <w:rPr>
          <w:rFonts w:hint="eastAsia"/>
        </w:rPr>
        <w:t>二所总部与各独立法人尚未实行统一的岗位名称和任职标准。二所总部的岗位名称和任职标准是按照事业单位的级别划分，而独立法人企业则是按照现代企业的职位和岗位类别划分。这种未统一的岗位名称和任职标准对数字化实施和数据集成将产生较大阻碍，同时因为名称不统一，对于未来人力资源各模块间的信息传递将无法拉通，人力资源数字化的集约成果也将十分有限。例如人才盘点，因为没有统一的岗位名称分类，将难以对齐语言、快速盘点，盘点结果也很难直接用于招聘、绩效、考核、薪酬等。</w:t>
      </w:r>
    </w:p>
    <w:p>
      <w:pPr>
        <w:widowControl/>
        <w:numPr>
          <w:ilvl w:val="255"/>
          <w:numId w:val="0"/>
        </w:numPr>
        <w:spacing w:line="280" w:lineRule="atLeast"/>
        <w:ind w:firstLine="560" w:firstLineChars="200"/>
        <w:rPr>
          <w:color w:val="000000"/>
        </w:rPr>
      </w:pPr>
      <w:r>
        <w:rPr>
          <w:rFonts w:hint="eastAsia"/>
        </w:rPr>
        <w:t>（4）</w:t>
      </w:r>
      <w:r>
        <w:rPr>
          <w:rFonts w:hint="eastAsia"/>
          <w:b/>
          <w:bCs/>
        </w:rPr>
        <w:t>缺乏统一的人才全生命周期身份标签数据源：</w:t>
      </w:r>
      <w:r>
        <w:rPr>
          <w:rFonts w:hint="eastAsia"/>
        </w:rPr>
        <w:t>二所员工分为正式编制和外聘两类，员工的身份信息还包括团员、党员、工会成员、退休、岗位技能、专业特长、在职状态等标签，但当前缺乏统一的人才全生命周期身份标签数据，无法基于标签分类对特定人群进行管理，仍需人工采集、分类，影响效率和准确性，这会影响数字化集成和共享的效果。随着示范区的运行，人员标签还会影响来访人员管理等。</w:t>
      </w:r>
    </w:p>
    <w:p>
      <w:pPr>
        <w:numPr>
          <w:ilvl w:val="255"/>
          <w:numId w:val="0"/>
        </w:numPr>
        <w:ind w:firstLine="560"/>
      </w:pPr>
      <w:r>
        <w:rPr>
          <w:rFonts w:hint="eastAsia"/>
        </w:rPr>
        <w:t>（5）</w:t>
      </w:r>
      <w:r>
        <w:rPr>
          <w:rFonts w:hint="eastAsia"/>
          <w:b/>
          <w:bCs/>
        </w:rPr>
        <w:t>招聘和人才培养效率</w:t>
      </w:r>
      <w:r>
        <w:rPr>
          <w:rFonts w:hint="eastAsia"/>
          <w:b/>
          <w:bCs/>
          <w:lang w:val="en-US" w:eastAsia="zh-CN"/>
        </w:rPr>
        <w:t>有较大提升空间</w:t>
      </w:r>
      <w:r>
        <w:rPr>
          <w:rFonts w:hint="eastAsia"/>
          <w:b/>
          <w:bCs/>
        </w:rPr>
        <w:t>：</w:t>
      </w:r>
      <w:r>
        <w:rPr>
          <w:rFonts w:hint="eastAsia"/>
        </w:rPr>
        <w:t>当前二所面临人才招聘效率</w:t>
      </w:r>
      <w:r>
        <w:rPr>
          <w:rFonts w:hint="eastAsia"/>
          <w:lang w:val="en-US" w:eastAsia="zh-CN"/>
        </w:rPr>
        <w:t>不高</w:t>
      </w:r>
      <w:r>
        <w:rPr>
          <w:rFonts w:hint="eastAsia"/>
        </w:rPr>
        <w:t>，难以吸引和招揽合适的人才。在人才培养方面，仍以传统的线下模式为主，招聘和人才培养的工作效率都有较大提升空间。</w:t>
      </w:r>
    </w:p>
    <w:p>
      <w:pPr>
        <w:pStyle w:val="6"/>
      </w:pPr>
      <w:r>
        <w:rPr>
          <w:rFonts w:hint="eastAsia"/>
        </w:rPr>
        <w:t>主要原因分析</w:t>
      </w:r>
    </w:p>
    <w:p>
      <w:pPr>
        <w:numPr>
          <w:ilvl w:val="0"/>
          <w:numId w:val="32"/>
        </w:numPr>
        <w:ind w:firstLine="562"/>
      </w:pPr>
      <w:r>
        <w:rPr>
          <w:rFonts w:hint="eastAsia"/>
          <w:b/>
          <w:bCs/>
          <w:lang w:val="en-US" w:eastAsia="zh-CN"/>
        </w:rPr>
        <w:t>二所还处于国企深化改革阶段</w:t>
      </w:r>
      <w:r>
        <w:rPr>
          <w:rFonts w:hint="eastAsia"/>
          <w:b/>
          <w:bCs/>
        </w:rPr>
        <w:t>：</w:t>
      </w:r>
      <w:r>
        <w:rPr>
          <w:rFonts w:hint="eastAsia"/>
          <w:b w:val="0"/>
          <w:bCs w:val="0"/>
          <w:lang w:val="en-US" w:eastAsia="zh-CN"/>
        </w:rPr>
        <w:t>二所既有事业身份，又有企业身份</w:t>
      </w:r>
      <w:r>
        <w:rPr>
          <w:rFonts w:hint="eastAsia" w:eastAsia="宋体"/>
          <w:b w:val="0"/>
          <w:bCs w:val="0"/>
          <w:lang w:val="en-US" w:eastAsia="zh-CN"/>
        </w:rPr>
        <w:t>，目前</w:t>
      </w:r>
      <w:r>
        <w:rPr>
          <w:rFonts w:hint="eastAsia"/>
          <w:lang w:val="en-US" w:eastAsia="zh-CN"/>
        </w:rPr>
        <w:t>人力资源管理还在转型阶段。</w:t>
      </w:r>
    </w:p>
    <w:p>
      <w:pPr>
        <w:numPr>
          <w:ilvl w:val="0"/>
          <w:numId w:val="32"/>
        </w:numPr>
        <w:ind w:firstLine="562"/>
      </w:pPr>
      <w:r>
        <w:rPr>
          <w:rFonts w:hint="eastAsia"/>
          <w:b/>
          <w:bCs/>
        </w:rPr>
        <w:t>二所当前无独立人力资源系统：</w:t>
      </w:r>
      <w:r>
        <w:rPr>
          <w:rFonts w:hint="eastAsia"/>
        </w:rPr>
        <w:t>未能实现人力资源各大模块的功能覆盖，如招聘、薪酬等未上系统。</w:t>
      </w:r>
    </w:p>
    <w:p>
      <w:pPr>
        <w:numPr>
          <w:ilvl w:val="0"/>
          <w:numId w:val="32"/>
        </w:numPr>
        <w:ind w:firstLine="562"/>
      </w:pPr>
      <w:r>
        <w:rPr>
          <w:rFonts w:hint="eastAsia"/>
          <w:b/>
          <w:bCs/>
        </w:rPr>
        <w:t>采用传统招聘渠道和科研人才培养体系：</w:t>
      </w:r>
      <w:r>
        <w:rPr>
          <w:rFonts w:hint="eastAsia"/>
        </w:rPr>
        <w:t>二所主要依赖传统的招聘渠道，如招聘网站、招聘会等，忽视了新兴的社交媒体、在线招聘平台等更加高效、多元化的招聘渠道，这可能导致招聘效果不佳，无法吸引到优秀的人才。此外，人才培养过于依赖线下，缺乏创新的科研人才培训体系，可能影响人才培养效率。</w:t>
      </w:r>
    </w:p>
    <w:p>
      <w:pPr>
        <w:pStyle w:val="6"/>
      </w:pPr>
      <w:r>
        <w:rPr>
          <w:rFonts w:hint="eastAsia"/>
        </w:rPr>
        <w:t>提升建议</w:t>
      </w:r>
    </w:p>
    <w:p>
      <w:pPr>
        <w:numPr>
          <w:ilvl w:val="0"/>
          <w:numId w:val="33"/>
        </w:numPr>
        <w:ind w:firstLine="562"/>
      </w:pPr>
      <w:r>
        <w:rPr>
          <w:rFonts w:hint="eastAsia"/>
          <w:b/>
          <w:bCs/>
        </w:rPr>
        <w:t>利用人才盘点工具，建立统一人员生命周期数据标签：</w:t>
      </w:r>
      <w:r>
        <w:rPr>
          <w:rFonts w:hint="eastAsia"/>
        </w:rPr>
        <w:t>在开始数字化实施之前，需要统一二所岗位的名称、人员生命周期标签，通过人才盘点工具，既可以盘活全所科研人员资源，有效激发科研人才潜力，又可为人力资源数字化实施奠定基础（详见图4-28）。</w:t>
      </w:r>
    </w:p>
    <w:p>
      <w:pPr>
        <w:numPr>
          <w:ilvl w:val="255"/>
          <w:numId w:val="0"/>
        </w:numPr>
      </w:pPr>
      <w:r>
        <w:rPr>
          <w:rFonts w:hint="eastAsia"/>
        </w:rPr>
        <w:drawing>
          <wp:inline distT="0" distB="0" distL="114300" distR="114300">
            <wp:extent cx="5267960" cy="1109980"/>
            <wp:effectExtent l="0" t="0" r="15240" b="7620"/>
            <wp:docPr id="141" name="图片 141" descr="截屏2023-12-08 下午5.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截屏2023-12-08 下午5.46.02"/>
                    <pic:cNvPicPr>
                      <a:picLocks noChangeAspect="1"/>
                    </pic:cNvPicPr>
                  </pic:nvPicPr>
                  <pic:blipFill>
                    <a:blip r:embed="rId53"/>
                    <a:stretch>
                      <a:fillRect/>
                    </a:stretch>
                  </pic:blipFill>
                  <pic:spPr>
                    <a:xfrm>
                      <a:off x="0" y="0"/>
                      <a:ext cx="5267960" cy="1109980"/>
                    </a:xfrm>
                    <a:prstGeom prst="rect">
                      <a:avLst/>
                    </a:prstGeom>
                  </pic:spPr>
                </pic:pic>
              </a:graphicData>
            </a:graphic>
          </wp:inline>
        </w:drawing>
      </w:r>
    </w:p>
    <w:p>
      <w:pPr>
        <w:ind w:firstLine="0" w:firstLineChars="0"/>
        <w:jc w:val="center"/>
        <w:rPr>
          <w:sz w:val="24"/>
          <w:szCs w:val="21"/>
        </w:rPr>
      </w:pPr>
      <w:r>
        <w:rPr>
          <w:sz w:val="24"/>
          <w:szCs w:val="21"/>
        </w:rPr>
        <w:t>图</w:t>
      </w:r>
      <w:r>
        <w:rPr>
          <w:rFonts w:hint="eastAsia"/>
          <w:sz w:val="24"/>
          <w:szCs w:val="21"/>
        </w:rPr>
        <w:t>4-28科研人才开发相关方法参考示意</w:t>
      </w:r>
    </w:p>
    <w:p>
      <w:pPr>
        <w:numPr>
          <w:ilvl w:val="0"/>
          <w:numId w:val="33"/>
        </w:numPr>
        <w:ind w:firstLine="562" w:firstLineChars="0"/>
      </w:pPr>
      <w:r>
        <w:rPr>
          <w:rFonts w:hint="eastAsia"/>
          <w:b/>
          <w:bCs/>
        </w:rPr>
        <w:t>建设人力资源</w:t>
      </w:r>
      <w:r>
        <w:rPr>
          <w:b/>
          <w:bCs/>
        </w:rPr>
        <w:t>管理</w:t>
      </w:r>
      <w:r>
        <w:rPr>
          <w:rFonts w:hint="eastAsia"/>
          <w:b/>
          <w:bCs/>
        </w:rPr>
        <w:t>系统</w:t>
      </w:r>
      <w:r>
        <w:rPr>
          <w:b/>
          <w:bCs/>
        </w:rPr>
        <w:t>，</w:t>
      </w:r>
      <w:r>
        <w:rPr>
          <w:rFonts w:hint="eastAsia"/>
          <w:b/>
          <w:bCs/>
        </w:rPr>
        <w:t>增强集团管理赋能：</w:t>
      </w:r>
      <w:r>
        <w:rPr>
          <w:rFonts w:hint="eastAsia"/>
        </w:rPr>
        <w:t>适应新时期人力资源数字化发展的趋势，增加线上招聘、官网招聘、智能推荐系统与视频平台等数字化工具，增加多元化招聘渠道，加强集团在人力资源赋能方面的能力。</w:t>
      </w:r>
    </w:p>
    <w:p>
      <w:pPr>
        <w:numPr>
          <w:ilvl w:val="0"/>
          <w:numId w:val="33"/>
        </w:numPr>
        <w:ind w:firstLine="562" w:firstLineChars="0"/>
      </w:pPr>
      <w:r>
        <w:rPr>
          <w:rFonts w:hint="eastAsia"/>
          <w:b/>
          <w:bCs/>
        </w:rPr>
        <w:t>引进知识管理理念和平台，打造多形式人才培养体系</w:t>
      </w:r>
      <w:r>
        <w:rPr>
          <w:rFonts w:hint="eastAsia"/>
        </w:rPr>
        <w:t>：利用新型工具，打造线上和线下相结合，建立多层次的人才培养体系，例如建立知识社区、组织专业专题分享和种子选手专题分享等。</w:t>
      </w:r>
    </w:p>
    <w:p>
      <w:pPr>
        <w:pStyle w:val="5"/>
        <w:ind w:firstLine="0"/>
      </w:pPr>
      <w:r>
        <w:t>财务</w:t>
      </w:r>
      <w:r>
        <w:rPr>
          <w:rFonts w:hint="eastAsia"/>
        </w:rPr>
        <w:t>管理业务域现状分析</w:t>
      </w:r>
    </w:p>
    <w:p>
      <w:pPr>
        <w:pStyle w:val="6"/>
      </w:pPr>
      <w:r>
        <w:rPr>
          <w:rFonts w:hint="eastAsia"/>
        </w:rPr>
        <w:t>财务管理业务域痛点</w:t>
      </w:r>
    </w:p>
    <w:p>
      <w:pPr>
        <w:numPr>
          <w:ilvl w:val="0"/>
          <w:numId w:val="34"/>
        </w:numPr>
        <w:ind w:firstLine="562"/>
      </w:pPr>
      <w:r>
        <w:rPr>
          <w:rFonts w:hint="eastAsia"/>
          <w:b/>
          <w:bCs/>
        </w:rPr>
        <w:t>全面预算还不够精细化：</w:t>
      </w:r>
      <w:r>
        <w:rPr>
          <w:rFonts w:hint="eastAsia"/>
        </w:rPr>
        <w:t>现在只有年初大预算和年中需要时提交的预算汇总，对年度预算申报、预算分解、预算</w:t>
      </w:r>
      <w:r>
        <w:t>执行</w:t>
      </w:r>
      <w:r>
        <w:rPr>
          <w:rFonts w:hint="eastAsia"/>
        </w:rPr>
        <w:t>到预算评估缺乏过程监督和管控。</w:t>
      </w:r>
    </w:p>
    <w:p>
      <w:pPr>
        <w:numPr>
          <w:ilvl w:val="0"/>
          <w:numId w:val="34"/>
        </w:numPr>
        <w:ind w:firstLine="562"/>
      </w:pPr>
      <w:r>
        <w:rPr>
          <w:b/>
          <w:bCs/>
        </w:rPr>
        <w:t>财务报表</w:t>
      </w:r>
      <w:r>
        <w:rPr>
          <w:rFonts w:hint="eastAsia"/>
          <w:b/>
          <w:bCs/>
        </w:rPr>
        <w:t>标准未能完全统一、抵消需人工微调：</w:t>
      </w:r>
      <w:r>
        <w:rPr>
          <w:rFonts w:hint="eastAsia"/>
        </w:rPr>
        <w:t>各单位及公司财务报表科目因为业务性质不同，只有一级科目有统一，合并报表需要人工调整，</w:t>
      </w:r>
      <w:r>
        <w:t>效率</w:t>
      </w:r>
      <w:r>
        <w:rPr>
          <w:rFonts w:hint="eastAsia"/>
        </w:rPr>
        <w:t>较</w:t>
      </w:r>
      <w:r>
        <w:t>低</w:t>
      </w:r>
      <w:r>
        <w:rPr>
          <w:rFonts w:hint="eastAsia"/>
        </w:rPr>
        <w:t>。</w:t>
      </w:r>
    </w:p>
    <w:p>
      <w:pPr>
        <w:numPr>
          <w:ilvl w:val="0"/>
          <w:numId w:val="34"/>
        </w:numPr>
        <w:ind w:firstLine="562"/>
      </w:pPr>
      <w:r>
        <w:rPr>
          <w:rFonts w:hint="eastAsia"/>
          <w:b/>
          <w:bCs/>
        </w:rPr>
        <w:t>业财数据未能融合：</w:t>
      </w:r>
      <w:r>
        <w:rPr>
          <w:rFonts w:hint="eastAsia"/>
        </w:rPr>
        <w:t>没有将财务与采购、生产、销售等业务流程统一，部分业务单位财务数据和业务处理无法无缝衔接，财务分析中缺乏业务数据，难以进行精细化分析和预测，支撑业务决策。业务与财务数据信息链无法形成闭环，增加数据利用成本。</w:t>
      </w:r>
    </w:p>
    <w:p>
      <w:pPr>
        <w:numPr>
          <w:ilvl w:val="0"/>
          <w:numId w:val="34"/>
        </w:numPr>
        <w:ind w:firstLine="562"/>
      </w:pPr>
      <w:r>
        <w:rPr>
          <w:rFonts w:hint="eastAsia"/>
          <w:b/>
          <w:bCs/>
        </w:rPr>
        <w:t>资产管理涉及部门数据未打通：</w:t>
      </w:r>
      <w:r>
        <w:rPr>
          <w:rFonts w:hint="eastAsia"/>
        </w:rPr>
        <w:t>目前资产管理机构可大致分为采购部门、使用部门、管理部门，三者间数据未打通，信息变化靠线下沟通，效率较低且容易遗漏。</w:t>
      </w:r>
    </w:p>
    <w:p>
      <w:pPr>
        <w:numPr>
          <w:ilvl w:val="0"/>
          <w:numId w:val="34"/>
        </w:numPr>
        <w:ind w:firstLine="562"/>
      </w:pPr>
      <w:r>
        <w:rPr>
          <w:b/>
          <w:bCs/>
        </w:rPr>
        <w:t>未建立合同全生命周期管理记录</w:t>
      </w:r>
      <w:r>
        <w:rPr>
          <w:rFonts w:hint="eastAsia"/>
          <w:b/>
          <w:bCs/>
        </w:rPr>
        <w:t>：</w:t>
      </w:r>
      <w:r>
        <w:rPr>
          <w:rFonts w:hint="eastAsia"/>
        </w:rPr>
        <w:t>未对合同的全生命周期过程涉及的各个部门信息进行规范和系统记录</w:t>
      </w:r>
      <w:r>
        <w:t>。</w:t>
      </w:r>
    </w:p>
    <w:p>
      <w:pPr>
        <w:pStyle w:val="6"/>
      </w:pPr>
      <w:r>
        <w:rPr>
          <w:rFonts w:hint="eastAsia"/>
        </w:rPr>
        <w:t>主要原因分析</w:t>
      </w:r>
    </w:p>
    <w:p>
      <w:pPr>
        <w:numPr>
          <w:ilvl w:val="0"/>
          <w:numId w:val="35"/>
        </w:numPr>
        <w:ind w:firstLine="562"/>
      </w:pPr>
      <w:r>
        <w:rPr>
          <w:rFonts w:hint="eastAsia"/>
          <w:b/>
          <w:bCs/>
        </w:rPr>
        <w:t>二所刚完成改制，财务管理职能还处于转型升级中：</w:t>
      </w:r>
      <w:r>
        <w:rPr>
          <w:rFonts w:hint="eastAsia"/>
        </w:rPr>
        <w:t>对于各业务单位的会计科目、核算体系等还需要时间进行统一。</w:t>
      </w:r>
    </w:p>
    <w:p>
      <w:pPr>
        <w:numPr>
          <w:ilvl w:val="0"/>
          <w:numId w:val="35"/>
        </w:numPr>
        <w:ind w:firstLine="562"/>
      </w:pPr>
      <w:r>
        <w:rPr>
          <w:rFonts w:hint="eastAsia"/>
          <w:b/>
          <w:bCs/>
        </w:rPr>
        <w:t>现有财务系统功能不完善：</w:t>
      </w:r>
      <w:r>
        <w:rPr>
          <w:rFonts w:hint="eastAsia"/>
        </w:rPr>
        <w:t>缺乏全面预算管理、资产管理、合同管理等功能。</w:t>
      </w:r>
    </w:p>
    <w:p>
      <w:pPr>
        <w:numPr>
          <w:ilvl w:val="0"/>
          <w:numId w:val="35"/>
        </w:numPr>
        <w:ind w:firstLine="562"/>
      </w:pPr>
      <w:r>
        <w:rPr>
          <w:rFonts w:hint="eastAsia"/>
          <w:b/>
          <w:bCs/>
        </w:rPr>
        <w:t>业务系统与财务系统间未实现数据协同：</w:t>
      </w:r>
      <w:r>
        <w:rPr>
          <w:rFonts w:hint="eastAsia"/>
        </w:rPr>
        <w:t>现有系统大多独立建设，未进行集成，财务系统中缺乏业务数据来源，因此影响业财一体化和全面精细化预算的基础。</w:t>
      </w:r>
    </w:p>
    <w:p>
      <w:pPr>
        <w:pStyle w:val="6"/>
      </w:pPr>
      <w:r>
        <w:rPr>
          <w:rFonts w:hint="eastAsia"/>
        </w:rPr>
        <w:t>提升建议</w:t>
      </w:r>
    </w:p>
    <w:p>
      <w:pPr>
        <w:numPr>
          <w:ilvl w:val="0"/>
          <w:numId w:val="36"/>
        </w:numPr>
        <w:ind w:left="0" w:firstLine="562"/>
      </w:pPr>
      <w:r>
        <w:rPr>
          <w:rFonts w:hint="eastAsia"/>
          <w:b/>
          <w:bCs/>
        </w:rPr>
        <w:t>响应政策要求、</w:t>
      </w:r>
      <w:r>
        <w:rPr>
          <w:b/>
          <w:bCs/>
        </w:rPr>
        <w:t>应用先进管理工具</w:t>
      </w:r>
      <w:r>
        <w:rPr>
          <w:rFonts w:hint="eastAsia"/>
          <w:b/>
          <w:bCs/>
        </w:rPr>
        <w:t>：</w:t>
      </w:r>
      <w:r>
        <w:rPr>
          <w:rFonts w:hint="eastAsia"/>
        </w:rPr>
        <w:t>实现</w:t>
      </w:r>
      <w:r>
        <w:t>财务核算、资金管理、成本管控、税务管理等基本职能</w:t>
      </w:r>
      <w:r>
        <w:rPr>
          <w:rFonts w:hint="eastAsia"/>
        </w:rPr>
        <w:t>，</w:t>
      </w:r>
      <w:r>
        <w:t>加快形成集团级</w:t>
      </w:r>
      <w:r>
        <w:rPr>
          <w:rFonts w:hint="eastAsia"/>
        </w:rPr>
        <w:t>财务</w:t>
      </w:r>
      <w:r>
        <w:t>数字技术赋能</w:t>
      </w:r>
      <w:r>
        <w:rPr>
          <w:rFonts w:hint="eastAsia"/>
        </w:rPr>
        <w:t>平台</w:t>
      </w:r>
      <w:r>
        <w:t>。</w:t>
      </w:r>
    </w:p>
    <w:p>
      <w:pPr>
        <w:numPr>
          <w:ilvl w:val="0"/>
          <w:numId w:val="36"/>
        </w:numPr>
        <w:ind w:left="0" w:firstLine="562"/>
      </w:pPr>
      <w:r>
        <w:rPr>
          <w:b/>
          <w:bCs/>
        </w:rPr>
        <w:t>强化</w:t>
      </w:r>
      <w:r>
        <w:rPr>
          <w:rFonts w:hint="eastAsia"/>
          <w:b/>
          <w:bCs/>
        </w:rPr>
        <w:t>财务管理职能、统一全所大财务政策和规范：</w:t>
      </w:r>
      <w:r>
        <w:rPr>
          <w:rFonts w:hint="eastAsia"/>
        </w:rPr>
        <w:t>实现基于财务核算系统的决策高效化，对直属单位、所属企业实现财务信息采集的标准化和流程化，实现资金流、信息流、物流的有效统一，提高财务信息的深度分析、预警管理，并进行高效决策</w:t>
      </w:r>
      <w:r>
        <w:rPr>
          <w:rFonts w:hint="eastAsia"/>
          <w:lang w:eastAsia="zh-CN"/>
        </w:rPr>
        <w:t>。</w:t>
      </w:r>
    </w:p>
    <w:p>
      <w:pPr>
        <w:numPr>
          <w:ilvl w:val="0"/>
          <w:numId w:val="36"/>
        </w:numPr>
        <w:ind w:left="0" w:firstLine="562"/>
      </w:pPr>
      <w:r>
        <w:rPr>
          <w:rFonts w:hint="eastAsia"/>
          <w:b/>
          <w:bCs/>
        </w:rPr>
        <w:t>建立统一数据源平台、搭建多维度报表体系：</w:t>
      </w:r>
      <w:r>
        <w:rPr>
          <w:rFonts w:hint="eastAsia"/>
        </w:rPr>
        <w:t>满足对外法定披露的需求，搭建灵活多维度的管理会计分析体系基础（按区域、按利润中心等），提高各层次财务报表制作、财务分析和财务监管效率。</w:t>
      </w:r>
    </w:p>
    <w:p>
      <w:pPr>
        <w:numPr>
          <w:ilvl w:val="0"/>
          <w:numId w:val="36"/>
        </w:numPr>
        <w:ind w:left="0" w:firstLine="562"/>
      </w:pPr>
      <w:r>
        <w:rPr>
          <w:rFonts w:hint="eastAsia"/>
          <w:b/>
          <w:bCs/>
        </w:rPr>
        <w:t>实现精细化全面预算管理：</w:t>
      </w:r>
      <w:r>
        <w:rPr>
          <w:rFonts w:hint="eastAsia"/>
        </w:rPr>
        <w:t>加强预算的过程监督、管控，对年度预算申报、预算分解、预算</w:t>
      </w:r>
      <w:r>
        <w:t>执行</w:t>
      </w:r>
      <w:r>
        <w:rPr>
          <w:rFonts w:hint="eastAsia"/>
        </w:rPr>
        <w:t>到预算评估进行</w:t>
      </w:r>
      <w:r>
        <w:t>精细化管理</w:t>
      </w:r>
      <w:r>
        <w:rPr>
          <w:rFonts w:hint="eastAsia"/>
        </w:rPr>
        <w:t>（详见4-29）。</w:t>
      </w:r>
    </w:p>
    <w:p>
      <w:pPr>
        <w:ind w:firstLine="0" w:firstLineChars="0"/>
        <w:jc w:val="center"/>
        <w:rPr>
          <w:sz w:val="24"/>
          <w:szCs w:val="21"/>
        </w:rPr>
      </w:pPr>
      <w:r>
        <w:rPr>
          <w:sz w:val="24"/>
          <w:szCs w:val="21"/>
        </w:rPr>
        <w:drawing>
          <wp:inline distT="0" distB="0" distL="114300" distR="114300">
            <wp:extent cx="5080635" cy="2252980"/>
            <wp:effectExtent l="0" t="0" r="24765" b="7620"/>
            <wp:docPr id="142" name="图片 142" descr="截屏2023-12-08 下午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截屏2023-12-08 下午5.56.48"/>
                    <pic:cNvPicPr>
                      <a:picLocks noChangeAspect="1"/>
                    </pic:cNvPicPr>
                  </pic:nvPicPr>
                  <pic:blipFill>
                    <a:blip r:embed="rId54"/>
                    <a:stretch>
                      <a:fillRect/>
                    </a:stretch>
                  </pic:blipFill>
                  <pic:spPr>
                    <a:xfrm>
                      <a:off x="0" y="0"/>
                      <a:ext cx="5080635" cy="2252980"/>
                    </a:xfrm>
                    <a:prstGeom prst="rect">
                      <a:avLst/>
                    </a:prstGeom>
                  </pic:spPr>
                </pic:pic>
              </a:graphicData>
            </a:graphic>
          </wp:inline>
        </w:drawing>
      </w:r>
    </w:p>
    <w:p>
      <w:pPr>
        <w:ind w:firstLine="0" w:firstLineChars="0"/>
        <w:jc w:val="center"/>
        <w:rPr>
          <w:sz w:val="24"/>
          <w:szCs w:val="21"/>
        </w:rPr>
      </w:pPr>
      <w:r>
        <w:rPr>
          <w:sz w:val="24"/>
          <w:szCs w:val="21"/>
        </w:rPr>
        <w:t>图</w:t>
      </w:r>
      <w:r>
        <w:rPr>
          <w:rFonts w:hint="eastAsia"/>
          <w:sz w:val="24"/>
          <w:szCs w:val="21"/>
        </w:rPr>
        <w:t>4-29全面预算管理流程图参考</w:t>
      </w:r>
    </w:p>
    <w:p>
      <w:pPr>
        <w:numPr>
          <w:ilvl w:val="255"/>
          <w:numId w:val="0"/>
        </w:numPr>
        <w:ind w:firstLine="560"/>
      </w:pPr>
      <w:r>
        <w:rPr>
          <w:rFonts w:hint="eastAsia"/>
        </w:rPr>
        <w:t>（5）</w:t>
      </w:r>
      <w:r>
        <w:rPr>
          <w:b/>
          <w:bCs/>
        </w:rPr>
        <w:t>推行业财一体化：</w:t>
      </w:r>
      <w:r>
        <w:rPr>
          <w:rFonts w:hint="eastAsia"/>
        </w:rPr>
        <w:t>建立业财一体化的数据来源</w:t>
      </w:r>
      <w:r>
        <w:t>，基于业务进行财务分析。</w:t>
      </w:r>
    </w:p>
    <w:p>
      <w:pPr>
        <w:numPr>
          <w:ilvl w:val="255"/>
          <w:numId w:val="0"/>
        </w:numPr>
        <w:ind w:firstLine="560"/>
      </w:pPr>
      <w:r>
        <w:rPr>
          <w:rFonts w:hint="eastAsia"/>
        </w:rPr>
        <w:t>（6）</w:t>
      </w:r>
      <w:r>
        <w:rPr>
          <w:rFonts w:hint="eastAsia"/>
          <w:b/>
          <w:bCs/>
        </w:rPr>
        <w:t>统一的资金管理系统：</w:t>
      </w:r>
      <w:r>
        <w:rPr>
          <w:rFonts w:hint="eastAsia"/>
        </w:rPr>
        <w:t>统一基础数据、统一安全管理、统一工作流管理，部分工作可实现智能化（如报销等）。</w:t>
      </w:r>
    </w:p>
    <w:p>
      <w:pPr>
        <w:pStyle w:val="5"/>
        <w:ind w:firstLine="0"/>
      </w:pPr>
      <w:r>
        <w:t>资产管理</w:t>
      </w:r>
      <w:r>
        <w:rPr>
          <w:rFonts w:hint="eastAsia"/>
        </w:rPr>
        <w:t>（含实验室</w:t>
      </w:r>
      <w:r>
        <w:rPr>
          <w:rFonts w:hint="eastAsia"/>
          <w:lang w:val="en-US" w:eastAsia="zh-CN"/>
        </w:rPr>
        <w:t>设备</w:t>
      </w:r>
      <w:r>
        <w:rPr>
          <w:rFonts w:hint="eastAsia"/>
        </w:rPr>
        <w:t>）业务域现状分析</w:t>
      </w:r>
    </w:p>
    <w:p>
      <w:pPr>
        <w:pStyle w:val="6"/>
      </w:pPr>
      <w:r>
        <w:rPr>
          <w:rFonts w:hint="eastAsia"/>
        </w:rPr>
        <w:t>资产管理业务域痛点</w:t>
      </w:r>
    </w:p>
    <w:p>
      <w:pPr>
        <w:numPr>
          <w:ilvl w:val="0"/>
          <w:numId w:val="37"/>
        </w:numPr>
        <w:ind w:left="0" w:firstLine="562"/>
      </w:pPr>
      <w:r>
        <w:rPr>
          <w:rFonts w:hint="eastAsia"/>
          <w:b/>
          <w:bCs/>
        </w:rPr>
        <w:t>示范区建成后</w:t>
      </w:r>
      <w:r>
        <w:rPr>
          <w:rFonts w:hint="eastAsia"/>
          <w:b/>
          <w:bCs/>
          <w:lang w:val="en-US" w:eastAsia="zh-CN"/>
        </w:rPr>
        <w:t>对资产管理</w:t>
      </w:r>
      <w:r>
        <w:rPr>
          <w:rFonts w:hint="eastAsia"/>
          <w:b/>
          <w:bCs/>
        </w:rPr>
        <w:t>挑战较大：</w:t>
      </w:r>
      <w:r>
        <w:rPr>
          <w:rFonts w:hint="eastAsia"/>
        </w:rPr>
        <w:t>全所固定资产管理</w:t>
      </w:r>
      <w:r>
        <w:t>由不同主体</w:t>
      </w:r>
      <w:r>
        <w:rPr>
          <w:rFonts w:hint="eastAsia"/>
        </w:rPr>
        <w:t>分开</w:t>
      </w:r>
      <w:r>
        <w:t>管理，如实物管理是后勤负责，财务部分是财务</w:t>
      </w:r>
      <w:r>
        <w:rPr>
          <w:rFonts w:hint="eastAsia"/>
        </w:rPr>
        <w:t>处</w:t>
      </w:r>
      <w:r>
        <w:t>负责，</w:t>
      </w:r>
      <w:r>
        <w:rPr>
          <w:rFonts w:hint="eastAsia"/>
        </w:rPr>
        <w:t>且</w:t>
      </w:r>
      <w:r>
        <w:t>使用部门与</w:t>
      </w:r>
      <w:r>
        <w:rPr>
          <w:rFonts w:hint="eastAsia"/>
        </w:rPr>
        <w:t>管理部门间</w:t>
      </w:r>
      <w:r>
        <w:t>的资产数据没有打通</w:t>
      </w:r>
      <w:r>
        <w:rPr>
          <w:rFonts w:hint="eastAsia"/>
        </w:rPr>
        <w:t>，关注点不同，</w:t>
      </w:r>
      <w:r>
        <w:t>财务</w:t>
      </w:r>
      <w:r>
        <w:rPr>
          <w:rFonts w:hint="eastAsia"/>
        </w:rPr>
        <w:t>部门</w:t>
      </w:r>
      <w:r>
        <w:t>关注资产</w:t>
      </w:r>
      <w:r>
        <w:rPr>
          <w:rFonts w:hint="eastAsia"/>
        </w:rPr>
        <w:t>是否</w:t>
      </w:r>
      <w:r>
        <w:t>完整</w:t>
      </w:r>
      <w:r>
        <w:rPr>
          <w:rFonts w:hint="eastAsia"/>
        </w:rPr>
        <w:t>和</w:t>
      </w:r>
      <w:r>
        <w:t>闲置</w:t>
      </w:r>
      <w:r>
        <w:rPr>
          <w:rFonts w:hint="eastAsia"/>
        </w:rPr>
        <w:t>，</w:t>
      </w:r>
      <w:r>
        <w:t>科研</w:t>
      </w:r>
      <w:r>
        <w:rPr>
          <w:rFonts w:hint="eastAsia"/>
        </w:rPr>
        <w:t>部门关注使用和是否</w:t>
      </w:r>
      <w:r>
        <w:t>重复购买</w:t>
      </w:r>
      <w:r>
        <w:rPr>
          <w:rFonts w:hint="eastAsia"/>
          <w:lang w:eastAsia="zh-CN"/>
        </w:rPr>
        <w:t>。</w:t>
      </w:r>
      <w:r>
        <w:rPr>
          <w:rFonts w:hint="eastAsia"/>
        </w:rPr>
        <w:t>现有管理方式</w:t>
      </w:r>
      <w:r>
        <w:t>在采购、报销、使用人</w:t>
      </w:r>
      <w:r>
        <w:rPr>
          <w:rFonts w:hint="eastAsia"/>
        </w:rPr>
        <w:t>等</w:t>
      </w:r>
      <w:r>
        <w:t>变更后，</w:t>
      </w:r>
      <w:r>
        <w:rPr>
          <w:rFonts w:hint="eastAsia"/>
        </w:rPr>
        <w:t>信息</w:t>
      </w:r>
      <w:r>
        <w:rPr>
          <w:rFonts w:hint="eastAsia"/>
          <w:lang w:val="en-US" w:eastAsia="zh-CN"/>
        </w:rPr>
        <w:t>无法及时同步</w:t>
      </w:r>
      <w:r>
        <w:t>。</w:t>
      </w:r>
      <w:r>
        <w:rPr>
          <w:rFonts w:hint="eastAsia"/>
        </w:rPr>
        <w:t>示范区建成后，二所资产将超过百亿，挑战较大，当前的资产管理能力亟需加强。</w:t>
      </w:r>
    </w:p>
    <w:p>
      <w:pPr>
        <w:numPr>
          <w:ilvl w:val="0"/>
          <w:numId w:val="37"/>
        </w:numPr>
        <w:ind w:left="0" w:firstLine="562"/>
      </w:pPr>
      <w:r>
        <w:rPr>
          <w:rFonts w:hint="eastAsia"/>
          <w:b/>
          <w:bCs/>
        </w:rPr>
        <w:t>资产缺乏统筹、共享机制：</w:t>
      </w:r>
      <w:r>
        <w:rPr>
          <w:rFonts w:hint="eastAsia"/>
        </w:rPr>
        <w:t>二所各单位的历史实验室仪器、设备等仍归属于各业务单位，并且相互间无法共享。</w:t>
      </w:r>
    </w:p>
    <w:p>
      <w:pPr>
        <w:numPr>
          <w:ilvl w:val="0"/>
          <w:numId w:val="37"/>
        </w:numPr>
        <w:ind w:left="0" w:firstLine="562"/>
      </w:pPr>
      <w:r>
        <w:rPr>
          <w:rFonts w:hint="eastAsia"/>
          <w:b/>
          <w:bCs/>
        </w:rPr>
        <w:t>示范区实验室设备管理机制还在完善中：</w:t>
      </w:r>
      <w:r>
        <w:rPr>
          <w:rFonts w:hint="eastAsia"/>
        </w:rPr>
        <w:t>示范区新建大量实验室，即将有大量科研设备资产，但目前设备管理机制还在完善中，可能影响数字化的规划和实施。</w:t>
      </w:r>
    </w:p>
    <w:p>
      <w:pPr>
        <w:pStyle w:val="6"/>
      </w:pPr>
      <w:r>
        <w:rPr>
          <w:rFonts w:hint="eastAsia"/>
        </w:rPr>
        <w:t>主要原因分析</w:t>
      </w:r>
    </w:p>
    <w:p>
      <w:pPr>
        <w:numPr>
          <w:ilvl w:val="0"/>
          <w:numId w:val="38"/>
        </w:numPr>
        <w:ind w:left="0" w:firstLine="562"/>
      </w:pPr>
      <w:r>
        <w:rPr>
          <w:rFonts w:hint="eastAsia"/>
          <w:b/>
          <w:bCs/>
        </w:rPr>
        <w:t>缺少</w:t>
      </w:r>
      <w:r>
        <w:rPr>
          <w:rFonts w:hint="eastAsia"/>
          <w:b/>
          <w:bCs/>
          <w:lang w:val="en-US" w:eastAsia="zh-CN"/>
        </w:rPr>
        <w:t>资产</w:t>
      </w:r>
      <w:r>
        <w:rPr>
          <w:rFonts w:hint="eastAsia"/>
          <w:b/>
          <w:bCs/>
        </w:rPr>
        <w:t>全生命周期的管理系统：</w:t>
      </w:r>
      <w:r>
        <w:rPr>
          <w:rFonts w:hint="eastAsia"/>
          <w:b w:val="0"/>
          <w:bCs w:val="0"/>
          <w:lang w:val="en-US" w:eastAsia="zh-CN"/>
        </w:rPr>
        <w:t>需要管理</w:t>
      </w:r>
      <w:r>
        <w:rPr>
          <w:rFonts w:hint="eastAsia"/>
        </w:rPr>
        <w:t>从</w:t>
      </w:r>
      <w:r>
        <w:rPr>
          <w:rFonts w:hint="eastAsia"/>
          <w:lang w:val="en-US" w:eastAsia="zh-CN"/>
        </w:rPr>
        <w:t>资产</w:t>
      </w:r>
      <w:r>
        <w:rPr>
          <w:rFonts w:hint="eastAsia"/>
        </w:rPr>
        <w:t>采购、建设安装，再到具体的落地和测试阶段，以及在哪个位置试用</w:t>
      </w:r>
      <w:r>
        <w:rPr>
          <w:rFonts w:hint="eastAsia"/>
          <w:lang w:eastAsia="zh-CN"/>
        </w:rPr>
        <w:t>。</w:t>
      </w:r>
      <w:r>
        <w:rPr>
          <w:rFonts w:hint="eastAsia"/>
        </w:rPr>
        <w:t>但目前无系统，很多信息都需要依靠人工统计。</w:t>
      </w:r>
    </w:p>
    <w:p>
      <w:pPr>
        <w:numPr>
          <w:ilvl w:val="0"/>
          <w:numId w:val="38"/>
        </w:numPr>
        <w:ind w:left="0" w:firstLine="562"/>
      </w:pPr>
      <w:r>
        <w:rPr>
          <w:rFonts w:hint="eastAsia"/>
          <w:b/>
          <w:bCs/>
        </w:rPr>
        <w:t>当前资产</w:t>
      </w:r>
      <w:r>
        <w:rPr>
          <w:rFonts w:hint="eastAsia"/>
          <w:b/>
          <w:bCs/>
          <w:lang w:val="en-US" w:eastAsia="zh-CN"/>
        </w:rPr>
        <w:t>管理缺乏统筹</w:t>
      </w:r>
      <w:r>
        <w:rPr>
          <w:rFonts w:hint="eastAsia"/>
          <w:b/>
          <w:bCs/>
        </w:rPr>
        <w:t>：</w:t>
      </w:r>
      <w:r>
        <w:rPr>
          <w:rFonts w:hint="eastAsia"/>
        </w:rPr>
        <w:t>资产管理目前大致分为采购部门、使用部门、管理部门，三者间数据未实现线上打通，靠线下沟通，都无统筹管理职能，无法实现资源调动和共享。二所现有的部分设备建设、使用、运维和维护主体还在规划中。</w:t>
      </w:r>
    </w:p>
    <w:p>
      <w:pPr>
        <w:pStyle w:val="6"/>
      </w:pPr>
      <w:r>
        <w:rPr>
          <w:rFonts w:hint="eastAsia"/>
        </w:rPr>
        <w:t>提升建议</w:t>
      </w:r>
    </w:p>
    <w:p>
      <w:pPr>
        <w:numPr>
          <w:ilvl w:val="0"/>
          <w:numId w:val="39"/>
        </w:numPr>
        <w:ind w:left="0" w:firstLine="562"/>
      </w:pPr>
      <w:r>
        <w:rPr>
          <w:rFonts w:hint="eastAsia"/>
          <w:b/>
          <w:bCs/>
        </w:rPr>
        <w:t>建立全生命周期资产管理规章制度：</w:t>
      </w:r>
      <w:r>
        <w:rPr>
          <w:rFonts w:hint="eastAsia"/>
        </w:rPr>
        <w:t>包括统一规范资产归类、编码、权属关系、资产状态字段等。</w:t>
      </w:r>
    </w:p>
    <w:p>
      <w:pPr>
        <w:numPr>
          <w:ilvl w:val="0"/>
          <w:numId w:val="39"/>
        </w:numPr>
        <w:ind w:left="0" w:firstLine="562"/>
      </w:pPr>
      <w:r>
        <w:rPr>
          <w:rFonts w:hint="eastAsia"/>
          <w:b/>
          <w:bCs/>
        </w:rPr>
        <w:t>统一实验室设备管理、为设备共享</w:t>
      </w:r>
      <w:r>
        <w:rPr>
          <w:rFonts w:hint="eastAsia"/>
          <w:b/>
          <w:bCs/>
          <w:lang w:val="en-US" w:eastAsia="zh-CN"/>
        </w:rPr>
        <w:t>奠定基础</w:t>
      </w:r>
      <w:r>
        <w:rPr>
          <w:rFonts w:hint="eastAsia"/>
          <w:b/>
          <w:bCs/>
        </w:rPr>
        <w:t>：</w:t>
      </w:r>
      <w:r>
        <w:rPr>
          <w:rFonts w:hint="eastAsia"/>
        </w:rPr>
        <w:t>建立二所实验室管理仪器和设备管理，以及使用规范，包括实验室材料、仪器、设备、样品管理，提高所内资产的利用率，助力科研成果转化。为示范区未来实验室对外开放运营奠定基础（</w:t>
      </w:r>
      <w:r>
        <w:rPr>
          <w:rFonts w:hint="eastAsia"/>
          <w:lang w:val="en-US" w:eastAsia="zh-CN"/>
        </w:rPr>
        <w:t>参考中科院共享业务平台，</w:t>
      </w:r>
      <w:r>
        <w:rPr>
          <w:rFonts w:hint="eastAsia"/>
        </w:rPr>
        <w:t>详见图4-30和图4-31）。</w:t>
      </w:r>
    </w:p>
    <w:p>
      <w:pPr>
        <w:widowControl/>
        <w:numPr>
          <w:ilvl w:val="255"/>
          <w:numId w:val="0"/>
        </w:numPr>
        <w:spacing w:line="240" w:lineRule="auto"/>
        <w:jc w:val="center"/>
        <w:rPr>
          <w:rFonts w:ascii="Arial" w:hAnsi="Arial"/>
        </w:rPr>
      </w:pPr>
      <w:r>
        <w:rPr>
          <w:rFonts w:hint="eastAsia" w:ascii="Arial" w:hAnsi="Arial"/>
        </w:rPr>
        <w:drawing>
          <wp:inline distT="0" distB="0" distL="114300" distR="114300">
            <wp:extent cx="2481580" cy="2160270"/>
            <wp:effectExtent l="0" t="0" r="7620" b="24130"/>
            <wp:docPr id="74" name="图片 74" descr="截屏2023-12-08 下午7.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3-12-08 下午7.11.58"/>
                    <pic:cNvPicPr>
                      <a:picLocks noChangeAspect="1"/>
                    </pic:cNvPicPr>
                  </pic:nvPicPr>
                  <pic:blipFill>
                    <a:blip r:embed="rId55"/>
                    <a:stretch>
                      <a:fillRect/>
                    </a:stretch>
                  </pic:blipFill>
                  <pic:spPr>
                    <a:xfrm>
                      <a:off x="0" y="0"/>
                      <a:ext cx="2481580" cy="2160270"/>
                    </a:xfrm>
                    <a:prstGeom prst="rect">
                      <a:avLst/>
                    </a:prstGeom>
                  </pic:spPr>
                </pic:pic>
              </a:graphicData>
            </a:graphic>
          </wp:inline>
        </w:drawing>
      </w:r>
    </w:p>
    <w:p>
      <w:pPr>
        <w:ind w:firstLine="0" w:firstLineChars="0"/>
        <w:jc w:val="center"/>
        <w:rPr>
          <w:sz w:val="24"/>
          <w:szCs w:val="21"/>
        </w:rPr>
      </w:pPr>
      <w:r>
        <w:rPr>
          <w:sz w:val="24"/>
          <w:szCs w:val="21"/>
        </w:rPr>
        <w:t>图</w:t>
      </w:r>
      <w:r>
        <w:rPr>
          <w:rFonts w:hint="eastAsia"/>
          <w:sz w:val="24"/>
          <w:szCs w:val="21"/>
        </w:rPr>
        <w:t>4-30中科院仪器共享业务平台入口</w:t>
      </w:r>
    </w:p>
    <w:p>
      <w:pPr>
        <w:ind w:firstLine="0" w:firstLineChars="0"/>
        <w:jc w:val="center"/>
        <w:rPr>
          <w:sz w:val="24"/>
          <w:szCs w:val="21"/>
        </w:rPr>
      </w:pPr>
      <w:r>
        <w:rPr>
          <w:rFonts w:hint="eastAsia"/>
          <w:sz w:val="24"/>
          <w:szCs w:val="21"/>
        </w:rPr>
        <w:t xml:space="preserve"> </w:t>
      </w:r>
      <w:r>
        <w:rPr>
          <w:rFonts w:hint="eastAsia"/>
          <w:sz w:val="24"/>
          <w:szCs w:val="21"/>
        </w:rPr>
        <w:drawing>
          <wp:inline distT="0" distB="0" distL="114300" distR="114300">
            <wp:extent cx="3761740" cy="2959100"/>
            <wp:effectExtent l="0" t="0" r="10160" b="12700"/>
            <wp:docPr id="6" name="图片 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2"/>
                    <pic:cNvPicPr>
                      <a:picLocks noChangeAspect="1"/>
                    </pic:cNvPicPr>
                  </pic:nvPicPr>
                  <pic:blipFill>
                    <a:blip r:embed="rId56"/>
                    <a:stretch>
                      <a:fillRect/>
                    </a:stretch>
                  </pic:blipFill>
                  <pic:spPr>
                    <a:xfrm>
                      <a:off x="0" y="0"/>
                      <a:ext cx="3761740" cy="2959100"/>
                    </a:xfrm>
                    <a:prstGeom prst="rect">
                      <a:avLst/>
                    </a:prstGeom>
                  </pic:spPr>
                </pic:pic>
              </a:graphicData>
            </a:graphic>
          </wp:inline>
        </w:drawing>
      </w:r>
    </w:p>
    <w:p>
      <w:pPr>
        <w:ind w:firstLine="0" w:firstLineChars="0"/>
        <w:jc w:val="center"/>
        <w:rPr>
          <w:rFonts w:hint="eastAsia"/>
          <w:sz w:val="24"/>
          <w:szCs w:val="21"/>
        </w:rPr>
      </w:pPr>
      <w:r>
        <w:rPr>
          <w:sz w:val="24"/>
          <w:szCs w:val="21"/>
        </w:rPr>
        <w:t>图</w:t>
      </w:r>
      <w:r>
        <w:rPr>
          <w:rFonts w:hint="eastAsia"/>
          <w:sz w:val="24"/>
          <w:szCs w:val="21"/>
        </w:rPr>
        <w:t>4-31中国科学院重大科技基础设施共享服务平台官网</w:t>
      </w:r>
    </w:p>
    <w:p>
      <w:pPr>
        <w:numPr>
          <w:ilvl w:val="0"/>
          <w:numId w:val="39"/>
        </w:numPr>
        <w:ind w:left="0" w:firstLine="562"/>
      </w:pPr>
      <w:r>
        <w:rPr>
          <w:rFonts w:hint="eastAsia"/>
          <w:b/>
          <w:bCs/>
        </w:rPr>
        <w:t>加速LIMS实验室信息系统建设：</w:t>
      </w:r>
      <w:r>
        <w:rPr>
          <w:rFonts w:hint="eastAsia"/>
        </w:rPr>
        <w:t>通过机器运算，大幅减少人工工作；通过系统、设备集成，实现信息高度共享；通过各类数据信息的分析统计，提高人工效率，为决策提供科学依据。</w:t>
      </w:r>
    </w:p>
    <w:p>
      <w:pPr>
        <w:ind w:firstLine="0" w:firstLineChars="0"/>
        <w:jc w:val="center"/>
        <w:rPr>
          <w:rFonts w:hint="eastAsia"/>
          <w:sz w:val="24"/>
          <w:szCs w:val="21"/>
        </w:rPr>
      </w:pPr>
    </w:p>
    <w:p>
      <w:pPr>
        <w:pStyle w:val="5"/>
        <w:ind w:firstLine="0"/>
      </w:pPr>
      <w:r>
        <w:t>知识管理</w:t>
      </w:r>
      <w:r>
        <w:rPr>
          <w:rFonts w:hint="eastAsia"/>
        </w:rPr>
        <w:t>业务域现状分析</w:t>
      </w:r>
    </w:p>
    <w:p>
      <w:pPr>
        <w:pStyle w:val="6"/>
      </w:pPr>
      <w:r>
        <w:rPr>
          <w:rFonts w:hint="eastAsia"/>
        </w:rPr>
        <w:t>知识管理业务域痛点</w:t>
      </w:r>
    </w:p>
    <w:p>
      <w:pPr>
        <w:ind w:firstLine="560"/>
      </w:pPr>
      <w:r>
        <w:rPr>
          <w:rFonts w:hint="eastAsia"/>
        </w:rPr>
        <w:t>（1）</w:t>
      </w:r>
      <w:r>
        <w:rPr>
          <w:rFonts w:hint="eastAsia"/>
          <w:b/>
          <w:bCs/>
        </w:rPr>
        <w:t>二所科研人才分布于各业务单位，缺乏知识共享平台：</w:t>
      </w:r>
      <w:r>
        <w:rPr>
          <w:rFonts w:hint="eastAsia"/>
        </w:rPr>
        <w:t>二所作为知识密集型科研院所，有65年的知识积累和传承，但目前仍是基于产品档案、技术总结文档及师徒制等方式来对知识进行积累、沉淀和传承。对于在产品研发和应用推广过程中遇到的问题及解决办法、技术经验等宝贵信息，未能有效总结和传递。</w:t>
      </w:r>
    </w:p>
    <w:p>
      <w:pPr>
        <w:ind w:firstLine="560"/>
      </w:pPr>
      <w:r>
        <w:rPr>
          <w:rFonts w:hint="eastAsia"/>
        </w:rPr>
        <w:t>（2）</w:t>
      </w:r>
      <w:r>
        <w:rPr>
          <w:rFonts w:hint="eastAsia"/>
          <w:b/>
          <w:bCs/>
        </w:rPr>
        <w:t>科研选题前瞻性、预见性不足，基础创新与原始创新的能力亦有待加强：</w:t>
      </w:r>
      <w:r>
        <w:rPr>
          <w:rFonts w:hint="eastAsia"/>
        </w:rPr>
        <w:t>对于新技术、新产品的跟踪研究投入不够，对国外技术发展态势及行业技术发展方向研判不够全面和准确，缺乏科研创新场景源头共享，导致科研选题前瞻性和预见性有所欠缺，基础创新与原始创新能力亦有待加强。</w:t>
      </w:r>
    </w:p>
    <w:p>
      <w:pPr>
        <w:ind w:firstLine="560"/>
      </w:pPr>
      <w:r>
        <w:rPr>
          <w:rFonts w:hint="eastAsia"/>
        </w:rPr>
        <w:t>（3）</w:t>
      </w:r>
      <w:r>
        <w:rPr>
          <w:rFonts w:hint="eastAsia"/>
          <w:b/>
          <w:bCs/>
        </w:rPr>
        <w:t>科研成果共享度较低，科研成果转化路径和渠道有限：</w:t>
      </w:r>
      <w:r>
        <w:rPr>
          <w:rFonts w:hint="eastAsia"/>
        </w:rPr>
        <w:t>知识产权管理未系统化，企业资料存储零散、经验资产沉淀薄弱，核心知识、信息等资产分散在线下、零散的存储空间，查找困难、难以复用，科研成果转化率有提升空间。</w:t>
      </w:r>
    </w:p>
    <w:p>
      <w:pPr>
        <w:pStyle w:val="6"/>
      </w:pPr>
      <w:r>
        <w:rPr>
          <w:rFonts w:hint="eastAsia"/>
        </w:rPr>
        <w:t>主要原因分析</w:t>
      </w:r>
    </w:p>
    <w:p>
      <w:pPr>
        <w:numPr>
          <w:ilvl w:val="0"/>
          <w:numId w:val="40"/>
        </w:numPr>
        <w:ind w:left="0" w:firstLine="562"/>
      </w:pPr>
      <w:r>
        <w:rPr>
          <w:rFonts w:hint="eastAsia"/>
          <w:b/>
          <w:bCs/>
        </w:rPr>
        <w:t>二所科研成果有保密性要求：</w:t>
      </w:r>
      <w:r>
        <w:rPr>
          <w:rFonts w:hint="eastAsia"/>
        </w:rPr>
        <w:t>二所各单位及所属行业间会存在一定的技术交叉，可以相互借鉴科研成果或技术方案，但各自的科研成果具有不同保密性要求，难以平衡开发创新与保密性。</w:t>
      </w:r>
    </w:p>
    <w:p>
      <w:pPr>
        <w:numPr>
          <w:ilvl w:val="0"/>
          <w:numId w:val="40"/>
        </w:numPr>
        <w:ind w:left="0" w:firstLine="562"/>
      </w:pPr>
      <w:r>
        <w:rPr>
          <w:rFonts w:hint="eastAsia"/>
          <w:b/>
          <w:bCs/>
        </w:rPr>
        <w:t>未统一科研信息获取渠道：</w:t>
      </w:r>
      <w:r>
        <w:t>科研管理</w:t>
      </w:r>
      <w:r>
        <w:rPr>
          <w:rFonts w:hint="eastAsia"/>
        </w:rPr>
        <w:t>知识包含</w:t>
      </w:r>
      <w:r>
        <w:t>大量的数据</w:t>
      </w:r>
      <w:r>
        <w:rPr>
          <w:rFonts w:hint="eastAsia"/>
        </w:rPr>
        <w:t>、信息</w:t>
      </w:r>
      <w:r>
        <w:t>，</w:t>
      </w:r>
      <w:r>
        <w:rPr>
          <w:rFonts w:hint="eastAsia"/>
        </w:rPr>
        <w:t>二所当前没有渠道和窗口可以对企业内外这些数据信息进行归集、整理，主要靠科研人员各自研究、分析，这种方式效率较低，且相互间容易遗漏和重复。</w:t>
      </w:r>
    </w:p>
    <w:p>
      <w:pPr>
        <w:numPr>
          <w:ilvl w:val="0"/>
          <w:numId w:val="40"/>
        </w:numPr>
        <w:ind w:left="0" w:firstLine="562"/>
      </w:pPr>
      <w:r>
        <w:rPr>
          <w:rFonts w:hint="eastAsia"/>
          <w:b/>
          <w:bCs/>
        </w:rPr>
        <w:t>缺乏有效载体和共享激励机制：</w:t>
      </w:r>
      <w:r>
        <w:rPr>
          <w:rFonts w:hint="eastAsia"/>
        </w:rPr>
        <w:t>二所目前没有成熟的知识管理系统，即使有知识积累也无法形成规模化效益，产生更大价值，其次，当前对于知识共享的绩效激励机制还需强化，只有高效平台+机制，才能让知识管理快速形成规模，产生价值。</w:t>
      </w:r>
    </w:p>
    <w:p>
      <w:pPr>
        <w:pStyle w:val="6"/>
      </w:pPr>
      <w:r>
        <w:rPr>
          <w:rFonts w:hint="eastAsia"/>
        </w:rPr>
        <w:t>提升建议</w:t>
      </w:r>
    </w:p>
    <w:p>
      <w:pPr>
        <w:numPr>
          <w:ilvl w:val="0"/>
          <w:numId w:val="41"/>
        </w:numPr>
        <w:ind w:left="0" w:firstLine="562"/>
      </w:pPr>
      <w:r>
        <w:rPr>
          <w:rFonts w:hint="eastAsia"/>
          <w:b/>
          <w:bCs/>
        </w:rPr>
        <w:t>根据保密等级要求，建立知识管理体系和平台，做好权限管理：</w:t>
      </w:r>
      <w:r>
        <w:rPr>
          <w:rFonts w:hint="eastAsia"/>
        </w:rPr>
        <w:t>将知识管理体系建设列入二所数字化规划的重要环节，建设知识管理平台，包括业务场景知识门户、统一搜索、知识仓库、业务地图及学习考试等，基于岗位、角色等进行权限管理，实现保密要求。</w:t>
      </w:r>
    </w:p>
    <w:p>
      <w:pPr>
        <w:numPr>
          <w:ilvl w:val="0"/>
          <w:numId w:val="41"/>
        </w:numPr>
        <w:ind w:left="0" w:firstLine="562"/>
        <w:rPr>
          <w:b/>
          <w:bCs/>
        </w:rPr>
      </w:pPr>
      <w:r>
        <w:rPr>
          <w:rFonts w:hint="eastAsia"/>
          <w:b/>
          <w:bCs/>
        </w:rPr>
        <w:t>搭建知识仓库和情报平台：</w:t>
      </w:r>
      <w:r>
        <w:rPr>
          <w:rFonts w:hint="eastAsia"/>
        </w:rPr>
        <w:t>基于人工智能技术，搭建情报平台，包括产业情报、技术情报、二所市场情报及知识仓库，为二所战略规划、市场规划和开拓、科研提供及时支持（详见图4-32）。</w:t>
      </w:r>
    </w:p>
    <w:p>
      <w:pPr>
        <w:ind w:firstLine="560"/>
      </w:pPr>
      <w:r>
        <w:rPr>
          <w:rFonts w:hint="eastAsia"/>
        </w:rPr>
        <w:drawing>
          <wp:inline distT="0" distB="0" distL="114300" distR="114300">
            <wp:extent cx="4982210" cy="2346325"/>
            <wp:effectExtent l="0" t="0" r="8890" b="15875"/>
            <wp:docPr id="154" name="图片 154" descr="截屏2023-12-08 下午6.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截屏2023-12-08 下午6.16.51"/>
                    <pic:cNvPicPr>
                      <a:picLocks noChangeAspect="1"/>
                    </pic:cNvPicPr>
                  </pic:nvPicPr>
                  <pic:blipFill>
                    <a:blip r:embed="rId57"/>
                    <a:stretch>
                      <a:fillRect/>
                    </a:stretch>
                  </pic:blipFill>
                  <pic:spPr>
                    <a:xfrm>
                      <a:off x="0" y="0"/>
                      <a:ext cx="4982210" cy="2346325"/>
                    </a:xfrm>
                    <a:prstGeom prst="rect">
                      <a:avLst/>
                    </a:prstGeom>
                  </pic:spPr>
                </pic:pic>
              </a:graphicData>
            </a:graphic>
          </wp:inline>
        </w:drawing>
      </w:r>
    </w:p>
    <w:p>
      <w:pPr>
        <w:ind w:firstLine="0" w:firstLineChars="0"/>
        <w:jc w:val="center"/>
        <w:rPr>
          <w:sz w:val="24"/>
          <w:szCs w:val="21"/>
        </w:rPr>
      </w:pPr>
      <w:r>
        <w:rPr>
          <w:sz w:val="24"/>
          <w:szCs w:val="21"/>
        </w:rPr>
        <w:t>图</w:t>
      </w:r>
      <w:r>
        <w:rPr>
          <w:rFonts w:hint="eastAsia"/>
          <w:sz w:val="24"/>
          <w:szCs w:val="21"/>
        </w:rPr>
        <w:t>4-32知识仓库示意</w:t>
      </w:r>
    </w:p>
    <w:p>
      <w:pPr>
        <w:ind w:firstLine="560"/>
      </w:pPr>
      <w:r>
        <w:rPr>
          <w:rFonts w:hint="eastAsia"/>
        </w:rPr>
        <w:t>（3）</w:t>
      </w:r>
      <w:r>
        <w:rPr>
          <w:rFonts w:hint="eastAsia"/>
          <w:b/>
          <w:bCs/>
        </w:rPr>
        <w:t>聚合二所智慧，发挥经验与积累价值，提升管理效率和科研效率：</w:t>
      </w:r>
      <w:r>
        <w:rPr>
          <w:rFonts w:hint="eastAsia"/>
        </w:rPr>
        <w:t>对二所历史积累与当前存在的知识文档进行统筹管理，聚合全员经验与积累解决问题，</w:t>
      </w:r>
      <w:r>
        <w:rPr>
          <w:rFonts w:hint="eastAsia" w:ascii="Arial" w:hAnsi="Arial"/>
        </w:rPr>
        <w:t>将人和知识充分结合，通过知识沉淀、分享、学习</w:t>
      </w:r>
      <w:r>
        <w:rPr>
          <w:rFonts w:hint="eastAsia"/>
        </w:rPr>
        <w:t>和</w:t>
      </w:r>
      <w:r>
        <w:rPr>
          <w:rFonts w:hint="eastAsia" w:ascii="Arial" w:hAnsi="Arial"/>
        </w:rPr>
        <w:t>应用，</w:t>
      </w:r>
      <w:r>
        <w:rPr>
          <w:rFonts w:hint="eastAsia"/>
        </w:rPr>
        <w:t>来</w:t>
      </w:r>
      <w:r>
        <w:rPr>
          <w:rFonts w:hint="eastAsia" w:ascii="Arial" w:hAnsi="Arial"/>
        </w:rPr>
        <w:t>提升员工能力、优化知识协作、改进工作绩效，并为组织或企业的可持续核心能力</w:t>
      </w:r>
      <w:r>
        <w:rPr>
          <w:rFonts w:hint="eastAsia"/>
        </w:rPr>
        <w:t>的</w:t>
      </w:r>
      <w:r>
        <w:rPr>
          <w:rFonts w:hint="eastAsia" w:ascii="Arial" w:hAnsi="Arial"/>
        </w:rPr>
        <w:t>构建奠定基础</w:t>
      </w:r>
      <w:r>
        <w:rPr>
          <w:rFonts w:hint="eastAsia"/>
        </w:rPr>
        <w:t>。例如按岗位角色、培养计划策划专题培训，让新晋员工快速融入公司、掌握岗位知识；一线员工快速了解业务，获取产品、技术、方案等知识，提升员工能力。还可对某一方向和课题科研人员进行培训和信息推送，快速学习借鉴二所过往案例和实践经验，优化知识协同，减少重复投入、少走弯路，助力科研效率提升。</w:t>
      </w:r>
    </w:p>
    <w:p>
      <w:pPr>
        <w:pStyle w:val="5"/>
        <w:ind w:firstLine="0"/>
      </w:pPr>
      <w:r>
        <w:t>行政管理</w:t>
      </w:r>
      <w:r>
        <w:rPr>
          <w:rFonts w:hint="eastAsia"/>
        </w:rPr>
        <w:t>等业务域现状分析</w:t>
      </w:r>
    </w:p>
    <w:p>
      <w:pPr>
        <w:ind w:firstLine="560"/>
      </w:pPr>
      <w:r>
        <w:rPr>
          <w:rFonts w:hint="eastAsia"/>
        </w:rPr>
        <w:t>二所协同办公一期</w:t>
      </w:r>
      <w:r>
        <w:rPr>
          <w:rFonts w:hint="eastAsia"/>
          <w:lang w:val="en-US" w:eastAsia="zh-CN"/>
        </w:rPr>
        <w:t>建设</w:t>
      </w:r>
      <w:r>
        <w:rPr>
          <w:rFonts w:hint="eastAsia"/>
        </w:rPr>
        <w:t>项目于2023年8月进场，截至2023年12月30日，</w:t>
      </w:r>
      <w:r>
        <w:rPr>
          <w:rFonts w:hint="eastAsia"/>
          <w:lang w:val="en-US" w:eastAsia="zh-CN"/>
        </w:rPr>
        <w:t>项目还处于</w:t>
      </w:r>
      <w:r>
        <w:rPr>
          <w:rFonts w:hint="eastAsia"/>
        </w:rPr>
        <w:t>试运行阶段</w:t>
      </w:r>
      <w:r>
        <w:rPr>
          <w:rFonts w:hint="eastAsia"/>
          <w:lang w:eastAsia="zh-CN"/>
        </w:rPr>
        <w:t>，</w:t>
      </w:r>
      <w:r>
        <w:rPr>
          <w:rFonts w:hint="eastAsia"/>
          <w:lang w:val="en-US" w:eastAsia="zh-CN"/>
        </w:rPr>
        <w:t>相关现状及</w:t>
      </w:r>
      <w:r>
        <w:rPr>
          <w:rFonts w:hint="eastAsia"/>
        </w:rPr>
        <w:t>提升建议</w:t>
      </w:r>
      <w:r>
        <w:rPr>
          <w:rFonts w:hint="eastAsia"/>
          <w:lang w:val="en-US" w:eastAsia="zh-CN"/>
        </w:rPr>
        <w:t>还</w:t>
      </w:r>
      <w:r>
        <w:rPr>
          <w:rFonts w:hint="eastAsia"/>
        </w:rPr>
        <w:t>处于实施</w:t>
      </w:r>
      <w:r>
        <w:rPr>
          <w:rFonts w:hint="eastAsia"/>
          <w:lang w:val="en-US" w:eastAsia="zh-CN"/>
        </w:rPr>
        <w:t>动态</w:t>
      </w:r>
      <w:r>
        <w:rPr>
          <w:rFonts w:hint="eastAsia"/>
        </w:rPr>
        <w:t>阶段</w:t>
      </w:r>
      <w:r>
        <w:rPr>
          <w:rFonts w:hint="eastAsia"/>
          <w:lang w:eastAsia="zh-CN"/>
        </w:rPr>
        <w:t>，</w:t>
      </w:r>
      <w:r>
        <w:rPr>
          <w:rFonts w:hint="eastAsia"/>
          <w:lang w:val="en-US" w:eastAsia="zh-CN"/>
        </w:rPr>
        <w:t>本次保留部分反馈意见</w:t>
      </w:r>
      <w:r>
        <w:rPr>
          <w:rFonts w:hint="eastAsia"/>
        </w:rPr>
        <w:t>。</w:t>
      </w:r>
    </w:p>
    <w:p>
      <w:pPr>
        <w:pStyle w:val="6"/>
      </w:pPr>
      <w:r>
        <w:rPr>
          <w:rFonts w:hint="eastAsia"/>
        </w:rPr>
        <w:t>行政管理业务域痛点</w:t>
      </w:r>
    </w:p>
    <w:p>
      <w:pPr>
        <w:numPr>
          <w:ilvl w:val="0"/>
          <w:numId w:val="42"/>
        </w:numPr>
        <w:ind w:left="0" w:firstLine="562"/>
      </w:pPr>
      <w:r>
        <w:rPr>
          <w:rFonts w:hint="eastAsia"/>
          <w:b/>
          <w:bCs/>
        </w:rPr>
        <w:t>工作协同线下为主、未实现流程推动</w:t>
      </w:r>
      <w:r>
        <w:rPr>
          <w:rFonts w:hint="eastAsia"/>
          <w:b/>
          <w:bCs/>
          <w:lang w:eastAsia="zh-CN"/>
        </w:rPr>
        <w:t>（</w:t>
      </w:r>
      <w:r>
        <w:rPr>
          <w:rFonts w:hint="eastAsia"/>
          <w:b/>
          <w:bCs/>
          <w:lang w:val="en-US" w:eastAsia="zh-CN"/>
        </w:rPr>
        <w:t>正在实施解决</w:t>
      </w:r>
      <w:r>
        <w:rPr>
          <w:rFonts w:hint="eastAsia"/>
          <w:b/>
          <w:bCs/>
          <w:lang w:eastAsia="zh-CN"/>
        </w:rPr>
        <w:t>）。</w:t>
      </w:r>
    </w:p>
    <w:p>
      <w:pPr>
        <w:numPr>
          <w:ilvl w:val="0"/>
          <w:numId w:val="42"/>
        </w:numPr>
        <w:ind w:left="0" w:firstLine="562"/>
      </w:pPr>
      <w:r>
        <w:rPr>
          <w:rFonts w:hint="eastAsia"/>
          <w:b/>
          <w:bCs/>
        </w:rPr>
        <w:t>未实现</w:t>
      </w:r>
      <w:r>
        <w:rPr>
          <w:b/>
          <w:bCs/>
        </w:rPr>
        <w:t>移动办公</w:t>
      </w:r>
      <w:r>
        <w:rPr>
          <w:rFonts w:hint="eastAsia"/>
          <w:b/>
          <w:bCs/>
        </w:rPr>
        <w:t>且无统一待办提示</w:t>
      </w:r>
      <w:r>
        <w:rPr>
          <w:rFonts w:hint="eastAsia"/>
          <w:b/>
          <w:bCs/>
          <w:lang w:eastAsia="zh-CN"/>
        </w:rPr>
        <w:t>（</w:t>
      </w:r>
      <w:r>
        <w:rPr>
          <w:rFonts w:hint="eastAsia"/>
          <w:b/>
          <w:bCs/>
          <w:lang w:val="en-US" w:eastAsia="zh-CN"/>
        </w:rPr>
        <w:t>正在实施解决</w:t>
      </w:r>
      <w:r>
        <w:rPr>
          <w:rFonts w:hint="eastAsia"/>
          <w:b/>
          <w:bCs/>
          <w:lang w:eastAsia="zh-CN"/>
        </w:rPr>
        <w:t>）。</w:t>
      </w:r>
    </w:p>
    <w:p>
      <w:pPr>
        <w:numPr>
          <w:ilvl w:val="0"/>
          <w:numId w:val="42"/>
        </w:numPr>
        <w:ind w:left="0" w:firstLine="562"/>
      </w:pPr>
      <w:r>
        <w:rPr>
          <w:b/>
          <w:bCs/>
        </w:rPr>
        <w:t>公文审批</w:t>
      </w:r>
      <w:r>
        <w:rPr>
          <w:rFonts w:hint="eastAsia"/>
          <w:b/>
          <w:bCs/>
        </w:rPr>
        <w:t>繁琐、未实现电子印章</w:t>
      </w:r>
      <w:r>
        <w:rPr>
          <w:rFonts w:hint="eastAsia"/>
          <w:b/>
          <w:bCs/>
          <w:lang w:eastAsia="zh-CN"/>
        </w:rPr>
        <w:t>（</w:t>
      </w:r>
      <w:r>
        <w:rPr>
          <w:rFonts w:hint="eastAsia"/>
          <w:b/>
          <w:bCs/>
          <w:lang w:val="en-US" w:eastAsia="zh-CN"/>
        </w:rPr>
        <w:t>正在实施解决</w:t>
      </w:r>
      <w:r>
        <w:rPr>
          <w:rFonts w:hint="eastAsia"/>
          <w:b/>
          <w:bCs/>
          <w:lang w:eastAsia="zh-CN"/>
        </w:rPr>
        <w:t>）。</w:t>
      </w:r>
    </w:p>
    <w:p>
      <w:pPr>
        <w:numPr>
          <w:ilvl w:val="0"/>
          <w:numId w:val="42"/>
        </w:numPr>
        <w:ind w:left="0" w:firstLine="562"/>
      </w:pPr>
      <w:r>
        <w:rPr>
          <w:rFonts w:hint="eastAsia"/>
          <w:b/>
          <w:bCs/>
        </w:rPr>
        <w:t>档案管理未数字化，调阅不便</w:t>
      </w:r>
      <w:r>
        <w:rPr>
          <w:rFonts w:hint="eastAsia"/>
          <w:b/>
          <w:bCs/>
          <w:lang w:eastAsia="zh-CN"/>
        </w:rPr>
        <w:t>。（</w:t>
      </w:r>
      <w:r>
        <w:rPr>
          <w:rFonts w:hint="eastAsia"/>
          <w:b/>
          <w:bCs/>
          <w:lang w:val="en-US" w:eastAsia="zh-CN"/>
        </w:rPr>
        <w:t>正在实施解决</w:t>
      </w:r>
      <w:r>
        <w:rPr>
          <w:rFonts w:hint="eastAsia"/>
          <w:b/>
          <w:bCs/>
          <w:lang w:eastAsia="zh-CN"/>
        </w:rPr>
        <w:t>）</w:t>
      </w:r>
    </w:p>
    <w:p>
      <w:pPr>
        <w:numPr>
          <w:ilvl w:val="0"/>
          <w:numId w:val="42"/>
        </w:numPr>
        <w:ind w:left="0" w:firstLine="562"/>
      </w:pPr>
      <w:r>
        <w:rPr>
          <w:rFonts w:hint="eastAsia"/>
          <w:b/>
          <w:bCs/>
        </w:rPr>
        <w:t>党建工作未信息化，影响党建业务融合：</w:t>
      </w:r>
      <w:r>
        <w:rPr>
          <w:rFonts w:hint="eastAsia"/>
        </w:rPr>
        <w:t>党建工作当前主要依靠人工管理，信息化基础较弱。</w:t>
      </w:r>
    </w:p>
    <w:p>
      <w:pPr>
        <w:numPr>
          <w:ilvl w:val="0"/>
          <w:numId w:val="42"/>
        </w:numPr>
        <w:ind w:left="0" w:firstLine="562"/>
      </w:pPr>
      <w:r>
        <w:rPr>
          <w:rFonts w:hint="eastAsia"/>
          <w:b/>
          <w:bCs/>
        </w:rPr>
        <w:t>国家政策导向和行业信息获取效率有待提升：</w:t>
      </w:r>
      <w:r>
        <w:rPr>
          <w:rFonts w:hint="eastAsia"/>
        </w:rPr>
        <w:t>二所作为国企，业务发展与工作开展都与国家政策密不可分，但当前没有系统和定向推送机制，员工在了解政策和理解政策方面还有较大提升空间。</w:t>
      </w:r>
    </w:p>
    <w:p>
      <w:pPr>
        <w:pStyle w:val="6"/>
      </w:pPr>
      <w:r>
        <w:rPr>
          <w:rFonts w:hint="eastAsia"/>
        </w:rPr>
        <w:t>主要原因分析</w:t>
      </w:r>
    </w:p>
    <w:p>
      <w:pPr>
        <w:numPr>
          <w:ilvl w:val="0"/>
          <w:numId w:val="43"/>
        </w:numPr>
        <w:ind w:left="0" w:firstLine="562"/>
      </w:pPr>
      <w:r>
        <w:rPr>
          <w:rFonts w:hint="eastAsia"/>
          <w:b/>
          <w:bCs/>
        </w:rPr>
        <w:t>技术迭代升级快，旧OA功能有限：</w:t>
      </w:r>
      <w:r>
        <w:rPr>
          <w:rFonts w:hint="eastAsia"/>
        </w:rPr>
        <w:t>旧OA技术架构已经无法满足更多业务需求，目前新OA正在</w:t>
      </w:r>
      <w:r>
        <w:rPr>
          <w:rFonts w:hint="eastAsia"/>
          <w:lang w:val="en-US" w:eastAsia="zh-CN"/>
        </w:rPr>
        <w:t>实施中</w:t>
      </w:r>
      <w:r>
        <w:rPr>
          <w:rFonts w:hint="eastAsia"/>
        </w:rPr>
        <w:t>。</w:t>
      </w:r>
    </w:p>
    <w:p>
      <w:pPr>
        <w:numPr>
          <w:ilvl w:val="0"/>
          <w:numId w:val="43"/>
        </w:numPr>
        <w:ind w:left="0" w:firstLine="562"/>
      </w:pPr>
      <w:r>
        <w:rPr>
          <w:rFonts w:hint="eastAsia"/>
          <w:b/>
          <w:bCs/>
        </w:rPr>
        <w:t>信息安全要求高，各基地</w:t>
      </w:r>
      <w:r>
        <w:rPr>
          <w:rFonts w:hint="eastAsia"/>
          <w:b/>
          <w:bCs/>
          <w:lang w:val="en-US" w:eastAsia="zh-CN"/>
        </w:rPr>
        <w:t>网络</w:t>
      </w:r>
      <w:r>
        <w:rPr>
          <w:rFonts w:hint="eastAsia"/>
          <w:b/>
          <w:bCs/>
        </w:rPr>
        <w:t>物理隔离：</w:t>
      </w:r>
      <w:r>
        <w:rPr>
          <w:rFonts w:hint="eastAsia"/>
        </w:rPr>
        <w:t>考虑信息安全，同时根据民航局要求，各基地实行物理网络隔离，同时缺乏新的网络技术和网络安全支持，影响移动办公的需求实现。</w:t>
      </w:r>
    </w:p>
    <w:p>
      <w:pPr>
        <w:numPr>
          <w:ilvl w:val="0"/>
          <w:numId w:val="43"/>
        </w:numPr>
        <w:ind w:left="0" w:firstLine="562"/>
      </w:pPr>
      <w:r>
        <w:rPr>
          <w:rFonts w:hint="eastAsia"/>
          <w:b/>
          <w:bCs/>
        </w:rPr>
        <w:t>部分领域已提出需求，待与示范区建设一起规划：</w:t>
      </w:r>
      <w:r>
        <w:rPr>
          <w:rFonts w:hint="eastAsia"/>
        </w:rPr>
        <w:t>部分领域需要兼顾主管单位的要求和规划，需要纳入二所整体顶层规划。</w:t>
      </w:r>
    </w:p>
    <w:p>
      <w:pPr>
        <w:pStyle w:val="6"/>
      </w:pPr>
      <w:r>
        <w:rPr>
          <w:rFonts w:hint="eastAsia"/>
        </w:rPr>
        <w:t>提升建议（正在实施中）</w:t>
      </w:r>
    </w:p>
    <w:p>
      <w:pPr>
        <w:numPr>
          <w:ilvl w:val="0"/>
          <w:numId w:val="44"/>
        </w:numPr>
        <w:ind w:left="0" w:firstLine="562"/>
      </w:pPr>
      <w:bookmarkStart w:id="2562" w:name="_Toc981029096"/>
      <w:bookmarkStart w:id="2563" w:name="_Toc1317944011"/>
      <w:r>
        <w:rPr>
          <w:rFonts w:hint="eastAsia"/>
          <w:b/>
          <w:bCs/>
        </w:rPr>
        <w:t>采用新的技术架构规划新版OA系统，实现一网办：</w:t>
      </w:r>
      <w:r>
        <w:rPr>
          <w:rFonts w:hint="eastAsia"/>
        </w:rPr>
        <w:t>建设综合性的个人门户平台。该平台将集成各类办公场景的入口和功能，新版OA系统集成经营管理常用系统，包括公文、行政接待、党建、人力资源管理、合同管理、财务管理、资产管理等功能（具体见新OA规划），员工只需通过一个登录界面，统一入口，统一提醒，统一处理，即可轻松访问和处理人、财、物等各方面的数据，提升工作流程的响应速度和协同效率。</w:t>
      </w:r>
    </w:p>
    <w:p>
      <w:pPr>
        <w:numPr>
          <w:ilvl w:val="0"/>
          <w:numId w:val="44"/>
        </w:numPr>
        <w:ind w:left="0" w:firstLine="562"/>
      </w:pPr>
      <w:r>
        <w:rPr>
          <w:rFonts w:hint="eastAsia"/>
          <w:b/>
          <w:bCs/>
        </w:rPr>
        <w:t>在网络安全前提下，实现移动办公：</w:t>
      </w:r>
      <w:r>
        <w:rPr>
          <w:rFonts w:hint="eastAsia"/>
        </w:rPr>
        <w:t>打通多基地网络，实现网络互通，满足多基地移动办公的需求，建设远程协同办公系统，如网络视频会议等。</w:t>
      </w:r>
    </w:p>
    <w:p>
      <w:pPr>
        <w:numPr>
          <w:ilvl w:val="0"/>
          <w:numId w:val="44"/>
        </w:numPr>
        <w:ind w:left="0" w:firstLine="562"/>
      </w:pPr>
      <w:r>
        <w:rPr>
          <w:b/>
          <w:bCs/>
        </w:rPr>
        <w:t>实现电子公文</w:t>
      </w:r>
      <w:r>
        <w:rPr>
          <w:rFonts w:hint="eastAsia"/>
          <w:b/>
          <w:bCs/>
        </w:rPr>
        <w:t>和电子印章：</w:t>
      </w:r>
      <w:r>
        <w:rPr>
          <w:rFonts w:hint="eastAsia"/>
        </w:rPr>
        <w:t>公文和</w:t>
      </w:r>
      <w:r>
        <w:t>印鉴电子化</w:t>
      </w:r>
      <w:r>
        <w:rPr>
          <w:rFonts w:hint="eastAsia"/>
        </w:rPr>
        <w:t>，优化审批流程，</w:t>
      </w:r>
      <w:r>
        <w:t>缩短审批周期，提升审批效率。</w:t>
      </w:r>
    </w:p>
    <w:p>
      <w:pPr>
        <w:numPr>
          <w:ilvl w:val="0"/>
          <w:numId w:val="44"/>
        </w:numPr>
        <w:ind w:left="0" w:firstLine="562"/>
      </w:pPr>
      <w:r>
        <w:rPr>
          <w:rFonts w:hint="eastAsia"/>
          <w:b/>
          <w:bCs/>
        </w:rPr>
        <w:t>推行数字化、信息化办公，建立电子档案管理系统：</w:t>
      </w:r>
      <w:r>
        <w:rPr>
          <w:rFonts w:hint="eastAsia"/>
        </w:rPr>
        <w:t>将传统的纸质档案转化为电子档案，并对其分类、编目、存储和备份等管理，提高档案管理效率，方便查询和利用，同时也可以更好地保护纸质档案，防止其损坏或遗失。</w:t>
      </w:r>
    </w:p>
    <w:p>
      <w:pPr>
        <w:numPr>
          <w:ilvl w:val="0"/>
          <w:numId w:val="44"/>
        </w:numPr>
        <w:ind w:left="0" w:firstLine="562"/>
      </w:pPr>
      <w:r>
        <w:rPr>
          <w:b/>
          <w:bCs/>
        </w:rPr>
        <w:t>建设党建管理系统，</w:t>
      </w:r>
      <w:r>
        <w:rPr>
          <w:rFonts w:hint="eastAsia"/>
          <w:b/>
          <w:bCs/>
        </w:rPr>
        <w:t>加强党建业务融合：</w:t>
      </w:r>
      <w:r>
        <w:rPr>
          <w:rFonts w:hint="eastAsia"/>
        </w:rPr>
        <w:t>通过实现</w:t>
      </w:r>
      <w:r>
        <w:t>党员组织关系对接、党员人事信息管理、档案管理等基础功能，激发党员活力，让党建工作制度化、科学化和规范化</w:t>
      </w:r>
      <w:r>
        <w:rPr>
          <w:rFonts w:hint="eastAsia"/>
        </w:rPr>
        <w:t>。</w:t>
      </w:r>
      <w:r>
        <w:t>以系统思维统筹推进党建工作与业务工作深度融合，提高工作效率和水平，以促进党建工作水平的提升</w:t>
      </w:r>
      <w:r>
        <w:rPr>
          <w:rFonts w:hint="eastAsia"/>
        </w:rPr>
        <w:t>并</w:t>
      </w:r>
      <w:r>
        <w:t>推动二所业务的发展</w:t>
      </w:r>
      <w:r>
        <w:rPr>
          <w:rFonts w:hint="eastAsia"/>
        </w:rPr>
        <w:t>。</w:t>
      </w:r>
    </w:p>
    <w:p>
      <w:pPr>
        <w:numPr>
          <w:ilvl w:val="0"/>
          <w:numId w:val="44"/>
        </w:numPr>
        <w:ind w:left="0" w:firstLine="562"/>
      </w:pPr>
      <w:r>
        <w:rPr>
          <w:rFonts w:hint="eastAsia"/>
          <w:b/>
          <w:bCs/>
        </w:rPr>
        <w:t>建设政策信息系统：</w:t>
      </w:r>
      <w:r>
        <w:rPr>
          <w:rFonts w:hint="eastAsia"/>
        </w:rPr>
        <w:t>提供精准的国家政策解读、政治形势分析及市场动态等信息，以确保二所工作人员能够及时获取到最新的国家政策、政治形势以及市场需求等新闻资讯。</w:t>
      </w:r>
    </w:p>
    <w:p>
      <w:pPr>
        <w:pStyle w:val="4"/>
        <w:spacing w:before="0" w:after="0"/>
        <w:ind w:left="0" w:firstLine="0"/>
      </w:pPr>
      <w:r>
        <w:rPr>
          <w:rFonts w:hint="eastAsia"/>
        </w:rPr>
        <w:t xml:space="preserve"> </w:t>
      </w:r>
      <w:bookmarkStart w:id="2564" w:name="_Toc850405021"/>
      <w:bookmarkStart w:id="2565" w:name="_Toc30931"/>
      <w:bookmarkStart w:id="2566" w:name="_Toc81014777"/>
      <w:bookmarkStart w:id="2567" w:name="_Toc1047458904"/>
      <w:bookmarkStart w:id="2568" w:name="_Toc36820938"/>
      <w:bookmarkStart w:id="2569" w:name="_Toc372989856"/>
      <w:bookmarkStart w:id="2570" w:name="_Toc8679"/>
      <w:bookmarkStart w:id="2571" w:name="_Toc31148"/>
      <w:bookmarkStart w:id="2572" w:name="_Toc1037998478"/>
      <w:bookmarkStart w:id="2573" w:name="_Toc87508539"/>
      <w:bookmarkStart w:id="2574" w:name="_Toc2084341496"/>
      <w:bookmarkStart w:id="2575" w:name="_Toc1520158822"/>
      <w:bookmarkStart w:id="2576" w:name="_Toc1466639194"/>
      <w:bookmarkStart w:id="2577" w:name="_Toc1412752502"/>
      <w:bookmarkStart w:id="2578" w:name="_Toc932765147"/>
      <w:bookmarkStart w:id="2579" w:name="_Toc158125345"/>
      <w:bookmarkStart w:id="2580" w:name="_Toc19547"/>
      <w:bookmarkStart w:id="2581" w:name="_Toc1879055548"/>
      <w:bookmarkStart w:id="2582" w:name="_Toc6766"/>
      <w:bookmarkStart w:id="2583" w:name="_Toc18034353"/>
      <w:bookmarkStart w:id="2584" w:name="_Toc315005970"/>
      <w:bookmarkStart w:id="2585" w:name="_Toc30863"/>
      <w:bookmarkStart w:id="2586" w:name="_Toc642201759"/>
      <w:bookmarkStart w:id="2587" w:name="_Toc413776594"/>
      <w:bookmarkStart w:id="2588" w:name="_Toc1572792834"/>
      <w:bookmarkStart w:id="2589" w:name="_Toc1489232694"/>
      <w:bookmarkStart w:id="2590" w:name="_Toc527282594"/>
      <w:bookmarkStart w:id="2591" w:name="_Toc506654170"/>
      <w:bookmarkStart w:id="2592" w:name="_Toc11880"/>
      <w:bookmarkStart w:id="2593" w:name="_Toc462567000"/>
      <w:bookmarkStart w:id="2594" w:name="_Toc1932"/>
      <w:bookmarkStart w:id="2595" w:name="_Toc811725022"/>
      <w:r>
        <w:rPr>
          <w:rFonts w:hint="eastAsia"/>
        </w:rPr>
        <w:t>小结：各业务域流程建设提升空间及建议</w:t>
      </w:r>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pPr>
        <w:pStyle w:val="5"/>
        <w:ind w:firstLine="0"/>
      </w:pPr>
      <w:r>
        <w:rPr>
          <w:rFonts w:hint="eastAsia"/>
        </w:rPr>
        <w:t>主要原因分析</w:t>
      </w:r>
    </w:p>
    <w:p>
      <w:pPr>
        <w:numPr>
          <w:ilvl w:val="0"/>
          <w:numId w:val="45"/>
        </w:numPr>
        <w:ind w:firstLine="562"/>
      </w:pPr>
      <w:bookmarkStart w:id="2596" w:name="_Toc1583675149"/>
      <w:bookmarkStart w:id="2597" w:name="_Toc1219448002"/>
      <w:bookmarkStart w:id="2598" w:name="_Toc1296580508"/>
      <w:bookmarkStart w:id="2599" w:name="_Toc1254099228"/>
      <w:bookmarkStart w:id="2600" w:name="_Toc396547384"/>
      <w:bookmarkStart w:id="2601" w:name="_Toc51970379"/>
      <w:bookmarkStart w:id="2602" w:name="_Toc1789314024"/>
      <w:bookmarkStart w:id="2603" w:name="_Toc961655180"/>
      <w:bookmarkStart w:id="2604" w:name="_Toc1100851757"/>
      <w:r>
        <w:rPr>
          <w:rFonts w:hint="eastAsia"/>
          <w:b/>
          <w:bCs/>
        </w:rPr>
        <w:t>总部职能从管科研到管产业化延伸，缺乏全流程闭环：</w:t>
      </w:r>
    </w:p>
    <w:p>
      <w:pPr>
        <w:numPr>
          <w:ilvl w:val="255"/>
          <w:numId w:val="0"/>
        </w:numPr>
        <w:ind w:firstLine="560" w:firstLineChars="200"/>
      </w:pPr>
      <w:r>
        <w:rPr>
          <w:rFonts w:hint="eastAsia"/>
        </w:rPr>
        <w:t>二所总部职能从管科研到管集团产业化，组织规模变大、业务流程链条变长，组织管理范围、管理深度、管理复杂度、响应时间都有所变化，对各专业职能定义变宽，对关键岗位能力顶层设计、纵向赋能要求有所提升。在新的要求下，各部门职责呈现条块分割、职能空白现象，缺乏全流程闭环。</w:t>
      </w:r>
    </w:p>
    <w:p>
      <w:pPr>
        <w:numPr>
          <w:ilvl w:val="0"/>
          <w:numId w:val="45"/>
        </w:numPr>
        <w:ind w:firstLine="562"/>
      </w:pPr>
      <w:r>
        <w:rPr>
          <w:b/>
          <w:bCs/>
        </w:rPr>
        <w:t>总部职能缺乏</w:t>
      </w:r>
      <w:r>
        <w:rPr>
          <w:rFonts w:hint="eastAsia"/>
          <w:b/>
          <w:bCs/>
        </w:rPr>
        <w:t>新型</w:t>
      </w:r>
      <w:r>
        <w:rPr>
          <w:b/>
          <w:bCs/>
        </w:rPr>
        <w:t>有效管控手段和抓手</w:t>
      </w:r>
      <w:r>
        <w:rPr>
          <w:rFonts w:hint="eastAsia"/>
          <w:b/>
          <w:bCs/>
        </w:rPr>
        <w:t>：</w:t>
      </w:r>
      <w:r>
        <w:rPr>
          <w:rFonts w:hint="eastAsia"/>
        </w:rPr>
        <w:t>二所总部管控定位为战略管控，目前尚处于改制初期，总部职能部门还未建立差异化的管控策略，缺乏有效的管理抓手，面对管理日益复杂外部环境、规模化且多元化的组织，纵横协调难度大，协同效率低，管控职能发挥受限，目前主要是信息发布和数据收集为主，对各业务单位忙于被动响应，无法主动配合。</w:t>
      </w:r>
    </w:p>
    <w:p>
      <w:pPr>
        <w:numPr>
          <w:ilvl w:val="0"/>
          <w:numId w:val="45"/>
        </w:numPr>
        <w:ind w:firstLine="562"/>
        <w:rPr>
          <w:rFonts w:cs="Times New Roman"/>
          <w:szCs w:val="24"/>
        </w:rPr>
      </w:pPr>
      <w:r>
        <w:rPr>
          <w:rFonts w:hint="eastAsia"/>
          <w:b/>
          <w:bCs/>
        </w:rPr>
        <w:t>需要建立从科技创新人才到产业发展所需的复合型人才梯队：</w:t>
      </w:r>
      <w:r>
        <w:rPr>
          <w:rFonts w:hint="eastAsia"/>
        </w:rPr>
        <w:t>二所过去人才培养侧重科技人才，尚未建立管理、技术、营销、生产等方面的培训系统，各类干部职工依靠自身实践摸索为主，业务知识、管理知识主要靠自学，计划建立人才盘点机制。针对双中心发展，需要建立复合型人才梯队，增强现代化企业管理理念和实践能力，这是数字化转型的核心组织保障。</w:t>
      </w:r>
    </w:p>
    <w:p>
      <w:pPr>
        <w:numPr>
          <w:ilvl w:val="0"/>
          <w:numId w:val="45"/>
        </w:numPr>
        <w:ind w:firstLine="562"/>
        <w:rPr>
          <w:rFonts w:cs="Times New Roman"/>
          <w:szCs w:val="24"/>
        </w:rPr>
      </w:pPr>
      <w:r>
        <w:rPr>
          <w:b/>
          <w:bCs/>
        </w:rPr>
        <w:t>持续深化改革，伴随发展中的资源配置不平衡和机制不协调</w:t>
      </w:r>
      <w:r>
        <w:rPr>
          <w:rFonts w:hint="eastAsia"/>
          <w:b/>
          <w:bCs/>
        </w:rPr>
        <w:t xml:space="preserve">： </w:t>
      </w:r>
      <w:r>
        <w:rPr>
          <w:rFonts w:cs="Times New Roman"/>
          <w:szCs w:val="24"/>
        </w:rPr>
        <w:t>二所深化改革还在路上，“一所两制”的资源配置和机制设计还未达到平衡状态，同时也伴随着“部门保密性要求”与“开放创新、资源协同”的矛盾，需要持续平衡</w:t>
      </w:r>
      <w:r>
        <w:rPr>
          <w:rFonts w:hint="eastAsia" w:cs="Times New Roman"/>
          <w:szCs w:val="24"/>
        </w:rPr>
        <w:t>（详见图4-33）</w:t>
      </w:r>
      <w:r>
        <w:rPr>
          <w:rFonts w:cs="Times New Roman"/>
          <w:szCs w:val="24"/>
        </w:rPr>
        <w:t>。</w:t>
      </w:r>
    </w:p>
    <w:p>
      <w:pPr>
        <w:ind w:firstLine="0" w:firstLineChars="0"/>
        <w:jc w:val="center"/>
        <w:rPr>
          <w:rFonts w:ascii="宋体" w:hAnsi="宋体" w:cs="宋体"/>
          <w:b/>
          <w:bCs/>
          <w:szCs w:val="28"/>
        </w:rPr>
      </w:pPr>
      <w:r>
        <w:rPr>
          <w:rFonts w:hint="eastAsia" w:ascii="宋体" w:hAnsi="宋体" w:cs="宋体"/>
          <w:b/>
          <w:bCs/>
          <w:szCs w:val="28"/>
        </w:rPr>
        <w:drawing>
          <wp:inline distT="0" distB="0" distL="114300" distR="114300">
            <wp:extent cx="5039995" cy="2881630"/>
            <wp:effectExtent l="0" t="0" r="14605" b="13970"/>
            <wp:docPr id="35" name="图片 35" descr="截屏2023-11-19 上午1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11-19 上午10.01.46"/>
                    <pic:cNvPicPr>
                      <a:picLocks noChangeAspect="1"/>
                    </pic:cNvPicPr>
                  </pic:nvPicPr>
                  <pic:blipFill>
                    <a:blip r:embed="rId58"/>
                    <a:stretch>
                      <a:fillRect/>
                    </a:stretch>
                  </pic:blipFill>
                  <pic:spPr>
                    <a:xfrm>
                      <a:off x="0" y="0"/>
                      <a:ext cx="5039995" cy="2881630"/>
                    </a:xfrm>
                    <a:prstGeom prst="rect">
                      <a:avLst/>
                    </a:prstGeom>
                  </pic:spPr>
                </pic:pic>
              </a:graphicData>
            </a:graphic>
          </wp:inline>
        </w:drawing>
      </w:r>
    </w:p>
    <w:p>
      <w:pPr>
        <w:ind w:left="560" w:leftChars="200" w:firstLine="0" w:firstLineChars="0"/>
        <w:jc w:val="center"/>
      </w:pPr>
      <w:r>
        <w:rPr>
          <w:rFonts w:hint="eastAsia"/>
          <w:sz w:val="24"/>
          <w:szCs w:val="21"/>
        </w:rPr>
        <w:t>图4-33</w:t>
      </w:r>
      <w:r>
        <w:rPr>
          <w:rFonts w:cs="Times New Roman"/>
          <w:sz w:val="24"/>
          <w:szCs w:val="24"/>
        </w:rPr>
        <w:t>数字化流程建设建议</w:t>
      </w:r>
    </w:p>
    <w:p>
      <w:pPr>
        <w:pStyle w:val="5"/>
        <w:ind w:firstLine="0"/>
      </w:pPr>
      <w:bookmarkStart w:id="2605" w:name="_Toc570690387"/>
      <w:r>
        <w:rPr>
          <w:rFonts w:hint="eastAsia"/>
        </w:rPr>
        <w:t>流程建设提升</w:t>
      </w:r>
      <w:bookmarkEnd w:id="2605"/>
      <w:r>
        <w:rPr>
          <w:rFonts w:hint="eastAsia"/>
        </w:rPr>
        <w:t>建议</w:t>
      </w:r>
    </w:p>
    <w:p>
      <w:pPr>
        <w:ind w:firstLine="560"/>
        <w:rPr>
          <w:rFonts w:cs="Times New Roman"/>
          <w:szCs w:val="24"/>
        </w:rPr>
      </w:pPr>
      <w:r>
        <w:rPr>
          <w:rFonts w:cs="Times New Roman"/>
          <w:szCs w:val="24"/>
        </w:rPr>
        <w:t>需要厘清集团管控关系，构建主价值链，建立各业务领域端到端闭环的流程，构建二所从战略规划到执行，从市场洞察到交付服务闭环、从供应链采购交付给客户闭环，从需求规划到产品生命周期的闭环，实现业务能力和业务数据有效集成和协同，具体包括：</w:t>
      </w:r>
    </w:p>
    <w:p>
      <w:pPr>
        <w:numPr>
          <w:ilvl w:val="0"/>
          <w:numId w:val="46"/>
        </w:numPr>
        <w:ind w:left="0" w:firstLine="562"/>
        <w:rPr>
          <w:rFonts w:cs="Times New Roman"/>
          <w:szCs w:val="24"/>
        </w:rPr>
      </w:pPr>
      <w:r>
        <w:rPr>
          <w:rFonts w:hint="eastAsia"/>
          <w:b/>
          <w:bCs/>
          <w:lang w:val="en-US" w:eastAsia="zh-CN"/>
        </w:rPr>
        <w:t>厘</w:t>
      </w:r>
      <w:r>
        <w:rPr>
          <w:b/>
          <w:bCs/>
        </w:rPr>
        <w:t>清总部战略管控定位</w:t>
      </w:r>
      <w:r>
        <w:rPr>
          <w:rFonts w:hint="eastAsia"/>
          <w:b/>
          <w:bCs/>
        </w:rPr>
        <w:t>：</w:t>
      </w:r>
      <w:r>
        <w:rPr>
          <w:rFonts w:cs="Times New Roman"/>
          <w:szCs w:val="24"/>
        </w:rPr>
        <w:t>结合组织规模日益增长、管理日益复杂，需要结合二所新的战略定位和规划，根据二所不同科研和市场化业务特征、不同组织规模、发展阶段、管理成熟度，制定二所差异化管控策略、差异化管理机制。管控手段从传统手工管理，到利用新型技术手段提高效率。需要清晰定义业务、人力资源、财务、采购等各项管理活动的管控</w:t>
      </w:r>
      <w:r>
        <w:rPr>
          <w:rFonts w:hint="default" w:cs="Times New Roman"/>
          <w:szCs w:val="24"/>
          <w:lang w:val="en-US" w:eastAsia="zh-CN"/>
        </w:rPr>
        <w:t>定位</w:t>
      </w:r>
      <w:r>
        <w:rPr>
          <w:rFonts w:hint="eastAsia" w:cs="Times New Roman"/>
          <w:szCs w:val="24"/>
          <w:lang w:val="en-US" w:eastAsia="zh-CN"/>
        </w:rPr>
        <w:t>、管控</w:t>
      </w:r>
      <w:r>
        <w:rPr>
          <w:rFonts w:hint="default" w:cs="Times New Roman"/>
          <w:szCs w:val="24"/>
          <w:lang w:val="en-US" w:eastAsia="zh-CN"/>
        </w:rPr>
        <w:t>权限</w:t>
      </w:r>
      <w:r>
        <w:rPr>
          <w:rFonts w:hint="eastAsia" w:cs="Times New Roman"/>
          <w:szCs w:val="24"/>
          <w:lang w:val="en-US" w:eastAsia="zh-CN"/>
        </w:rPr>
        <w:t>及</w:t>
      </w:r>
      <w:r>
        <w:rPr>
          <w:rFonts w:hint="default" w:cs="Times New Roman"/>
          <w:szCs w:val="24"/>
          <w:lang w:val="en-US" w:eastAsia="zh-CN"/>
        </w:rPr>
        <w:t>决策的规则</w:t>
      </w:r>
      <w:r>
        <w:rPr>
          <w:rFonts w:cs="Times New Roman"/>
          <w:szCs w:val="24"/>
        </w:rPr>
        <w:t>，合并或者删除低价值流程，提高流程自动化率。</w:t>
      </w:r>
    </w:p>
    <w:p>
      <w:pPr>
        <w:numPr>
          <w:ilvl w:val="0"/>
          <w:numId w:val="46"/>
        </w:numPr>
        <w:ind w:left="0" w:firstLine="562"/>
        <w:rPr>
          <w:rFonts w:cs="Times New Roman"/>
          <w:szCs w:val="24"/>
        </w:rPr>
      </w:pPr>
      <w:r>
        <w:rPr>
          <w:b/>
          <w:bCs/>
        </w:rPr>
        <w:t>梳理组织架构，形成流程闭环</w:t>
      </w:r>
      <w:r>
        <w:rPr>
          <w:rFonts w:hint="eastAsia"/>
          <w:b/>
          <w:bCs/>
        </w:rPr>
        <w:t>：</w:t>
      </w:r>
      <w:r>
        <w:rPr>
          <w:rFonts w:cs="Times New Roman"/>
          <w:szCs w:val="24"/>
        </w:rPr>
        <w:t>根据管理策略，确定流程闭环主体，明确流程建设、流程使用和维护主体。提高总部各职能部门“定战略、配班子、调资源、抓考核、控风险”的核心职责。</w:t>
      </w:r>
    </w:p>
    <w:p>
      <w:pPr>
        <w:numPr>
          <w:ilvl w:val="0"/>
          <w:numId w:val="46"/>
        </w:numPr>
        <w:ind w:left="0" w:firstLine="562"/>
        <w:jc w:val="left"/>
      </w:pPr>
      <w:r>
        <w:rPr>
          <w:b/>
          <w:bCs/>
        </w:rPr>
        <w:t>建立客户或市场导向的各业务领域流程闭环体系</w:t>
      </w:r>
      <w:r>
        <w:rPr>
          <w:rFonts w:hint="eastAsia"/>
          <w:b/>
          <w:bCs/>
        </w:rPr>
        <w:t>：</w:t>
      </w:r>
      <w:r>
        <w:rPr>
          <w:rFonts w:cs="Times New Roman"/>
          <w:szCs w:val="24"/>
        </w:rPr>
        <w:t>参照二所业务价值链框架图</w:t>
      </w:r>
      <w:r>
        <w:rPr>
          <w:rFonts w:hint="eastAsia" w:cs="Times New Roman"/>
          <w:szCs w:val="24"/>
        </w:rPr>
        <w:t>（详见图4-34）</w:t>
      </w:r>
      <w:r>
        <w:rPr>
          <w:rFonts w:cs="Times New Roman"/>
          <w:szCs w:val="24"/>
        </w:rPr>
        <w:t>，建立面向客户或者市场导向的流程体系，形成人－财－物－客户－产品等</w:t>
      </w:r>
      <w:r>
        <w:rPr>
          <w:rFonts w:hint="eastAsia" w:cs="Times New Roman"/>
          <w:szCs w:val="24"/>
          <w:lang w:val="en-US" w:eastAsia="zh-CN"/>
        </w:rPr>
        <w:t>维度</w:t>
      </w:r>
      <w:r>
        <w:rPr>
          <w:rFonts w:cs="Times New Roman"/>
          <w:szCs w:val="24"/>
        </w:rPr>
        <w:t>精细化管理体系，并确保流程责任主体清晰。</w:t>
      </w:r>
      <w:r>
        <w:drawing>
          <wp:inline distT="0" distB="0" distL="114300" distR="114300">
            <wp:extent cx="5283835" cy="2424430"/>
            <wp:effectExtent l="0" t="0" r="12065" b="13970"/>
            <wp:docPr id="39" name="图片 5" descr="截屏2023-11-30 下午6.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截屏2023-11-30 下午6.53.53"/>
                    <pic:cNvPicPr>
                      <a:picLocks noChangeAspect="1"/>
                    </pic:cNvPicPr>
                  </pic:nvPicPr>
                  <pic:blipFill>
                    <a:blip r:embed="rId59"/>
                    <a:stretch>
                      <a:fillRect/>
                    </a:stretch>
                  </pic:blipFill>
                  <pic:spPr>
                    <a:xfrm>
                      <a:off x="0" y="0"/>
                      <a:ext cx="5283835" cy="2424430"/>
                    </a:xfrm>
                    <a:prstGeom prst="rect">
                      <a:avLst/>
                    </a:prstGeom>
                  </pic:spPr>
                </pic:pic>
              </a:graphicData>
            </a:graphic>
          </wp:inline>
        </w:drawing>
      </w:r>
    </w:p>
    <w:p>
      <w:pPr>
        <w:ind w:firstLine="480"/>
        <w:jc w:val="center"/>
        <w:rPr>
          <w:sz w:val="24"/>
          <w:szCs w:val="21"/>
        </w:rPr>
      </w:pPr>
      <w:r>
        <w:rPr>
          <w:rFonts w:hint="eastAsia"/>
          <w:sz w:val="24"/>
          <w:szCs w:val="21"/>
        </w:rPr>
        <w:t>图4-34</w:t>
      </w:r>
      <w:r>
        <w:rPr>
          <w:rFonts w:cs="Times New Roman"/>
          <w:sz w:val="24"/>
        </w:rPr>
        <w:t>二所业务价值链框架图</w:t>
      </w:r>
    </w:p>
    <w:p>
      <w:pPr>
        <w:pStyle w:val="3"/>
        <w:spacing w:before="0" w:after="0"/>
        <w:ind w:firstLine="0"/>
      </w:pPr>
      <w:bookmarkStart w:id="2606" w:name="_Toc2045230823"/>
      <w:bookmarkStart w:id="2607" w:name="_Toc1484523145"/>
      <w:bookmarkStart w:id="2608" w:name="_Toc171946682"/>
      <w:bookmarkStart w:id="2609" w:name="_Toc1627765567"/>
      <w:bookmarkStart w:id="2610" w:name="_Toc1373771836"/>
      <w:bookmarkStart w:id="2611" w:name="_Toc931366807"/>
      <w:bookmarkStart w:id="2612" w:name="_Toc1873801199"/>
      <w:bookmarkStart w:id="2613" w:name="_Toc1989230755"/>
      <w:bookmarkStart w:id="2614" w:name="_Toc1314286842"/>
      <w:bookmarkStart w:id="2615" w:name="_Toc1743685848"/>
      <w:bookmarkStart w:id="2616" w:name="_Toc948159297"/>
      <w:bookmarkStart w:id="2617" w:name="_Toc176971914"/>
      <w:bookmarkStart w:id="2618" w:name="_Toc226740929"/>
      <w:r>
        <w:rPr>
          <w:rFonts w:hint="eastAsia"/>
        </w:rPr>
        <w:t xml:space="preserve"> </w:t>
      </w:r>
      <w:bookmarkStart w:id="2619" w:name="_Toc663"/>
      <w:bookmarkStart w:id="2620" w:name="_Toc920743562"/>
      <w:bookmarkStart w:id="2621" w:name="_Toc472766860"/>
      <w:bookmarkStart w:id="2622" w:name="_Toc1774273408"/>
      <w:bookmarkStart w:id="2623" w:name="_Toc392082454"/>
      <w:bookmarkStart w:id="2624" w:name="_Toc1854"/>
      <w:bookmarkStart w:id="2625" w:name="_Toc696372995"/>
      <w:bookmarkStart w:id="2626" w:name="_Toc987633292"/>
      <w:bookmarkStart w:id="2627" w:name="_Toc353202529"/>
      <w:bookmarkStart w:id="2628" w:name="_Toc1630755165"/>
      <w:bookmarkStart w:id="2629" w:name="_Toc769633185"/>
      <w:bookmarkStart w:id="2630" w:name="_Toc563974835"/>
      <w:bookmarkStart w:id="2631" w:name="_Toc933957760"/>
      <w:bookmarkStart w:id="2632" w:name="_Toc1411806851"/>
      <w:bookmarkStart w:id="2633" w:name="_Toc2690"/>
      <w:bookmarkStart w:id="2634" w:name="_Toc24395"/>
      <w:bookmarkStart w:id="2635" w:name="_Toc7590"/>
      <w:bookmarkStart w:id="2636" w:name="_Toc611982273"/>
      <w:bookmarkStart w:id="2637" w:name="_Toc21400"/>
      <w:bookmarkStart w:id="2638" w:name="_Toc232153691"/>
      <w:bookmarkStart w:id="2639" w:name="_Toc1133026534"/>
      <w:bookmarkStart w:id="2640" w:name="_Toc1260308696"/>
      <w:bookmarkStart w:id="2641" w:name="_Toc791166372"/>
      <w:bookmarkStart w:id="2642" w:name="_Toc1478260489"/>
      <w:bookmarkStart w:id="2643" w:name="_Toc115389009"/>
      <w:bookmarkStart w:id="2644" w:name="_Toc1746532380"/>
      <w:bookmarkStart w:id="2645" w:name="_Toc26342"/>
      <w:bookmarkStart w:id="2646" w:name="_Toc201863963"/>
      <w:bookmarkStart w:id="2647" w:name="_Toc75091484"/>
      <w:bookmarkStart w:id="2648" w:name="_Toc552950115"/>
      <w:bookmarkStart w:id="2649" w:name="_Toc136"/>
      <w:bookmarkStart w:id="2650" w:name="_Toc1535124033"/>
      <w:bookmarkStart w:id="2651" w:name="_Toc110724841"/>
      <w:bookmarkStart w:id="2652" w:name="_Toc1552099882"/>
      <w:bookmarkStart w:id="2653" w:name="_Toc335744199"/>
      <w:bookmarkStart w:id="2654" w:name="_Toc875332954"/>
      <w:bookmarkStart w:id="2655" w:name="_Toc1718345069"/>
      <w:bookmarkStart w:id="2656" w:name="_Toc1193225398"/>
      <w:bookmarkStart w:id="2657" w:name="_Toc18090"/>
      <w:bookmarkStart w:id="2658" w:name="_Toc1253517162"/>
      <w:bookmarkStart w:id="2659" w:name="_Toc1877200425"/>
      <w:bookmarkStart w:id="2660" w:name="_Toc1175402076"/>
      <w:bookmarkStart w:id="2661" w:name="_Toc796154401"/>
      <w:bookmarkStart w:id="2662" w:name="_Toc1827278744"/>
      <w:bookmarkStart w:id="2663" w:name="_Toc489086719"/>
      <w:bookmarkStart w:id="2664" w:name="_Toc2256"/>
      <w:bookmarkStart w:id="2665" w:name="_Toc90263515"/>
      <w:bookmarkStart w:id="2666" w:name="_Toc308176644"/>
      <w:bookmarkStart w:id="2667" w:name="_Toc2127493673"/>
      <w:bookmarkStart w:id="2668" w:name="_Toc415977250"/>
      <w:bookmarkStart w:id="2669" w:name="_Toc1190543068"/>
      <w:bookmarkStart w:id="2670" w:name="_Toc1449014829"/>
      <w:bookmarkStart w:id="2671" w:name="_Toc1504499975"/>
      <w:bookmarkStart w:id="2672" w:name="_Toc1846319010"/>
      <w:bookmarkStart w:id="2673" w:name="_Toc1521029836"/>
      <w:bookmarkStart w:id="2674" w:name="_Toc758147935"/>
      <w:bookmarkStart w:id="2675" w:name="_Toc374214630"/>
      <w:bookmarkStart w:id="2676" w:name="_Toc1706443921"/>
      <w:bookmarkStart w:id="2677" w:name="_Toc27806566"/>
      <w:r>
        <w:rPr>
          <w:rFonts w:hint="eastAsia"/>
        </w:rPr>
        <w:t>数字化组织、人才及文化</w:t>
      </w:r>
      <w:bookmarkEnd w:id="2562"/>
      <w:bookmarkEnd w:id="2563"/>
      <w:bookmarkEnd w:id="2596"/>
      <w:bookmarkEnd w:id="2597"/>
      <w:bookmarkEnd w:id="2598"/>
      <w:bookmarkEnd w:id="2599"/>
      <w:bookmarkEnd w:id="2600"/>
      <w:bookmarkEnd w:id="2601"/>
      <w:bookmarkEnd w:id="2602"/>
      <w:bookmarkEnd w:id="2603"/>
      <w:bookmarkEnd w:id="2604"/>
      <w:r>
        <w:rPr>
          <w:rFonts w:hint="eastAsia"/>
        </w:rPr>
        <w:t>现状分析</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p>
    <w:p>
      <w:pPr>
        <w:ind w:firstLine="560"/>
      </w:pPr>
      <w:r>
        <w:rPr>
          <w:rFonts w:hint="eastAsia"/>
        </w:rPr>
        <w:t>数字化转型过程中，组织、人才和文化是不可或缺的重要保障。只有设置相应的数字化管理组织，拥有足够的数字化人才，并营造内部数字化文化，才能适应数字化转型带来的变革，保障数字化转型的有序进行。</w:t>
      </w:r>
    </w:p>
    <w:p>
      <w:pPr>
        <w:pStyle w:val="4"/>
        <w:spacing w:before="0" w:after="0"/>
        <w:ind w:left="0" w:firstLine="0"/>
      </w:pPr>
      <w:r>
        <w:rPr>
          <w:rFonts w:hint="eastAsia"/>
        </w:rPr>
        <w:t xml:space="preserve"> </w:t>
      </w:r>
      <w:bookmarkStart w:id="2678" w:name="_Toc103122120"/>
      <w:bookmarkStart w:id="2679" w:name="_Toc9929"/>
      <w:bookmarkStart w:id="2680" w:name="_Toc2092385567"/>
      <w:bookmarkStart w:id="2681" w:name="_Toc24682"/>
      <w:bookmarkStart w:id="2682" w:name="_Toc12873"/>
      <w:bookmarkStart w:id="2683" w:name="_Toc1941782791"/>
      <w:bookmarkStart w:id="2684" w:name="_Toc2061955627"/>
      <w:bookmarkStart w:id="2685" w:name="_Toc630104595"/>
      <w:bookmarkStart w:id="2686" w:name="_Toc303119764"/>
      <w:bookmarkStart w:id="2687" w:name="_Toc1413211924"/>
      <w:bookmarkStart w:id="2688" w:name="_Toc21181"/>
      <w:bookmarkStart w:id="2689" w:name="_Toc1249975382"/>
      <w:bookmarkStart w:id="2690" w:name="_Toc1879717634"/>
      <w:bookmarkStart w:id="2691" w:name="_Toc1286876828"/>
      <w:bookmarkStart w:id="2692" w:name="_Toc280622579"/>
      <w:bookmarkStart w:id="2693" w:name="_Toc1976781685"/>
      <w:bookmarkStart w:id="2694" w:name="_Toc865489827"/>
      <w:bookmarkStart w:id="2695" w:name="_Toc13975"/>
      <w:bookmarkStart w:id="2696" w:name="_Toc1593167994"/>
      <w:bookmarkStart w:id="2697" w:name="_Toc658856665"/>
      <w:bookmarkStart w:id="2698" w:name="_Toc1231564385"/>
      <w:bookmarkStart w:id="2699" w:name="_Toc1171865894"/>
      <w:bookmarkStart w:id="2700" w:name="_Toc19856"/>
      <w:bookmarkStart w:id="2701" w:name="_Toc1270842236"/>
      <w:bookmarkStart w:id="2702" w:name="_Toc26166"/>
      <w:bookmarkStart w:id="2703" w:name="_Toc2923"/>
      <w:bookmarkStart w:id="2704" w:name="_Toc1425284898"/>
      <w:bookmarkStart w:id="2705" w:name="_Toc255246014"/>
      <w:bookmarkStart w:id="2706" w:name="_Toc1048364664"/>
      <w:bookmarkStart w:id="2707" w:name="_Toc1251630981"/>
      <w:bookmarkStart w:id="2708" w:name="_Toc1915755141"/>
      <w:bookmarkStart w:id="2709" w:name="_Toc155050815"/>
      <w:r>
        <w:rPr>
          <w:rFonts w:hint="eastAsia"/>
        </w:rPr>
        <w:t>数字化组织、人才及文化建设亮点</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p>
    <w:p>
      <w:pPr>
        <w:ind w:firstLine="562"/>
      </w:pPr>
      <w:r>
        <w:rPr>
          <w:b/>
          <w:bCs/>
        </w:rPr>
        <w:t>二所各级管理层高度重视数字化转型</w:t>
      </w:r>
      <w:r>
        <w:rPr>
          <w:rFonts w:hint="eastAsia"/>
          <w:b/>
          <w:bCs/>
        </w:rPr>
        <w:t>：</w:t>
      </w:r>
      <w:r>
        <w:t>为了确保数字化转型战略的顺利</w:t>
      </w:r>
      <w:r>
        <w:rPr>
          <w:rFonts w:hint="eastAsia"/>
        </w:rPr>
        <w:t>实施</w:t>
      </w:r>
      <w:r>
        <w:t>，二所党委决定成立专门的数字化转型工作领导小组和专项工作组，负责统筹规划、协调推进和监督检查数字化转型的各项工作的落实。</w:t>
      </w:r>
    </w:p>
    <w:p>
      <w:pPr>
        <w:ind w:firstLine="560"/>
      </w:pPr>
      <w:r>
        <w:t>同时，为了加强各业务单位之间的沟通与合作，还组织了多次跨部门</w:t>
      </w:r>
      <w:r>
        <w:rPr>
          <w:rFonts w:hint="eastAsia"/>
        </w:rPr>
        <w:t>和</w:t>
      </w:r>
      <w:r>
        <w:t>跨领域的数字化转型交流活动，以便分享经验、互通有无。在深入</w:t>
      </w:r>
      <w:r>
        <w:rPr>
          <w:rFonts w:hint="eastAsia"/>
        </w:rPr>
        <w:t>研究</w:t>
      </w:r>
      <w:r>
        <w:t>各业务单位数字化建设</w:t>
      </w:r>
      <w:r>
        <w:rPr>
          <w:rFonts w:hint="eastAsia"/>
        </w:rPr>
        <w:t>实践的过程</w:t>
      </w:r>
      <w:r>
        <w:t>中，启动了</w:t>
      </w:r>
      <w:r>
        <w:rPr>
          <w:rFonts w:hint="eastAsia"/>
        </w:rPr>
        <w:t>针对</w:t>
      </w:r>
      <w:r>
        <w:t>市场、管理、科研管理</w:t>
      </w:r>
      <w:r>
        <w:rPr>
          <w:rFonts w:hint="eastAsia"/>
        </w:rPr>
        <w:t>及</w:t>
      </w:r>
      <w:r>
        <w:t>生产服务等专项领域的研讨</w:t>
      </w:r>
      <w:r>
        <w:rPr>
          <w:rFonts w:hint="eastAsia"/>
        </w:rPr>
        <w:t>。通过</w:t>
      </w:r>
      <w:r>
        <w:t>组织总结并分享各单位</w:t>
      </w:r>
      <w:r>
        <w:rPr>
          <w:rFonts w:hint="eastAsia"/>
        </w:rPr>
        <w:t>的</w:t>
      </w:r>
      <w:r>
        <w:t>数字化建设经验，初步制定了相关流程。</w:t>
      </w:r>
    </w:p>
    <w:p>
      <w:pPr>
        <w:ind w:firstLine="560"/>
      </w:pPr>
      <w:r>
        <w:t>二所工作组还积极与外部合作伙伴展开合作，共同探索数字化转型的新模式</w:t>
      </w:r>
      <w:r>
        <w:rPr>
          <w:rFonts w:hint="eastAsia"/>
        </w:rPr>
        <w:t>和</w:t>
      </w:r>
      <w:r>
        <w:t>新路径。通过学习借鉴先进企业的数字化转型经验，与供应商合作，结合自身实际情况，</w:t>
      </w:r>
      <w:r>
        <w:rPr>
          <w:rFonts w:hint="eastAsia"/>
        </w:rPr>
        <w:t>着手</w:t>
      </w:r>
      <w:r>
        <w:t>优化数字化建设的方案和实施计划，共同推进整个数字化转型。</w:t>
      </w:r>
      <w:r>
        <w:rPr>
          <w:rFonts w:hint="eastAsia"/>
        </w:rPr>
        <w:t>目前，</w:t>
      </w:r>
      <w:r>
        <w:t>数字化转型的理念已经深入人心，数字化转型的迫切性已经形成共识。</w:t>
      </w:r>
    </w:p>
    <w:p>
      <w:pPr>
        <w:pStyle w:val="4"/>
        <w:spacing w:before="0" w:after="0"/>
        <w:ind w:left="0" w:firstLine="0"/>
      </w:pPr>
      <w:r>
        <w:rPr>
          <w:rFonts w:hint="eastAsia"/>
        </w:rPr>
        <w:t xml:space="preserve"> </w:t>
      </w:r>
      <w:bookmarkStart w:id="2710" w:name="_Toc1380781258"/>
      <w:bookmarkStart w:id="2711" w:name="_Toc1679504944"/>
      <w:bookmarkStart w:id="2712" w:name="_Toc702662864"/>
      <w:bookmarkStart w:id="2713" w:name="_Toc683670848"/>
      <w:bookmarkStart w:id="2714" w:name="_Toc549596441"/>
      <w:bookmarkStart w:id="2715" w:name="_Toc1909067860"/>
      <w:bookmarkStart w:id="2716" w:name="_Toc1231039259"/>
      <w:bookmarkStart w:id="2717" w:name="_Toc4533"/>
      <w:bookmarkStart w:id="2718" w:name="_Toc50277058"/>
      <w:bookmarkStart w:id="2719" w:name="_Toc18810"/>
      <w:bookmarkStart w:id="2720" w:name="_Toc10357"/>
      <w:bookmarkStart w:id="2721" w:name="_Toc9042"/>
      <w:bookmarkStart w:id="2722" w:name="_Toc1041383894"/>
      <w:bookmarkStart w:id="2723" w:name="_Toc978284723"/>
      <w:bookmarkStart w:id="2724" w:name="_Toc1394914239"/>
      <w:bookmarkStart w:id="2725" w:name="_Toc1455228909"/>
      <w:bookmarkStart w:id="2726" w:name="_Toc1730682048"/>
      <w:bookmarkStart w:id="2727" w:name="_Toc1548364362"/>
      <w:bookmarkStart w:id="2728" w:name="_Toc782343621"/>
      <w:bookmarkStart w:id="2729" w:name="_Toc1559575302"/>
      <w:bookmarkStart w:id="2730" w:name="_Toc29830"/>
      <w:bookmarkStart w:id="2731" w:name="_Toc234384878"/>
      <w:bookmarkStart w:id="2732" w:name="_Toc13451"/>
      <w:bookmarkStart w:id="2733" w:name="_Toc173107390"/>
      <w:bookmarkStart w:id="2734" w:name="_Toc977553821"/>
      <w:bookmarkStart w:id="2735" w:name="_Toc27187"/>
      <w:bookmarkStart w:id="2736" w:name="_Toc874335316"/>
      <w:bookmarkStart w:id="2737" w:name="_Toc29283"/>
      <w:bookmarkStart w:id="2738" w:name="_Toc154167711"/>
      <w:bookmarkStart w:id="2739" w:name="_Toc1651210320"/>
      <w:bookmarkStart w:id="2740" w:name="_Toc1344611350"/>
      <w:bookmarkStart w:id="2741" w:name="_Toc926064808"/>
      <w:r>
        <w:t>数字化组织、人才及文化建设提升</w:t>
      </w:r>
      <w:r>
        <w:rPr>
          <w:rFonts w:hint="eastAsia"/>
        </w:rPr>
        <w:t>差距</w:t>
      </w:r>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p>
    <w:p>
      <w:pPr>
        <w:ind w:firstLine="560"/>
        <w:rPr>
          <w:rFonts w:cs="Times New Roman"/>
          <w:szCs w:val="24"/>
        </w:rPr>
      </w:pPr>
      <w:r>
        <w:rPr>
          <w:rFonts w:cs="Times New Roman"/>
          <w:szCs w:val="24"/>
        </w:rPr>
        <w:t>二所整体管理团队</w:t>
      </w:r>
      <w:r>
        <w:rPr>
          <w:rFonts w:hint="eastAsia" w:cs="Times New Roman"/>
          <w:szCs w:val="24"/>
        </w:rPr>
        <w:t>具有较高的</w:t>
      </w:r>
      <w:r>
        <w:rPr>
          <w:rFonts w:cs="Times New Roman"/>
          <w:szCs w:val="24"/>
        </w:rPr>
        <w:t>政治觉悟</w:t>
      </w:r>
      <w:r>
        <w:rPr>
          <w:rFonts w:hint="eastAsia" w:cs="Times New Roman"/>
          <w:szCs w:val="24"/>
        </w:rPr>
        <w:t>和</w:t>
      </w:r>
      <w:r>
        <w:rPr>
          <w:rFonts w:cs="Times New Roman"/>
          <w:szCs w:val="24"/>
        </w:rPr>
        <w:t>文化认同感</w:t>
      </w:r>
      <w:r>
        <w:rPr>
          <w:rFonts w:hint="eastAsia" w:cs="Times New Roman"/>
          <w:szCs w:val="24"/>
        </w:rPr>
        <w:t>，并且具有</w:t>
      </w:r>
      <w:r>
        <w:rPr>
          <w:rFonts w:cs="Times New Roman"/>
          <w:szCs w:val="24"/>
        </w:rPr>
        <w:t>较强</w:t>
      </w:r>
      <w:r>
        <w:rPr>
          <w:rFonts w:hint="eastAsia" w:cs="Times New Roman"/>
          <w:szCs w:val="24"/>
        </w:rPr>
        <w:t>的</w:t>
      </w:r>
      <w:r>
        <w:rPr>
          <w:rFonts w:cs="Times New Roman"/>
          <w:szCs w:val="24"/>
        </w:rPr>
        <w:t>归属感</w:t>
      </w:r>
      <w:r>
        <w:rPr>
          <w:rFonts w:hint="eastAsia" w:cs="Times New Roman"/>
          <w:szCs w:val="24"/>
        </w:rPr>
        <w:t>，</w:t>
      </w:r>
      <w:r>
        <w:rPr>
          <w:rFonts w:cs="Times New Roman"/>
          <w:szCs w:val="24"/>
        </w:rPr>
        <w:t>关注并期待与</w:t>
      </w:r>
      <w:r>
        <w:rPr>
          <w:rFonts w:hint="eastAsia" w:cs="Times New Roman"/>
          <w:szCs w:val="24"/>
        </w:rPr>
        <w:t>各业务</w:t>
      </w:r>
      <w:r>
        <w:rPr>
          <w:rFonts w:cs="Times New Roman"/>
          <w:szCs w:val="24"/>
        </w:rPr>
        <w:t>单位共</w:t>
      </w:r>
      <w:r>
        <w:rPr>
          <w:rFonts w:hint="eastAsia" w:cs="Times New Roman"/>
          <w:szCs w:val="24"/>
        </w:rPr>
        <w:t>同发展</w:t>
      </w:r>
      <w:r>
        <w:rPr>
          <w:rFonts w:cs="Times New Roman"/>
          <w:szCs w:val="24"/>
        </w:rPr>
        <w:t>。</w:t>
      </w:r>
      <w:r>
        <w:rPr>
          <w:rFonts w:hint="eastAsia" w:cs="Times New Roman"/>
          <w:szCs w:val="24"/>
        </w:rPr>
        <w:t>二所</w:t>
      </w:r>
      <w:r>
        <w:rPr>
          <w:rFonts w:cs="Times New Roman"/>
          <w:szCs w:val="24"/>
        </w:rPr>
        <w:t>管理团队</w:t>
      </w:r>
      <w:r>
        <w:rPr>
          <w:rFonts w:hint="eastAsia" w:cs="Times New Roman"/>
          <w:szCs w:val="24"/>
        </w:rPr>
        <w:t>具备</w:t>
      </w:r>
      <w:r>
        <w:rPr>
          <w:rFonts w:cs="Times New Roman"/>
          <w:szCs w:val="24"/>
        </w:rPr>
        <w:t>较高</w:t>
      </w:r>
      <w:r>
        <w:rPr>
          <w:rFonts w:hint="eastAsia" w:cs="Times New Roman"/>
          <w:szCs w:val="24"/>
        </w:rPr>
        <w:t>的</w:t>
      </w:r>
      <w:r>
        <w:rPr>
          <w:rFonts w:cs="Times New Roman"/>
          <w:szCs w:val="24"/>
        </w:rPr>
        <w:t>综合素质</w:t>
      </w:r>
      <w:r>
        <w:rPr>
          <w:rFonts w:hint="eastAsia" w:cs="Times New Roman"/>
          <w:szCs w:val="24"/>
        </w:rPr>
        <w:t>，</w:t>
      </w:r>
      <w:r>
        <w:rPr>
          <w:rFonts w:cs="Times New Roman"/>
          <w:szCs w:val="24"/>
        </w:rPr>
        <w:t>多</w:t>
      </w:r>
      <w:r>
        <w:rPr>
          <w:rFonts w:hint="eastAsia" w:cs="Times New Roman"/>
          <w:szCs w:val="24"/>
        </w:rPr>
        <w:t>数成员拥有</w:t>
      </w:r>
      <w:r>
        <w:rPr>
          <w:rFonts w:cs="Times New Roman"/>
          <w:szCs w:val="24"/>
        </w:rPr>
        <w:t>技术背景，高度务实</w:t>
      </w:r>
      <w:r>
        <w:rPr>
          <w:rFonts w:hint="eastAsia" w:cs="Times New Roman"/>
          <w:szCs w:val="24"/>
        </w:rPr>
        <w:t>且</w:t>
      </w:r>
      <w:r>
        <w:rPr>
          <w:rFonts w:cs="Times New Roman"/>
          <w:szCs w:val="24"/>
        </w:rPr>
        <w:t>执行力强</w:t>
      </w:r>
      <w:r>
        <w:rPr>
          <w:rFonts w:hint="eastAsia" w:cs="Times New Roman"/>
          <w:szCs w:val="24"/>
        </w:rPr>
        <w:t>。二所</w:t>
      </w:r>
      <w:r>
        <w:rPr>
          <w:rFonts w:cs="Times New Roman"/>
          <w:szCs w:val="24"/>
        </w:rPr>
        <w:t>在民航领域耕耘多年，</w:t>
      </w:r>
      <w:r>
        <w:rPr>
          <w:rFonts w:hint="eastAsia" w:cs="Times New Roman"/>
          <w:szCs w:val="24"/>
        </w:rPr>
        <w:t>具备</w:t>
      </w:r>
      <w:r>
        <w:rPr>
          <w:rFonts w:cs="Times New Roman"/>
          <w:szCs w:val="24"/>
        </w:rPr>
        <w:t>自身</w:t>
      </w:r>
      <w:r>
        <w:rPr>
          <w:rFonts w:hint="eastAsia" w:cs="Times New Roman"/>
          <w:szCs w:val="24"/>
        </w:rPr>
        <w:t>的</w:t>
      </w:r>
      <w:r>
        <w:rPr>
          <w:rFonts w:cs="Times New Roman"/>
          <w:szCs w:val="24"/>
        </w:rPr>
        <w:t>资质和品牌优势</w:t>
      </w:r>
      <w:r>
        <w:rPr>
          <w:rFonts w:hint="eastAsia" w:cs="Times New Roman"/>
          <w:szCs w:val="24"/>
          <w:lang w:eastAsia="zh-CN"/>
        </w:rPr>
        <w:t>，</w:t>
      </w:r>
      <w:r>
        <w:rPr>
          <w:rFonts w:cs="Times New Roman"/>
          <w:szCs w:val="24"/>
        </w:rPr>
        <w:t>所属企业和所属单位</w:t>
      </w:r>
      <w:r>
        <w:rPr>
          <w:rFonts w:hint="eastAsia" w:cs="Times New Roman"/>
          <w:szCs w:val="24"/>
        </w:rPr>
        <w:t>拥</w:t>
      </w:r>
      <w:r>
        <w:rPr>
          <w:rFonts w:cs="Times New Roman"/>
          <w:szCs w:val="24"/>
        </w:rPr>
        <w:t>有</w:t>
      </w:r>
      <w:r>
        <w:rPr>
          <w:rFonts w:hint="eastAsia" w:cs="Times New Roman"/>
          <w:szCs w:val="24"/>
        </w:rPr>
        <w:t>一定的</w:t>
      </w:r>
      <w:r>
        <w:rPr>
          <w:rFonts w:cs="Times New Roman"/>
          <w:szCs w:val="24"/>
        </w:rPr>
        <w:t>数字化技术人才</w:t>
      </w:r>
      <w:r>
        <w:rPr>
          <w:rFonts w:hint="eastAsia" w:cs="Times New Roman"/>
          <w:szCs w:val="24"/>
          <w:lang w:eastAsia="zh-CN"/>
        </w:rPr>
        <w:t>。</w:t>
      </w:r>
      <w:r>
        <w:rPr>
          <w:rFonts w:hint="eastAsia" w:cs="Times New Roman"/>
          <w:szCs w:val="24"/>
        </w:rPr>
        <w:t>但在数字化组织、人才及文化建设方面仍具有一定的提升空间，主要是</w:t>
      </w:r>
      <w:r>
        <w:rPr>
          <w:rFonts w:cs="Times New Roman"/>
          <w:szCs w:val="24"/>
        </w:rPr>
        <w:t>二所总部</w:t>
      </w:r>
      <w:r>
        <w:rPr>
          <w:rFonts w:hint="eastAsia" w:cs="Times New Roman"/>
          <w:szCs w:val="24"/>
        </w:rPr>
        <w:t>仍</w:t>
      </w:r>
      <w:r>
        <w:rPr>
          <w:rFonts w:cs="Times New Roman"/>
          <w:szCs w:val="24"/>
        </w:rPr>
        <w:t>缺乏</w:t>
      </w:r>
      <w:r>
        <w:rPr>
          <w:rFonts w:hint="eastAsia" w:cs="Times New Roman"/>
          <w:szCs w:val="24"/>
        </w:rPr>
        <w:t>专业组织负责</w:t>
      </w:r>
      <w:r>
        <w:rPr>
          <w:rFonts w:cs="Times New Roman"/>
          <w:szCs w:val="24"/>
        </w:rPr>
        <w:t>数字化建设。</w:t>
      </w:r>
    </w:p>
    <w:p>
      <w:pPr>
        <w:ind w:firstLine="560"/>
        <w:rPr>
          <w:rFonts w:hint="eastAsia"/>
          <w:lang w:val="en-US" w:eastAsia="zh-CN"/>
        </w:rPr>
      </w:pPr>
      <w:r>
        <w:rPr>
          <w:rFonts w:hint="eastAsia" w:cs="Times New Roman"/>
          <w:szCs w:val="24"/>
        </w:rPr>
        <w:t>为了解决这一问题，</w:t>
      </w:r>
      <w:r>
        <w:t>已从部分单位企业中抽调IT</w:t>
      </w:r>
      <w:r>
        <w:rPr>
          <w:rFonts w:hint="eastAsia"/>
          <w:lang w:val="en-US" w:eastAsia="zh-CN"/>
        </w:rPr>
        <w:t>专业</w:t>
      </w:r>
      <w:r>
        <w:t>人员</w:t>
      </w:r>
      <w:r>
        <w:rPr>
          <w:rFonts w:hint="eastAsia"/>
          <w:lang w:val="en-US" w:eastAsia="zh-CN"/>
        </w:rPr>
        <w:t>参与</w:t>
      </w:r>
      <w:r>
        <w:t>示范区IT建设，并初步规划成立信息中心</w:t>
      </w:r>
      <w:r>
        <w:rPr>
          <w:rFonts w:hint="eastAsia"/>
        </w:rPr>
        <w:t>。</w:t>
      </w:r>
      <w:r>
        <w:t>未来信息中心的主要职能</w:t>
      </w:r>
      <w:r>
        <w:rPr>
          <w:rFonts w:hint="eastAsia" w:cs="Times New Roman"/>
          <w:szCs w:val="24"/>
        </w:rPr>
        <w:t>将涵盖</w:t>
      </w:r>
      <w:r>
        <w:t>示范区基础设施</w:t>
      </w:r>
      <w:r>
        <w:rPr>
          <w:rFonts w:hint="eastAsia"/>
        </w:rPr>
        <w:t>的</w:t>
      </w:r>
      <w:r>
        <w:t>管理</w:t>
      </w:r>
      <w:r>
        <w:rPr>
          <w:rFonts w:hint="eastAsia"/>
          <w:lang w:val="en-US" w:eastAsia="zh-CN"/>
        </w:rPr>
        <w:t>等工作。</w:t>
      </w:r>
    </w:p>
    <w:p>
      <w:pPr>
        <w:pStyle w:val="4"/>
        <w:spacing w:before="0" w:after="0"/>
        <w:ind w:left="0" w:firstLine="0"/>
      </w:pPr>
      <w:r>
        <w:rPr>
          <w:rFonts w:hint="eastAsia"/>
        </w:rPr>
        <w:t xml:space="preserve"> </w:t>
      </w:r>
      <w:bookmarkStart w:id="2742" w:name="_Toc12009"/>
      <w:bookmarkStart w:id="2743" w:name="_Toc1497169997"/>
      <w:bookmarkStart w:id="2744" w:name="_Toc8064"/>
      <w:bookmarkStart w:id="2745" w:name="_Toc341017880"/>
      <w:bookmarkStart w:id="2746" w:name="_Toc642180395"/>
      <w:bookmarkStart w:id="2747" w:name="_Toc914537640"/>
      <w:bookmarkStart w:id="2748" w:name="_Toc1723045692"/>
      <w:bookmarkStart w:id="2749" w:name="_Toc171"/>
      <w:bookmarkStart w:id="2750" w:name="_Toc896538029"/>
      <w:bookmarkStart w:id="2751" w:name="_Toc19412"/>
      <w:bookmarkStart w:id="2752" w:name="_Toc1954351213"/>
      <w:bookmarkStart w:id="2753" w:name="_Toc150353193"/>
      <w:bookmarkStart w:id="2754" w:name="_Toc1045440535"/>
      <w:bookmarkStart w:id="2755" w:name="_Toc1219370815"/>
      <w:bookmarkStart w:id="2756" w:name="_Toc2054665768"/>
      <w:bookmarkStart w:id="2757" w:name="_Toc547383408"/>
      <w:bookmarkStart w:id="2758" w:name="_Toc821635948"/>
      <w:bookmarkStart w:id="2759" w:name="_Toc1231440495"/>
      <w:bookmarkStart w:id="2760" w:name="_Toc2984"/>
      <w:bookmarkStart w:id="2761" w:name="_Toc1556"/>
      <w:bookmarkStart w:id="2762" w:name="_Toc1418430886"/>
      <w:bookmarkStart w:id="2763" w:name="_Toc1082313724"/>
      <w:bookmarkStart w:id="2764" w:name="_Toc1557238247"/>
      <w:bookmarkStart w:id="2765" w:name="_Toc1744189079"/>
      <w:bookmarkStart w:id="2766" w:name="_Toc2108161706"/>
      <w:bookmarkStart w:id="2767" w:name="_Toc152997788"/>
      <w:bookmarkStart w:id="2768" w:name="_Toc912542069"/>
      <w:bookmarkStart w:id="2769" w:name="_Toc1515"/>
      <w:bookmarkStart w:id="2770" w:name="_Toc10816"/>
      <w:bookmarkStart w:id="2771" w:name="_Toc1870543238"/>
      <w:bookmarkStart w:id="2772" w:name="_Toc244640574"/>
      <w:bookmarkStart w:id="2773" w:name="_Toc740218140"/>
      <w:r>
        <w:rPr>
          <w:rFonts w:hint="eastAsia"/>
        </w:rPr>
        <w:t>数字化组织、人才及文化建设现状原因分析</w:t>
      </w:r>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p>
    <w:p>
      <w:pPr>
        <w:numPr>
          <w:ilvl w:val="0"/>
          <w:numId w:val="47"/>
        </w:numPr>
        <w:ind w:left="0" w:firstLine="562"/>
        <w:rPr>
          <w:rFonts w:cs="Times New Roman"/>
          <w:szCs w:val="24"/>
        </w:rPr>
      </w:pPr>
      <w:r>
        <w:rPr>
          <w:rFonts w:hint="eastAsia"/>
          <w:b/>
          <w:bCs/>
        </w:rPr>
        <w:t>二所总部在新时期新定位对数字化组织能力提出了更高的要求：</w:t>
      </w:r>
      <w:r>
        <w:rPr>
          <w:rFonts w:cs="Times New Roman"/>
          <w:szCs w:val="24"/>
        </w:rPr>
        <w:t>为</w:t>
      </w:r>
      <w:r>
        <w:rPr>
          <w:rFonts w:hint="eastAsia" w:cs="Times New Roman"/>
          <w:szCs w:val="24"/>
        </w:rPr>
        <w:t>了适应这一变化，二所总部正在从“行政管控式”转变为“赋能式”，这将对总部的组织能力、人才结构及岗位职责提出新的要求。为了满足这些要求，二所总部各职能部门需要具备顶层规划、向上向下赋能、执行监管和评估等能力，并能够代表二所内部专业领域的“专家”。</w:t>
      </w:r>
    </w:p>
    <w:p>
      <w:pPr>
        <w:numPr>
          <w:ilvl w:val="0"/>
          <w:numId w:val="47"/>
        </w:numPr>
        <w:ind w:left="0" w:firstLine="562"/>
        <w:rPr>
          <w:rFonts w:cs="Times New Roman"/>
          <w:szCs w:val="24"/>
        </w:rPr>
      </w:pPr>
      <w:r>
        <w:rPr>
          <w:b/>
          <w:bCs/>
        </w:rPr>
        <w:t>深化改革中</w:t>
      </w:r>
      <w:r>
        <w:rPr>
          <w:rFonts w:hint="eastAsia"/>
          <w:b/>
          <w:bCs/>
          <w:lang w:val="en-US" w:eastAsia="zh-CN"/>
        </w:rPr>
        <w:t>需要</w:t>
      </w:r>
      <w:r>
        <w:rPr>
          <w:b/>
          <w:bCs/>
        </w:rPr>
        <w:t>中长期激励</w:t>
      </w:r>
      <w:r>
        <w:rPr>
          <w:rFonts w:hint="eastAsia"/>
          <w:b/>
          <w:bCs/>
          <w:lang w:val="en-US" w:eastAsia="zh-CN"/>
        </w:rPr>
        <w:t>及鼓励创新容错</w:t>
      </w:r>
      <w:r>
        <w:rPr>
          <w:b/>
          <w:bCs/>
        </w:rPr>
        <w:t>机制，</w:t>
      </w:r>
      <w:r>
        <w:rPr>
          <w:rFonts w:hint="eastAsia"/>
          <w:b/>
          <w:bCs/>
          <w:lang w:val="en-US" w:eastAsia="zh-CN"/>
        </w:rPr>
        <w:t>提升</w:t>
      </w:r>
      <w:r>
        <w:rPr>
          <w:b/>
          <w:bCs/>
        </w:rPr>
        <w:t>组织内驱力</w:t>
      </w:r>
      <w:r>
        <w:rPr>
          <w:rFonts w:hint="eastAsia"/>
          <w:b/>
          <w:bCs/>
        </w:rPr>
        <w:t>：</w:t>
      </w:r>
      <w:r>
        <w:rPr>
          <w:rFonts w:hint="eastAsia" w:cs="Times New Roman"/>
          <w:szCs w:val="24"/>
        </w:rPr>
        <w:t>二所发展历史较长，平台底蕴深厚，但人才发展通道相对有限，存在组织僵化风险，此外，跨部门之间的协调主动性较弱，缺乏</w:t>
      </w:r>
      <w:r>
        <w:rPr>
          <w:rFonts w:hint="eastAsia" w:cs="Times New Roman"/>
          <w:szCs w:val="24"/>
          <w:lang w:val="en-US" w:eastAsia="zh-CN"/>
        </w:rPr>
        <w:t>全流程</w:t>
      </w:r>
      <w:r>
        <w:rPr>
          <w:rFonts w:hint="eastAsia" w:cs="Times New Roman"/>
          <w:szCs w:val="24"/>
        </w:rPr>
        <w:t>闭环驱动力</w:t>
      </w:r>
      <w:r>
        <w:rPr>
          <w:rFonts w:hint="eastAsia" w:cs="Times New Roman"/>
          <w:szCs w:val="24"/>
          <w:lang w:eastAsia="zh-CN"/>
        </w:rPr>
        <w:t>、</w:t>
      </w:r>
      <w:r>
        <w:rPr>
          <w:rFonts w:hint="eastAsia" w:cs="Times New Roman"/>
          <w:szCs w:val="24"/>
          <w:lang w:val="en-US" w:eastAsia="zh-CN"/>
        </w:rPr>
        <w:t>信息</w:t>
      </w:r>
      <w:r>
        <w:rPr>
          <w:rFonts w:hint="eastAsia" w:cs="Times New Roman"/>
          <w:szCs w:val="24"/>
        </w:rPr>
        <w:t>共享的驱动力。人才的评价标准</w:t>
      </w:r>
      <w:r>
        <w:rPr>
          <w:rFonts w:hint="eastAsia" w:cs="Times New Roman"/>
          <w:szCs w:val="24"/>
          <w:lang w:eastAsia="zh-CN"/>
        </w:rPr>
        <w:t>、</w:t>
      </w:r>
      <w:r>
        <w:rPr>
          <w:rFonts w:hint="eastAsia" w:cs="Times New Roman"/>
          <w:szCs w:val="24"/>
        </w:rPr>
        <w:t>企业考核方向</w:t>
      </w:r>
      <w:r>
        <w:rPr>
          <w:rFonts w:hint="eastAsia" w:cs="Times New Roman"/>
          <w:szCs w:val="24"/>
          <w:lang w:val="en-US" w:eastAsia="zh-CN"/>
        </w:rPr>
        <w:t>需要逐渐向</w:t>
      </w:r>
      <w:r>
        <w:rPr>
          <w:rFonts w:hint="eastAsia" w:cs="Times New Roman"/>
          <w:szCs w:val="24"/>
        </w:rPr>
        <w:t>市场化竞争力方向</w:t>
      </w:r>
      <w:r>
        <w:rPr>
          <w:rFonts w:hint="eastAsia" w:cs="Times New Roman"/>
          <w:szCs w:val="24"/>
          <w:lang w:val="en-US" w:eastAsia="zh-CN"/>
        </w:rPr>
        <w:t>转变。</w:t>
      </w:r>
      <w:r>
        <w:rPr>
          <w:rFonts w:hint="eastAsia" w:cs="Times New Roman"/>
          <w:szCs w:val="24"/>
        </w:rPr>
        <w:t>在深化改革中</w:t>
      </w:r>
      <w:r>
        <w:rPr>
          <w:rFonts w:hint="eastAsia" w:cs="Times New Roman"/>
          <w:szCs w:val="24"/>
          <w:lang w:val="en-US" w:eastAsia="zh-CN"/>
        </w:rPr>
        <w:t>同时需要</w:t>
      </w:r>
      <w:r>
        <w:rPr>
          <w:rFonts w:hint="eastAsia" w:cs="Times New Roman"/>
          <w:szCs w:val="24"/>
        </w:rPr>
        <w:t>鼓励创新的激励</w:t>
      </w:r>
      <w:r>
        <w:rPr>
          <w:rFonts w:hint="eastAsia" w:cs="Times New Roman"/>
          <w:szCs w:val="24"/>
          <w:lang w:val="en-US" w:eastAsia="zh-CN"/>
        </w:rPr>
        <w:t>和容错机制</w:t>
      </w:r>
      <w:r>
        <w:rPr>
          <w:rFonts w:hint="eastAsia" w:cs="Times New Roman"/>
          <w:szCs w:val="24"/>
        </w:rPr>
        <w:t>，</w:t>
      </w:r>
      <w:r>
        <w:rPr>
          <w:rFonts w:hint="eastAsia" w:cs="Times New Roman"/>
          <w:szCs w:val="24"/>
          <w:lang w:val="en-US" w:eastAsia="zh-CN"/>
        </w:rPr>
        <w:t>提高</w:t>
      </w:r>
      <w:r>
        <w:rPr>
          <w:rFonts w:hint="eastAsia" w:cs="Times New Roman"/>
          <w:szCs w:val="24"/>
        </w:rPr>
        <w:t>组织创新内驱力。</w:t>
      </w:r>
    </w:p>
    <w:p>
      <w:pPr>
        <w:numPr>
          <w:ilvl w:val="0"/>
          <w:numId w:val="47"/>
        </w:numPr>
        <w:ind w:left="0" w:firstLine="562"/>
        <w:rPr>
          <w:rFonts w:cs="Times New Roman"/>
          <w:szCs w:val="24"/>
        </w:rPr>
      </w:pPr>
      <w:r>
        <w:rPr>
          <w:b/>
          <w:bCs/>
        </w:rPr>
        <w:t>IT专业组织和机制</w:t>
      </w:r>
      <w:r>
        <w:rPr>
          <w:rFonts w:hint="eastAsia"/>
          <w:b/>
          <w:bCs/>
          <w:lang w:val="en-US" w:eastAsia="zh-CN"/>
        </w:rPr>
        <w:t>还在规划中</w:t>
      </w:r>
      <w:r>
        <w:rPr>
          <w:rFonts w:hint="eastAsia"/>
          <w:b/>
          <w:bCs/>
        </w:rPr>
        <w:t>：</w:t>
      </w:r>
      <w:r>
        <w:rPr>
          <w:rFonts w:hint="eastAsia" w:cs="Times New Roman"/>
          <w:szCs w:val="24"/>
        </w:rPr>
        <w:t>当前负责IT建设工作的人员主要是从部分单位</w:t>
      </w:r>
      <w:r>
        <w:rPr>
          <w:rFonts w:hint="eastAsia" w:cs="Times New Roman"/>
          <w:szCs w:val="24"/>
          <w:lang w:val="en-US" w:eastAsia="zh-CN"/>
        </w:rPr>
        <w:t>单位</w:t>
      </w:r>
      <w:r>
        <w:rPr>
          <w:rFonts w:hint="eastAsia" w:cs="Times New Roman"/>
          <w:szCs w:val="24"/>
        </w:rPr>
        <w:t>抽调，虽然已初步规划成立信息中心，团队</w:t>
      </w:r>
      <w:r>
        <w:rPr>
          <w:rFonts w:hint="eastAsia" w:cs="Times New Roman"/>
          <w:szCs w:val="24"/>
          <w:lang w:val="en-US" w:eastAsia="zh-CN"/>
        </w:rPr>
        <w:t>还在筹备中</w:t>
      </w:r>
      <w:r>
        <w:rPr>
          <w:rFonts w:hint="eastAsia" w:cs="Times New Roman"/>
          <w:szCs w:val="24"/>
        </w:rPr>
        <w:t>，相关制度规范</w:t>
      </w:r>
      <w:r>
        <w:rPr>
          <w:rFonts w:hint="eastAsia" w:cs="Times New Roman"/>
          <w:szCs w:val="24"/>
          <w:lang w:val="en-US" w:eastAsia="zh-CN"/>
        </w:rPr>
        <w:t>和职责</w:t>
      </w:r>
      <w:r>
        <w:rPr>
          <w:rFonts w:hint="eastAsia" w:cs="Times New Roman"/>
          <w:szCs w:val="24"/>
        </w:rPr>
        <w:t>也尚</w:t>
      </w:r>
      <w:r>
        <w:rPr>
          <w:rFonts w:hint="eastAsia" w:cs="Times New Roman"/>
          <w:szCs w:val="24"/>
          <w:lang w:val="en-US" w:eastAsia="zh-CN"/>
        </w:rPr>
        <w:t>在规划中</w:t>
      </w:r>
      <w:r>
        <w:rPr>
          <w:rFonts w:hint="eastAsia" w:cs="Times New Roman"/>
          <w:szCs w:val="24"/>
        </w:rPr>
        <w:t>。</w:t>
      </w:r>
    </w:p>
    <w:p>
      <w:pPr>
        <w:numPr>
          <w:ilvl w:val="0"/>
          <w:numId w:val="47"/>
        </w:numPr>
        <w:ind w:left="0" w:firstLine="562"/>
        <w:rPr>
          <w:rFonts w:cs="Times New Roman"/>
          <w:szCs w:val="24"/>
        </w:rPr>
      </w:pPr>
      <w:r>
        <w:rPr>
          <w:b/>
          <w:bCs/>
        </w:rPr>
        <w:t>人才结构</w:t>
      </w:r>
      <w:r>
        <w:rPr>
          <w:rFonts w:hint="eastAsia"/>
          <w:b/>
          <w:bCs/>
          <w:lang w:val="en-US" w:eastAsia="zh-CN"/>
        </w:rPr>
        <w:t>需要升级</w:t>
      </w:r>
      <w:r>
        <w:rPr>
          <w:b/>
          <w:bCs/>
        </w:rPr>
        <w:t>，缺乏</w:t>
      </w:r>
      <w:r>
        <w:rPr>
          <w:rFonts w:hint="eastAsia"/>
          <w:b/>
          <w:bCs/>
          <w:lang w:val="en-US" w:eastAsia="zh-CN"/>
        </w:rPr>
        <w:t>足够</w:t>
      </w:r>
      <w:r>
        <w:rPr>
          <w:b/>
          <w:bCs/>
        </w:rPr>
        <w:t>数字化转型的复合型人才</w:t>
      </w:r>
      <w:r>
        <w:rPr>
          <w:rFonts w:hint="eastAsia"/>
          <w:b/>
          <w:bCs/>
        </w:rPr>
        <w:t>：</w:t>
      </w:r>
      <w:r>
        <w:rPr>
          <w:rFonts w:hint="eastAsia" w:cs="Times New Roman"/>
          <w:szCs w:val="24"/>
        </w:rPr>
        <w:t>部分单位存在人才结构断层，缺乏</w:t>
      </w:r>
      <w:r>
        <w:rPr>
          <w:rFonts w:hint="eastAsia" w:cs="Times New Roman"/>
          <w:szCs w:val="24"/>
          <w:lang w:val="en-US" w:eastAsia="zh-CN"/>
        </w:rPr>
        <w:t>足够</w:t>
      </w:r>
      <w:r>
        <w:rPr>
          <w:rFonts w:hint="eastAsia" w:cs="Times New Roman"/>
          <w:szCs w:val="24"/>
        </w:rPr>
        <w:t>数字化转型的复合型人才，员工对数字化转型的理念和方法的认识不足，从而影响数字化转型的推进和效果。</w:t>
      </w:r>
    </w:p>
    <w:p>
      <w:pPr>
        <w:pStyle w:val="4"/>
        <w:spacing w:before="0" w:after="0"/>
        <w:ind w:left="0" w:firstLine="0"/>
      </w:pPr>
      <w:r>
        <w:rPr>
          <w:rFonts w:hint="eastAsia"/>
        </w:rPr>
        <w:t xml:space="preserve"> </w:t>
      </w:r>
      <w:bookmarkStart w:id="2774" w:name="_Toc1207092633"/>
      <w:bookmarkStart w:id="2775" w:name="_Toc13685"/>
      <w:bookmarkStart w:id="2776" w:name="_Toc1120011340"/>
      <w:bookmarkStart w:id="2777" w:name="_Toc16151"/>
      <w:bookmarkStart w:id="2778" w:name="_Toc1369386051"/>
      <w:bookmarkStart w:id="2779" w:name="_Toc915527826"/>
      <w:bookmarkStart w:id="2780" w:name="_Toc1230519016"/>
      <w:bookmarkStart w:id="2781" w:name="_Toc473511909"/>
      <w:bookmarkStart w:id="2782" w:name="_Toc351935655"/>
      <w:bookmarkStart w:id="2783" w:name="_Toc2360"/>
      <w:bookmarkStart w:id="2784" w:name="_Toc52994508"/>
      <w:bookmarkStart w:id="2785" w:name="_Toc541100889"/>
      <w:bookmarkStart w:id="2786" w:name="_Toc895897457"/>
      <w:bookmarkStart w:id="2787" w:name="_Toc1093653901"/>
      <w:bookmarkStart w:id="2788" w:name="_Toc1018456026"/>
      <w:bookmarkStart w:id="2789" w:name="_Toc870247680"/>
      <w:bookmarkStart w:id="2790" w:name="_Toc1520493326"/>
      <w:bookmarkStart w:id="2791" w:name="_Toc18424"/>
      <w:bookmarkStart w:id="2792" w:name="_Toc2001138964"/>
      <w:bookmarkStart w:id="2793" w:name="_Toc1260269178"/>
      <w:bookmarkStart w:id="2794" w:name="_Toc12159"/>
      <w:bookmarkStart w:id="2795" w:name="_Toc411965649"/>
      <w:bookmarkStart w:id="2796" w:name="_Toc1590"/>
      <w:bookmarkStart w:id="2797" w:name="_Toc2020572590"/>
      <w:bookmarkStart w:id="2798" w:name="_Toc1913830456"/>
      <w:bookmarkStart w:id="2799" w:name="_Toc1545345879"/>
      <w:bookmarkStart w:id="2800" w:name="_Toc28853"/>
      <w:bookmarkStart w:id="2801" w:name="_Toc1434069203"/>
      <w:bookmarkStart w:id="2802" w:name="_Toc1390426860"/>
      <w:bookmarkStart w:id="2803" w:name="_Toc528844384"/>
      <w:bookmarkStart w:id="2804" w:name="_Toc22594"/>
      <w:bookmarkStart w:id="2805" w:name="_Toc7871991"/>
      <w:r>
        <w:rPr>
          <w:rFonts w:hint="eastAsia"/>
        </w:rPr>
        <w:t>数字化组织、人才及文化提升</w:t>
      </w:r>
      <w:r>
        <w:t>建议</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p>
    <w:p>
      <w:pPr>
        <w:numPr>
          <w:ilvl w:val="0"/>
          <w:numId w:val="48"/>
        </w:numPr>
        <w:ind w:left="0" w:firstLine="562"/>
        <w:rPr>
          <w:rFonts w:cs="Times New Roman"/>
          <w:szCs w:val="24"/>
        </w:rPr>
      </w:pPr>
      <w:r>
        <w:rPr>
          <w:b/>
          <w:bCs/>
        </w:rPr>
        <w:t>设立专业的IT组织</w:t>
      </w:r>
      <w:r>
        <w:rPr>
          <w:rFonts w:hint="eastAsia"/>
          <w:b/>
          <w:bCs/>
        </w:rPr>
        <w:t>：</w:t>
      </w:r>
      <w:r>
        <w:rPr>
          <w:rFonts w:hint="eastAsia" w:cs="Times New Roman"/>
          <w:szCs w:val="24"/>
        </w:rPr>
        <w:t>应</w:t>
      </w:r>
      <w:r>
        <w:rPr>
          <w:rFonts w:cs="Times New Roman"/>
          <w:szCs w:val="24"/>
        </w:rPr>
        <w:t>尽快推动信息中心的建设，</w:t>
      </w:r>
      <w:r>
        <w:rPr>
          <w:rFonts w:hint="eastAsia" w:cs="Times New Roman"/>
          <w:szCs w:val="24"/>
        </w:rPr>
        <w:t>并配备</w:t>
      </w:r>
      <w:r>
        <w:rPr>
          <w:rFonts w:cs="Times New Roman"/>
          <w:szCs w:val="24"/>
        </w:rPr>
        <w:t>专业的</w:t>
      </w:r>
      <w:r>
        <w:rPr>
          <w:rFonts w:hint="eastAsia" w:cs="Times New Roman"/>
          <w:szCs w:val="24"/>
        </w:rPr>
        <w:t>信息技术</w:t>
      </w:r>
      <w:r>
        <w:rPr>
          <w:rFonts w:cs="Times New Roman"/>
          <w:szCs w:val="24"/>
        </w:rPr>
        <w:t>团队</w:t>
      </w:r>
      <w:r>
        <w:rPr>
          <w:rFonts w:hint="eastAsia" w:cs="Times New Roman"/>
          <w:szCs w:val="24"/>
        </w:rPr>
        <w:t>。同时，必须</w:t>
      </w:r>
      <w:r>
        <w:rPr>
          <w:rFonts w:cs="Times New Roman"/>
          <w:szCs w:val="24"/>
        </w:rPr>
        <w:t>完善</w:t>
      </w:r>
      <w:r>
        <w:rPr>
          <w:rFonts w:hint="eastAsia" w:cs="Times New Roman"/>
          <w:szCs w:val="24"/>
        </w:rPr>
        <w:t>与</w:t>
      </w:r>
      <w:r>
        <w:rPr>
          <w:rFonts w:cs="Times New Roman"/>
          <w:szCs w:val="24"/>
        </w:rPr>
        <w:t>IT组织的相关制度和规范。IT组织</w:t>
      </w:r>
      <w:r>
        <w:rPr>
          <w:rFonts w:hint="eastAsia" w:cs="Times New Roman"/>
          <w:szCs w:val="24"/>
        </w:rPr>
        <w:t>的主要职责是</w:t>
      </w:r>
      <w:r>
        <w:rPr>
          <w:rFonts w:cs="Times New Roman"/>
          <w:szCs w:val="24"/>
        </w:rPr>
        <w:t>负责</w:t>
      </w:r>
      <w:r>
        <w:rPr>
          <w:rFonts w:hint="eastAsia" w:cs="Times New Roman"/>
          <w:szCs w:val="24"/>
        </w:rPr>
        <w:t>制定和实施</w:t>
      </w:r>
      <w:r>
        <w:rPr>
          <w:rFonts w:cs="Times New Roman"/>
          <w:szCs w:val="24"/>
        </w:rPr>
        <w:t>IT建设</w:t>
      </w:r>
      <w:r>
        <w:rPr>
          <w:rFonts w:hint="eastAsia" w:cs="Times New Roman"/>
          <w:szCs w:val="24"/>
        </w:rPr>
        <w:t>规划</w:t>
      </w:r>
      <w:r>
        <w:rPr>
          <w:rFonts w:cs="Times New Roman"/>
          <w:szCs w:val="24"/>
        </w:rPr>
        <w:t>，</w:t>
      </w:r>
      <w:r>
        <w:rPr>
          <w:rFonts w:hint="eastAsia" w:cs="Times New Roman"/>
          <w:szCs w:val="24"/>
        </w:rPr>
        <w:t>以</w:t>
      </w:r>
      <w:r>
        <w:rPr>
          <w:rFonts w:cs="Times New Roman"/>
          <w:szCs w:val="24"/>
        </w:rPr>
        <w:t>确保IT建设工作的</w:t>
      </w:r>
      <w:r>
        <w:rPr>
          <w:rFonts w:hint="eastAsia" w:cs="Times New Roman"/>
          <w:szCs w:val="24"/>
        </w:rPr>
        <w:t>顺利</w:t>
      </w:r>
      <w:r>
        <w:rPr>
          <w:rFonts w:cs="Times New Roman"/>
          <w:szCs w:val="24"/>
        </w:rPr>
        <w:t>进行</w:t>
      </w:r>
      <w:r>
        <w:rPr>
          <w:rFonts w:hint="eastAsia" w:cs="Times New Roman"/>
          <w:szCs w:val="24"/>
        </w:rPr>
        <w:t>。此外，该组织还</w:t>
      </w:r>
      <w:r>
        <w:rPr>
          <w:rFonts w:cs="Times New Roman"/>
          <w:szCs w:val="24"/>
        </w:rPr>
        <w:t>要负责对已</w:t>
      </w:r>
      <w:r>
        <w:rPr>
          <w:rFonts w:hint="eastAsia" w:cs="Times New Roman"/>
          <w:szCs w:val="24"/>
        </w:rPr>
        <w:t>完成</w:t>
      </w:r>
      <w:r>
        <w:rPr>
          <w:rFonts w:cs="Times New Roman"/>
          <w:szCs w:val="24"/>
        </w:rPr>
        <w:t>建设的IT基础设施和应用系统进行维护和管理，</w:t>
      </w:r>
      <w:r>
        <w:rPr>
          <w:rFonts w:hint="eastAsia" w:cs="Times New Roman"/>
          <w:szCs w:val="24"/>
        </w:rPr>
        <w:t>以</w:t>
      </w:r>
      <w:r>
        <w:rPr>
          <w:rFonts w:cs="Times New Roman"/>
          <w:szCs w:val="24"/>
        </w:rPr>
        <w:t>确保</w:t>
      </w:r>
      <w:r>
        <w:rPr>
          <w:rFonts w:hint="eastAsia" w:cs="Times New Roman"/>
          <w:szCs w:val="24"/>
        </w:rPr>
        <w:t>这些</w:t>
      </w:r>
      <w:r>
        <w:rPr>
          <w:rFonts w:cs="Times New Roman"/>
          <w:szCs w:val="24"/>
        </w:rPr>
        <w:t>设施和系统的正常运行和安全</w:t>
      </w:r>
      <w:r>
        <w:rPr>
          <w:rFonts w:hint="eastAsia" w:cs="Times New Roman"/>
          <w:szCs w:val="24"/>
        </w:rPr>
        <w:t>性</w:t>
      </w:r>
      <w:r>
        <w:rPr>
          <w:rFonts w:cs="Times New Roman"/>
          <w:szCs w:val="24"/>
        </w:rPr>
        <w:t>。</w:t>
      </w:r>
    </w:p>
    <w:p>
      <w:pPr>
        <w:numPr>
          <w:ilvl w:val="0"/>
          <w:numId w:val="48"/>
        </w:numPr>
        <w:ind w:left="0" w:firstLine="562"/>
        <w:rPr>
          <w:rFonts w:cs="Times New Roman"/>
          <w:szCs w:val="24"/>
        </w:rPr>
      </w:pPr>
      <w:r>
        <w:rPr>
          <w:b/>
          <w:bCs/>
        </w:rPr>
        <w:t>加强数字化转型专项组与IT组织的</w:t>
      </w:r>
      <w:r>
        <w:rPr>
          <w:rFonts w:hint="eastAsia"/>
          <w:b/>
          <w:bCs/>
        </w:rPr>
        <w:t>有机</w:t>
      </w:r>
      <w:r>
        <w:rPr>
          <w:b/>
          <w:bCs/>
        </w:rPr>
        <w:t>协作</w:t>
      </w:r>
      <w:r>
        <w:rPr>
          <w:rFonts w:hint="eastAsia"/>
          <w:b/>
          <w:bCs/>
        </w:rPr>
        <w:t>：</w:t>
      </w:r>
      <w:r>
        <w:rPr>
          <w:rFonts w:hint="eastAsia" w:cs="Times New Roman"/>
          <w:szCs w:val="24"/>
        </w:rPr>
        <w:t>为</w:t>
      </w:r>
      <w:r>
        <w:rPr>
          <w:rFonts w:cs="Times New Roman"/>
          <w:szCs w:val="24"/>
        </w:rPr>
        <w:t>确保IT建设满足业务的需求</w:t>
      </w:r>
      <w:r>
        <w:rPr>
          <w:rFonts w:hint="eastAsia" w:cs="Times New Roman"/>
          <w:szCs w:val="24"/>
        </w:rPr>
        <w:t>并</w:t>
      </w:r>
      <w:r>
        <w:rPr>
          <w:rFonts w:cs="Times New Roman"/>
          <w:szCs w:val="24"/>
        </w:rPr>
        <w:t>支撑业务的发展，</w:t>
      </w:r>
      <w:r>
        <w:rPr>
          <w:rFonts w:hint="eastAsia" w:cs="Times New Roman"/>
          <w:szCs w:val="24"/>
        </w:rPr>
        <w:t>应赋予</w:t>
      </w:r>
      <w:r>
        <w:rPr>
          <w:rFonts w:cs="Times New Roman"/>
          <w:szCs w:val="24"/>
        </w:rPr>
        <w:t>IT组织足够的</w:t>
      </w:r>
      <w:r>
        <w:rPr>
          <w:rFonts w:hint="eastAsia" w:cs="Times New Roman"/>
          <w:szCs w:val="24"/>
          <w:lang w:val="en-US" w:eastAsia="zh-CN"/>
        </w:rPr>
        <w:t>职责</w:t>
      </w:r>
      <w:r>
        <w:rPr>
          <w:rFonts w:cs="Times New Roman"/>
          <w:szCs w:val="24"/>
        </w:rPr>
        <w:t>，</w:t>
      </w:r>
      <w:r>
        <w:rPr>
          <w:rFonts w:hint="eastAsia" w:cs="Times New Roman"/>
          <w:szCs w:val="24"/>
        </w:rPr>
        <w:t>并加强数字化转型工作组与IT组织的交流与协作，以便</w:t>
      </w:r>
      <w:r>
        <w:rPr>
          <w:rFonts w:cs="Times New Roman"/>
          <w:szCs w:val="24"/>
        </w:rPr>
        <w:t>数字化转型的IT建设部分工作的顺利推进。</w:t>
      </w:r>
    </w:p>
    <w:p>
      <w:pPr>
        <w:numPr>
          <w:ilvl w:val="0"/>
          <w:numId w:val="48"/>
        </w:numPr>
        <w:ind w:left="0" w:firstLine="562"/>
        <w:rPr>
          <w:rFonts w:cs="Times New Roman"/>
          <w:szCs w:val="24"/>
        </w:rPr>
      </w:pPr>
      <w:r>
        <w:rPr>
          <w:b/>
          <w:bCs/>
        </w:rPr>
        <w:t>建立符合</w:t>
      </w:r>
      <w:r>
        <w:rPr>
          <w:rFonts w:hint="eastAsia"/>
          <w:b/>
          <w:bCs/>
        </w:rPr>
        <w:t>数字化转型方向</w:t>
      </w:r>
      <w:r>
        <w:rPr>
          <w:b/>
          <w:bCs/>
        </w:rPr>
        <w:t>的组织绩效、</w:t>
      </w:r>
      <w:r>
        <w:rPr>
          <w:rFonts w:hint="eastAsia"/>
          <w:b/>
          <w:bCs/>
        </w:rPr>
        <w:t>薪酬激励导向和容错机制：</w:t>
      </w:r>
      <w:r>
        <w:rPr>
          <w:rFonts w:hint="eastAsia" w:cs="Times New Roman"/>
          <w:szCs w:val="24"/>
        </w:rPr>
        <w:t>以二所战略方向为指导，结合数字化转型的要求，优化组织结构、完善岗位角色新要求，建立现代化企业管理干部人才画像，建立梯队人才培养体系</w:t>
      </w:r>
      <w:r>
        <w:rPr>
          <w:rFonts w:hint="eastAsia" w:cs="Times New Roman"/>
          <w:szCs w:val="24"/>
          <w:lang w:eastAsia="zh-CN"/>
        </w:rPr>
        <w:t>，</w:t>
      </w:r>
      <w:r>
        <w:rPr>
          <w:rFonts w:cs="Times New Roman"/>
          <w:szCs w:val="24"/>
        </w:rPr>
        <w:t>完善人才评价标准</w:t>
      </w:r>
      <w:r>
        <w:rPr>
          <w:rFonts w:hint="eastAsia" w:cs="Times New Roman"/>
          <w:szCs w:val="24"/>
        </w:rPr>
        <w:t>并构建</w:t>
      </w:r>
      <w:r>
        <w:rPr>
          <w:rFonts w:hint="eastAsia" w:cs="Times New Roman"/>
          <w:szCs w:val="24"/>
          <w:lang w:val="en-US" w:eastAsia="zh-CN"/>
        </w:rPr>
        <w:t>战略导向</w:t>
      </w:r>
      <w:r>
        <w:rPr>
          <w:rFonts w:hint="eastAsia" w:cs="Times New Roman"/>
          <w:szCs w:val="24"/>
        </w:rPr>
        <w:t>的</w:t>
      </w:r>
      <w:r>
        <w:rPr>
          <w:rFonts w:cs="Times New Roman"/>
          <w:szCs w:val="24"/>
        </w:rPr>
        <w:t>价值分配体系</w:t>
      </w:r>
      <w:r>
        <w:rPr>
          <w:rFonts w:hint="eastAsia" w:cs="Times New Roman"/>
          <w:szCs w:val="24"/>
        </w:rPr>
        <w:t>。</w:t>
      </w:r>
      <w:r>
        <w:rPr>
          <w:rFonts w:cs="Times New Roman"/>
          <w:szCs w:val="24"/>
        </w:rPr>
        <w:t>建立人才发展通道和中长期激励约束机制，实行差异化考核，</w:t>
      </w:r>
      <w:r>
        <w:rPr>
          <w:rFonts w:hint="eastAsia" w:cs="Times New Roman"/>
          <w:szCs w:val="24"/>
        </w:rPr>
        <w:t>以</w:t>
      </w:r>
      <w:r>
        <w:rPr>
          <w:rFonts w:cs="Times New Roman"/>
          <w:szCs w:val="24"/>
        </w:rPr>
        <w:t>激发人才</w:t>
      </w:r>
      <w:r>
        <w:rPr>
          <w:rFonts w:hint="eastAsia" w:cs="Times New Roman"/>
          <w:szCs w:val="24"/>
        </w:rPr>
        <w:t>的</w:t>
      </w:r>
      <w:r>
        <w:rPr>
          <w:rFonts w:cs="Times New Roman"/>
          <w:szCs w:val="24"/>
        </w:rPr>
        <w:t>内驱</w:t>
      </w:r>
      <w:r>
        <w:rPr>
          <w:rFonts w:hint="eastAsia" w:cs="Times New Roman"/>
          <w:szCs w:val="24"/>
        </w:rPr>
        <w:t>力</w:t>
      </w:r>
      <w:r>
        <w:rPr>
          <w:rFonts w:cs="Times New Roman"/>
          <w:szCs w:val="24"/>
        </w:rPr>
        <w:t>。</w:t>
      </w:r>
      <w:r>
        <w:rPr>
          <w:rFonts w:hint="eastAsia" w:cs="Times New Roman"/>
          <w:szCs w:val="24"/>
          <w:lang w:val="en-US" w:eastAsia="zh-CN"/>
        </w:rPr>
        <w:t>同时</w:t>
      </w:r>
      <w:r>
        <w:rPr>
          <w:rFonts w:cs="Times New Roman"/>
          <w:szCs w:val="24"/>
        </w:rPr>
        <w:t>设置</w:t>
      </w:r>
      <w:r>
        <w:rPr>
          <w:rFonts w:hint="eastAsia" w:cs="Times New Roman"/>
          <w:szCs w:val="24"/>
          <w:lang w:val="en-US" w:eastAsia="zh-CN"/>
        </w:rPr>
        <w:t>正向和负向激励</w:t>
      </w:r>
      <w:r>
        <w:rPr>
          <w:rFonts w:cs="Times New Roman"/>
          <w:szCs w:val="24"/>
        </w:rPr>
        <w:t>机制，构建数字化绩效</w:t>
      </w:r>
      <w:r>
        <w:rPr>
          <w:rFonts w:hint="eastAsia" w:cs="Times New Roman"/>
          <w:szCs w:val="24"/>
        </w:rPr>
        <w:t>评价体系</w:t>
      </w:r>
      <w:r>
        <w:rPr>
          <w:rFonts w:cs="Times New Roman"/>
          <w:szCs w:val="24"/>
        </w:rPr>
        <w:t>，</w:t>
      </w:r>
      <w:r>
        <w:rPr>
          <w:rFonts w:hint="eastAsia" w:cs="Times New Roman"/>
          <w:szCs w:val="24"/>
        </w:rPr>
        <w:t>以</w:t>
      </w:r>
      <w:r>
        <w:rPr>
          <w:rFonts w:cs="Times New Roman"/>
          <w:szCs w:val="24"/>
        </w:rPr>
        <w:t>鼓励</w:t>
      </w:r>
      <w:r>
        <w:rPr>
          <w:rFonts w:hint="eastAsia" w:cs="Times New Roman"/>
          <w:szCs w:val="24"/>
        </w:rPr>
        <w:t>员工积极投入</w:t>
      </w:r>
      <w:r>
        <w:rPr>
          <w:rFonts w:cs="Times New Roman"/>
          <w:szCs w:val="24"/>
        </w:rPr>
        <w:t>数字化应用创新。定期开展数字</w:t>
      </w:r>
      <w:r>
        <w:rPr>
          <w:rFonts w:hint="eastAsia" w:cs="Times New Roman"/>
          <w:szCs w:val="24"/>
          <w:lang w:val="en-US" w:eastAsia="zh-CN"/>
        </w:rPr>
        <w:t>转型</w:t>
      </w:r>
      <w:r>
        <w:rPr>
          <w:rFonts w:cs="Times New Roman"/>
          <w:szCs w:val="24"/>
        </w:rPr>
        <w:t>对标评估，</w:t>
      </w:r>
      <w:r>
        <w:rPr>
          <w:rFonts w:hint="eastAsia" w:cs="Times New Roman"/>
          <w:szCs w:val="24"/>
        </w:rPr>
        <w:t>并根据评估结果</w:t>
      </w:r>
      <w:r>
        <w:rPr>
          <w:rFonts w:cs="Times New Roman"/>
          <w:szCs w:val="24"/>
        </w:rPr>
        <w:t>动态调整升级策略，</w:t>
      </w:r>
      <w:r>
        <w:rPr>
          <w:rFonts w:hint="eastAsia" w:cs="Times New Roman"/>
          <w:szCs w:val="24"/>
        </w:rPr>
        <w:t>不断提升组织的数字化能力。</w:t>
      </w:r>
    </w:p>
    <w:p>
      <w:pPr>
        <w:numPr>
          <w:ilvl w:val="0"/>
          <w:numId w:val="48"/>
        </w:numPr>
        <w:ind w:left="0" w:firstLine="562"/>
        <w:rPr>
          <w:rFonts w:cs="Times New Roman"/>
          <w:szCs w:val="24"/>
        </w:rPr>
      </w:pPr>
      <w:bookmarkStart w:id="2806" w:name="_Toc1538657719"/>
      <w:bookmarkStart w:id="2807" w:name="_Toc1924058453"/>
      <w:r>
        <w:rPr>
          <w:b/>
          <w:bCs/>
        </w:rPr>
        <w:t>加强数字化人才的引进</w:t>
      </w:r>
      <w:r>
        <w:rPr>
          <w:rFonts w:hint="eastAsia"/>
          <w:b/>
          <w:bCs/>
        </w:rPr>
        <w:t>和</w:t>
      </w:r>
      <w:r>
        <w:rPr>
          <w:b/>
          <w:bCs/>
        </w:rPr>
        <w:t>培养</w:t>
      </w:r>
      <w:r>
        <w:rPr>
          <w:rFonts w:hint="eastAsia"/>
          <w:b/>
          <w:bCs/>
        </w:rPr>
        <w:t>：</w:t>
      </w:r>
      <w:r>
        <w:rPr>
          <w:rFonts w:cs="Times New Roman"/>
          <w:szCs w:val="24"/>
        </w:rPr>
        <w:t>数字化</w:t>
      </w:r>
      <w:r>
        <w:rPr>
          <w:rFonts w:hint="eastAsia" w:cs="Times New Roman"/>
          <w:szCs w:val="24"/>
          <w:lang w:val="en-US" w:eastAsia="zh-CN"/>
        </w:rPr>
        <w:t>转型</w:t>
      </w:r>
      <w:r>
        <w:rPr>
          <w:rFonts w:cs="Times New Roman"/>
          <w:szCs w:val="24"/>
        </w:rPr>
        <w:t>是一项</w:t>
      </w:r>
      <w:r>
        <w:rPr>
          <w:rFonts w:hint="eastAsia" w:cs="Times New Roman"/>
          <w:szCs w:val="24"/>
        </w:rPr>
        <w:t>复杂的</w:t>
      </w:r>
      <w:r>
        <w:rPr>
          <w:rFonts w:cs="Times New Roman"/>
          <w:szCs w:val="24"/>
        </w:rPr>
        <w:t>系统工程，需要</w:t>
      </w:r>
      <w:r>
        <w:rPr>
          <w:rFonts w:hint="eastAsia" w:cs="Times New Roman"/>
          <w:szCs w:val="24"/>
        </w:rPr>
        <w:t>具备深厚</w:t>
      </w:r>
      <w:r>
        <w:rPr>
          <w:rFonts w:cs="Times New Roman"/>
          <w:szCs w:val="24"/>
        </w:rPr>
        <w:t>业务</w:t>
      </w:r>
      <w:r>
        <w:rPr>
          <w:rFonts w:hint="eastAsia" w:cs="Times New Roman"/>
          <w:szCs w:val="24"/>
        </w:rPr>
        <w:t>知识和</w:t>
      </w:r>
      <w:r>
        <w:rPr>
          <w:rFonts w:cs="Times New Roman"/>
          <w:szCs w:val="24"/>
        </w:rPr>
        <w:t>技术</w:t>
      </w:r>
      <w:r>
        <w:rPr>
          <w:rFonts w:hint="eastAsia" w:cs="Times New Roman"/>
          <w:szCs w:val="24"/>
        </w:rPr>
        <w:t>技能</w:t>
      </w:r>
      <w:r>
        <w:rPr>
          <w:rFonts w:cs="Times New Roman"/>
          <w:szCs w:val="24"/>
        </w:rPr>
        <w:t>的复合型人才来</w:t>
      </w:r>
      <w:r>
        <w:rPr>
          <w:rFonts w:hint="eastAsia" w:cs="Times New Roman"/>
          <w:szCs w:val="24"/>
        </w:rPr>
        <w:t>负责</w:t>
      </w:r>
      <w:r>
        <w:rPr>
          <w:rFonts w:cs="Times New Roman"/>
          <w:szCs w:val="24"/>
        </w:rPr>
        <w:t>规划设计，并在项目的实施</w:t>
      </w:r>
      <w:r>
        <w:rPr>
          <w:rFonts w:hint="eastAsia" w:cs="Times New Roman"/>
          <w:szCs w:val="24"/>
        </w:rPr>
        <w:t>和</w:t>
      </w:r>
      <w:r>
        <w:rPr>
          <w:rFonts w:cs="Times New Roman"/>
          <w:szCs w:val="24"/>
        </w:rPr>
        <w:t>运营</w:t>
      </w:r>
      <w:r>
        <w:rPr>
          <w:rFonts w:hint="eastAsia" w:cs="Times New Roman"/>
          <w:szCs w:val="24"/>
        </w:rPr>
        <w:t>过程</w:t>
      </w:r>
      <w:r>
        <w:rPr>
          <w:rFonts w:cs="Times New Roman"/>
          <w:szCs w:val="24"/>
        </w:rPr>
        <w:t>中</w:t>
      </w:r>
      <w:r>
        <w:rPr>
          <w:rFonts w:hint="eastAsia" w:cs="Times New Roman"/>
          <w:szCs w:val="24"/>
        </w:rPr>
        <w:t>能够</w:t>
      </w:r>
      <w:r>
        <w:rPr>
          <w:rFonts w:cs="Times New Roman"/>
          <w:szCs w:val="24"/>
        </w:rPr>
        <w:t>协调组织各方资源。</w:t>
      </w:r>
      <w:r>
        <w:rPr>
          <w:rFonts w:hint="eastAsia" w:cs="Times New Roman"/>
          <w:szCs w:val="24"/>
        </w:rPr>
        <w:t>因此，二所需要重视并加强数字化人才的引进和培养，</w:t>
      </w:r>
      <w:r>
        <w:rPr>
          <w:rFonts w:cs="Times New Roman"/>
          <w:szCs w:val="24"/>
        </w:rPr>
        <w:t>同时优化人员结构，帮助员工获取必要的知识与技能</w:t>
      </w:r>
      <w:r>
        <w:rPr>
          <w:rFonts w:hint="eastAsia" w:cs="Times New Roman"/>
          <w:szCs w:val="24"/>
        </w:rPr>
        <w:t>，</w:t>
      </w:r>
      <w:r>
        <w:rPr>
          <w:rFonts w:cs="Times New Roman"/>
          <w:szCs w:val="24"/>
        </w:rPr>
        <w:t>提升员工对数字化转型的理念和方法的认知，</w:t>
      </w:r>
      <w:r>
        <w:rPr>
          <w:rFonts w:hint="eastAsia" w:cs="Times New Roman"/>
          <w:szCs w:val="24"/>
        </w:rPr>
        <w:t>以</w:t>
      </w:r>
      <w:r>
        <w:rPr>
          <w:rFonts w:cs="Times New Roman"/>
          <w:szCs w:val="24"/>
        </w:rPr>
        <w:t>确保数字化转型的有效执行。</w:t>
      </w:r>
    </w:p>
    <w:p>
      <w:pPr>
        <w:numPr>
          <w:ilvl w:val="0"/>
          <w:numId w:val="48"/>
        </w:numPr>
        <w:ind w:left="0" w:firstLine="562"/>
        <w:rPr>
          <w:rFonts w:cs="Times New Roman"/>
          <w:szCs w:val="24"/>
        </w:rPr>
      </w:pPr>
      <w:r>
        <w:rPr>
          <w:rFonts w:hint="eastAsia"/>
          <w:b/>
          <w:bCs/>
        </w:rPr>
        <w:t>倡</w:t>
      </w:r>
      <w:r>
        <w:rPr>
          <w:b/>
          <w:bCs/>
        </w:rPr>
        <w:t>导数字化转型的愿景，建立跨部门扁平化沟通矩阵</w:t>
      </w:r>
      <w:r>
        <w:rPr>
          <w:rFonts w:hint="eastAsia"/>
          <w:b/>
          <w:bCs/>
        </w:rPr>
        <w:t>，</w:t>
      </w:r>
      <w:r>
        <w:rPr>
          <w:b/>
          <w:bCs/>
        </w:rPr>
        <w:t>推行敏捷文化</w:t>
      </w:r>
      <w:r>
        <w:rPr>
          <w:rFonts w:hint="eastAsia"/>
          <w:b/>
          <w:bCs/>
        </w:rPr>
        <w:t>：</w:t>
      </w:r>
      <w:r>
        <w:rPr>
          <w:rFonts w:cs="Times New Roman"/>
          <w:szCs w:val="24"/>
        </w:rPr>
        <w:t>高层领导积极宣</w:t>
      </w:r>
      <w:r>
        <w:rPr>
          <w:rFonts w:hint="eastAsia" w:cs="Times New Roman"/>
          <w:szCs w:val="24"/>
        </w:rPr>
        <w:t>传倡</w:t>
      </w:r>
      <w:r>
        <w:rPr>
          <w:rFonts w:cs="Times New Roman"/>
          <w:szCs w:val="24"/>
        </w:rPr>
        <w:t>导数字化升级的远景，</w:t>
      </w:r>
      <w:r>
        <w:rPr>
          <w:rFonts w:hint="eastAsia" w:cs="Times New Roman"/>
          <w:szCs w:val="24"/>
        </w:rPr>
        <w:t>使</w:t>
      </w:r>
      <w:r>
        <w:rPr>
          <w:rFonts w:cs="Times New Roman"/>
          <w:szCs w:val="24"/>
        </w:rPr>
        <w:t>企业上下对齐数字化升级的理念和目标</w:t>
      </w:r>
      <w:r>
        <w:rPr>
          <w:rFonts w:hint="eastAsia" w:cs="Times New Roman"/>
          <w:szCs w:val="24"/>
        </w:rPr>
        <w:t>。</w:t>
      </w:r>
      <w:r>
        <w:rPr>
          <w:rFonts w:cs="Times New Roman"/>
          <w:szCs w:val="24"/>
        </w:rPr>
        <w:t>通过培训、实践、复盘</w:t>
      </w:r>
      <w:r>
        <w:rPr>
          <w:rFonts w:hint="eastAsia" w:cs="Times New Roman"/>
          <w:szCs w:val="24"/>
          <w:lang w:eastAsia="zh-CN"/>
        </w:rPr>
        <w:t>、</w:t>
      </w:r>
      <w:r>
        <w:rPr>
          <w:rFonts w:hint="eastAsia" w:cs="Times New Roman"/>
          <w:szCs w:val="24"/>
          <w:lang w:val="en-US" w:eastAsia="zh-CN"/>
        </w:rPr>
        <w:t>分享</w:t>
      </w:r>
      <w:r>
        <w:rPr>
          <w:rFonts w:cs="Times New Roman"/>
          <w:szCs w:val="24"/>
        </w:rPr>
        <w:t>等</w:t>
      </w:r>
      <w:r>
        <w:rPr>
          <w:rFonts w:hint="eastAsia" w:cs="Times New Roman"/>
          <w:szCs w:val="24"/>
        </w:rPr>
        <w:t>手段，</w:t>
      </w:r>
      <w:r>
        <w:rPr>
          <w:rFonts w:cs="Times New Roman"/>
          <w:szCs w:val="24"/>
        </w:rPr>
        <w:t>强化全体员工对数字化升级的认知和执行力。</w:t>
      </w:r>
      <w:r>
        <w:rPr>
          <w:rFonts w:hint="eastAsia" w:cs="Times New Roman"/>
          <w:szCs w:val="24"/>
        </w:rPr>
        <w:t>同时</w:t>
      </w:r>
      <w:r>
        <w:rPr>
          <w:rFonts w:cs="Times New Roman"/>
          <w:szCs w:val="24"/>
        </w:rPr>
        <w:t>建立跨部门扁平化沟通矩阵和敏捷文化</w:t>
      </w:r>
      <w:r>
        <w:rPr>
          <w:rFonts w:hint="eastAsia" w:cs="Times New Roman"/>
          <w:szCs w:val="24"/>
        </w:rPr>
        <w:t>，以促进更高效、更灵活地协作和沟通。</w:t>
      </w:r>
    </w:p>
    <w:p>
      <w:pPr>
        <w:pStyle w:val="3"/>
        <w:spacing w:before="0" w:after="0"/>
        <w:ind w:firstLine="0"/>
      </w:pPr>
      <w:bookmarkStart w:id="2808" w:name="_Toc1130126247"/>
      <w:bookmarkStart w:id="2809" w:name="_Toc93729691"/>
      <w:bookmarkStart w:id="2810" w:name="_Toc1443860994"/>
      <w:bookmarkStart w:id="2811" w:name="_Toc576682938"/>
      <w:bookmarkStart w:id="2812" w:name="_Toc1112031847"/>
      <w:bookmarkStart w:id="2813" w:name="_Toc915908325"/>
      <w:bookmarkStart w:id="2814" w:name="_Toc1826126293"/>
      <w:bookmarkStart w:id="2815" w:name="_Toc1787292427"/>
      <w:bookmarkStart w:id="2816" w:name="_Toc1587799171"/>
      <w:bookmarkStart w:id="2817" w:name="_Toc1566200374"/>
      <w:bookmarkStart w:id="2818" w:name="_Toc202160452"/>
      <w:bookmarkStart w:id="2819" w:name="_Toc1061705436"/>
      <w:bookmarkStart w:id="2820" w:name="_Toc1198803925"/>
      <w:bookmarkStart w:id="2821" w:name="_Toc1386558755"/>
      <w:bookmarkStart w:id="2822" w:name="_Toc1542379159"/>
      <w:bookmarkStart w:id="2823" w:name="_Toc129068338"/>
      <w:bookmarkStart w:id="2824" w:name="_Toc975882789"/>
      <w:bookmarkStart w:id="2825" w:name="_Toc102107503"/>
      <w:bookmarkStart w:id="2826" w:name="_Toc1571188279"/>
      <w:bookmarkStart w:id="2827" w:name="_Toc915487169"/>
      <w:bookmarkStart w:id="2828" w:name="_Toc1384643939"/>
      <w:bookmarkStart w:id="2829" w:name="_Toc473622266"/>
      <w:r>
        <w:rPr>
          <w:rFonts w:hint="eastAsia"/>
        </w:rPr>
        <w:t xml:space="preserve"> </w:t>
      </w:r>
      <w:bookmarkStart w:id="2830" w:name="_Toc1489670799"/>
      <w:bookmarkStart w:id="2831" w:name="_Toc1660569164"/>
      <w:bookmarkStart w:id="2832" w:name="_Toc1887742428"/>
      <w:bookmarkStart w:id="2833" w:name="_Toc935441823"/>
      <w:bookmarkStart w:id="2834" w:name="_Toc812589747"/>
      <w:bookmarkStart w:id="2835" w:name="_Toc1352204777"/>
      <w:bookmarkStart w:id="2836" w:name="_Toc1341003363"/>
      <w:bookmarkStart w:id="2837" w:name="_Toc555840827"/>
      <w:bookmarkStart w:id="2838" w:name="_Toc2057698308"/>
      <w:bookmarkStart w:id="2839" w:name="_Toc1192124540"/>
      <w:bookmarkStart w:id="2840" w:name="_Toc1620466098"/>
      <w:bookmarkStart w:id="2841" w:name="_Toc1889121690"/>
      <w:bookmarkStart w:id="2842" w:name="_Toc1336968500"/>
      <w:bookmarkStart w:id="2843" w:name="_Toc169886252"/>
      <w:bookmarkStart w:id="2844" w:name="_Toc7512"/>
      <w:bookmarkStart w:id="2845" w:name="_Toc1340710682"/>
      <w:bookmarkStart w:id="2846" w:name="_Toc2000230602"/>
      <w:bookmarkStart w:id="2847" w:name="_Toc15739817"/>
      <w:bookmarkStart w:id="2848" w:name="_Toc885726480"/>
      <w:bookmarkStart w:id="2849" w:name="_Toc690929054"/>
      <w:bookmarkStart w:id="2850" w:name="_Toc27590"/>
      <w:bookmarkStart w:id="2851" w:name="_Toc165341022"/>
      <w:bookmarkStart w:id="2852" w:name="_Toc19676"/>
      <w:bookmarkStart w:id="2853" w:name="_Toc327869622"/>
      <w:bookmarkStart w:id="2854" w:name="_Toc1401172281"/>
      <w:bookmarkStart w:id="2855" w:name="_Toc2143896797"/>
      <w:bookmarkStart w:id="2856" w:name="_Toc2134673013"/>
      <w:bookmarkStart w:id="2857" w:name="_Toc22698"/>
      <w:bookmarkStart w:id="2858" w:name="_Toc22915"/>
      <w:bookmarkStart w:id="2859" w:name="_Toc1270369765"/>
      <w:bookmarkStart w:id="2860" w:name="_Toc1658620047"/>
      <w:bookmarkStart w:id="2861" w:name="_Toc2023414429"/>
      <w:bookmarkStart w:id="2862" w:name="_Toc961087573"/>
      <w:bookmarkStart w:id="2863" w:name="_Toc712864285"/>
      <w:bookmarkStart w:id="2864" w:name="_Toc419384815"/>
      <w:bookmarkStart w:id="2865" w:name="_Toc930934414"/>
      <w:bookmarkStart w:id="2866" w:name="_Toc960961535"/>
      <w:bookmarkStart w:id="2867" w:name="_Toc1070096397"/>
      <w:bookmarkStart w:id="2868" w:name="_Toc1336425425"/>
      <w:bookmarkStart w:id="2869" w:name="_Toc1836880025"/>
      <w:bookmarkStart w:id="2870" w:name="_Toc1065581302"/>
      <w:bookmarkStart w:id="2871" w:name="_Toc30725"/>
      <w:bookmarkStart w:id="2872" w:name="_Toc738409226"/>
      <w:bookmarkStart w:id="2873" w:name="_Toc1039458989"/>
      <w:bookmarkStart w:id="2874" w:name="_Toc1183439561"/>
      <w:bookmarkStart w:id="2875" w:name="_Toc1308050270"/>
      <w:bookmarkStart w:id="2876" w:name="_Toc558874562"/>
      <w:bookmarkStart w:id="2877" w:name="_Toc1377043311"/>
      <w:bookmarkStart w:id="2878" w:name="_Toc1604610119"/>
      <w:bookmarkStart w:id="2879" w:name="_Toc689114258"/>
      <w:bookmarkStart w:id="2880" w:name="_Toc1127674023"/>
      <w:bookmarkStart w:id="2881" w:name="_Toc10771"/>
      <w:bookmarkStart w:id="2882" w:name="_Toc18571"/>
      <w:bookmarkStart w:id="2883" w:name="_Toc1850947528"/>
      <w:bookmarkStart w:id="2884" w:name="_Toc1745762392"/>
      <w:bookmarkStart w:id="2885" w:name="_Toc1457975928"/>
      <w:bookmarkStart w:id="2886" w:name="_Toc19738"/>
      <w:bookmarkStart w:id="2887" w:name="_Toc4422"/>
      <w:bookmarkStart w:id="2888" w:name="_Toc728579434"/>
      <w:r>
        <w:rPr>
          <w:rFonts w:hint="eastAsia"/>
        </w:rPr>
        <w:t>数字化应用和技术</w:t>
      </w:r>
      <w:bookmarkEnd w:id="2806"/>
      <w:bookmarkEnd w:id="2807"/>
      <w:bookmarkEnd w:id="2808"/>
      <w:bookmarkEnd w:id="2809"/>
      <w:bookmarkEnd w:id="2810"/>
      <w:bookmarkEnd w:id="2811"/>
      <w:bookmarkEnd w:id="2812"/>
      <w:bookmarkEnd w:id="2813"/>
      <w:bookmarkEnd w:id="2814"/>
      <w:bookmarkEnd w:id="2815"/>
      <w:bookmarkEnd w:id="2816"/>
      <w:r>
        <w:rPr>
          <w:rFonts w:hint="eastAsia"/>
        </w:rPr>
        <w:t>现状分析</w:t>
      </w:r>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p>
    <w:p>
      <w:pPr>
        <w:ind w:firstLine="560"/>
        <w:rPr>
          <w:rFonts w:hint="eastAsia"/>
          <w:lang w:val="en-US" w:eastAsia="zh-CN"/>
        </w:rPr>
      </w:pPr>
      <w:r>
        <w:rPr>
          <w:rFonts w:hint="eastAsia"/>
          <w:lang w:val="en-US" w:eastAsia="zh-CN"/>
        </w:rPr>
        <w:t>本节旨在通过系统地分析二所的总体存量应用建设现状、各业务领域应用建设现状，以及存量IT基础设施现状等方面，全面总结二所的数字化应用和技术建设现状，同时发掘并提炼提升差距。此外，针对数字化建设重点需求场景，本节亦提出了相关建议。</w:t>
      </w:r>
    </w:p>
    <w:p>
      <w:pPr>
        <w:spacing w:after="0"/>
        <w:ind w:firstLine="560"/>
        <w:rPr>
          <w:rFonts w:hint="eastAsia"/>
          <w:lang w:val="en-US" w:eastAsia="zh-CN"/>
        </w:rPr>
      </w:pPr>
      <w:r>
        <w:rPr>
          <w:rFonts w:hint="eastAsia"/>
          <w:lang w:val="en-US" w:eastAsia="zh-CN"/>
        </w:rPr>
        <w:t>其中IT现状的相关内容主要基于2023年10月8日至2023年12月31日的调研数据。鉴于示范区一期建设正在进行中，可能存在已有动态调整或偏差。若这些调整或偏差对关键结论产生影响，可在后续规划中持续调整以优化。</w:t>
      </w:r>
    </w:p>
    <w:p>
      <w:pPr>
        <w:pStyle w:val="4"/>
        <w:spacing w:before="0" w:after="0"/>
        <w:ind w:firstLine="0"/>
      </w:pPr>
      <w:bookmarkStart w:id="2889" w:name="_Toc1883401159"/>
      <w:bookmarkStart w:id="2890" w:name="_Toc1269821555"/>
      <w:bookmarkStart w:id="2891" w:name="_Toc494956898"/>
      <w:bookmarkStart w:id="2892" w:name="_Toc1294299797"/>
      <w:bookmarkStart w:id="2893" w:name="_Toc819043654"/>
      <w:bookmarkStart w:id="2894" w:name="_Toc754804439"/>
      <w:bookmarkStart w:id="2895" w:name="_Toc1904428364"/>
      <w:bookmarkStart w:id="2896" w:name="_Toc1673038669"/>
      <w:bookmarkStart w:id="2897" w:name="_Toc1579146352"/>
      <w:bookmarkStart w:id="2898" w:name="_Toc1221296455"/>
      <w:bookmarkStart w:id="2899" w:name="_Toc1517963637"/>
      <w:bookmarkStart w:id="2900" w:name="_Toc351323994"/>
      <w:bookmarkStart w:id="2901" w:name="_Toc1167284906"/>
      <w:bookmarkStart w:id="2902" w:name="_Toc903085044"/>
      <w:bookmarkStart w:id="2903" w:name="_Toc1509730306"/>
      <w:bookmarkStart w:id="2904" w:name="_Toc617116176"/>
      <w:bookmarkStart w:id="2905" w:name="_Toc495932578"/>
      <w:bookmarkStart w:id="2906" w:name="_Toc1327995275"/>
      <w:bookmarkStart w:id="2907" w:name="_Toc660744505"/>
      <w:bookmarkStart w:id="2908" w:name="_Toc1956024333"/>
      <w:bookmarkStart w:id="2909" w:name="_Toc1472443535"/>
      <w:bookmarkStart w:id="2910" w:name="_Toc534952442"/>
      <w:bookmarkStart w:id="2911" w:name="_Toc250473176"/>
      <w:bookmarkStart w:id="2912" w:name="_Toc1724875099"/>
      <w:bookmarkStart w:id="2913" w:name="_Toc1000750419"/>
      <w:bookmarkStart w:id="2914" w:name="_Toc108187567"/>
      <w:bookmarkStart w:id="2915" w:name="_Toc833956343"/>
      <w:bookmarkStart w:id="2916" w:name="_Toc938328886"/>
      <w:bookmarkStart w:id="2917" w:name="_Toc1690956019"/>
      <w:bookmarkStart w:id="2918" w:name="_Toc295079572"/>
      <w:bookmarkStart w:id="2919" w:name="_Toc1734503215"/>
      <w:bookmarkStart w:id="2920" w:name="_Toc1039497300"/>
      <w:bookmarkStart w:id="2921" w:name="_Toc1060399088"/>
      <w:bookmarkStart w:id="2922" w:name="_Toc2038886064"/>
      <w:bookmarkStart w:id="2923" w:name="_Toc1612434378"/>
      <w:bookmarkStart w:id="2924" w:name="_Toc876485246"/>
      <w:bookmarkStart w:id="2925" w:name="_Toc523289128"/>
      <w:bookmarkStart w:id="2926" w:name="_Toc847970893"/>
      <w:bookmarkStart w:id="2927" w:name="_Toc1934737654"/>
      <w:bookmarkStart w:id="2928" w:name="_Toc1641334513"/>
      <w:bookmarkStart w:id="2929" w:name="_Toc467023633"/>
      <w:bookmarkStart w:id="2930" w:name="_Toc517347453"/>
      <w:bookmarkStart w:id="2931" w:name="_Toc1344241996"/>
      <w:bookmarkStart w:id="2932" w:name="_Toc1592821592"/>
      <w:r>
        <w:rPr>
          <w:rFonts w:hint="eastAsia"/>
        </w:rPr>
        <w:t xml:space="preserve"> </w:t>
      </w:r>
      <w:bookmarkStart w:id="2933" w:name="_Toc786097832"/>
      <w:bookmarkStart w:id="2934" w:name="_Toc14717270"/>
      <w:bookmarkStart w:id="2935" w:name="_Toc196853765"/>
      <w:bookmarkStart w:id="2936" w:name="_Toc363586618"/>
      <w:bookmarkStart w:id="2937" w:name="_Toc298771382"/>
      <w:bookmarkStart w:id="2938" w:name="_Toc1926008050"/>
      <w:bookmarkStart w:id="2939" w:name="_Toc1166717676"/>
      <w:bookmarkStart w:id="2940" w:name="_Toc61698752"/>
      <w:bookmarkStart w:id="2941" w:name="_Toc217670903"/>
      <w:bookmarkStart w:id="2942" w:name="_Toc1358810381"/>
      <w:bookmarkStart w:id="2943" w:name="_Toc2122757958"/>
      <w:bookmarkStart w:id="2944" w:name="_Toc2070006582"/>
      <w:bookmarkStart w:id="2945" w:name="_Toc22038"/>
      <w:bookmarkStart w:id="2946" w:name="_Toc16229"/>
      <w:bookmarkStart w:id="2947" w:name="_Toc559256251"/>
      <w:bookmarkStart w:id="2948" w:name="_Toc27814"/>
      <w:bookmarkStart w:id="2949" w:name="_Toc564025935"/>
      <w:bookmarkStart w:id="2950" w:name="_Toc770654002"/>
      <w:bookmarkStart w:id="2951" w:name="_Toc135865369"/>
      <w:bookmarkStart w:id="2952" w:name="_Toc1803493305"/>
      <w:bookmarkStart w:id="2953" w:name="_Toc582631007"/>
      <w:bookmarkStart w:id="2954" w:name="_Toc2106937030"/>
      <w:bookmarkStart w:id="2955" w:name="_Toc1587522709"/>
      <w:bookmarkStart w:id="2956" w:name="_Toc462914939"/>
      <w:bookmarkStart w:id="2957" w:name="_Toc23661"/>
      <w:bookmarkStart w:id="2958" w:name="_Toc1347366556"/>
      <w:bookmarkStart w:id="2959" w:name="_Toc22839"/>
      <w:bookmarkStart w:id="2960" w:name="_Toc5283"/>
      <w:bookmarkStart w:id="2961" w:name="_Toc28762"/>
      <w:bookmarkStart w:id="2962" w:name="_Toc19335"/>
      <w:bookmarkStart w:id="2963" w:name="_Toc610793551"/>
      <w:bookmarkStart w:id="2964" w:name="_Toc282792044"/>
      <w:r>
        <w:rPr>
          <w:rFonts w:hint="eastAsia"/>
        </w:rPr>
        <w:t>存量应用建设现状</w:t>
      </w:r>
      <w:bookmarkEnd w:id="2933"/>
      <w:bookmarkEnd w:id="2934"/>
      <w:bookmarkEnd w:id="2935"/>
      <w:bookmarkEnd w:id="2936"/>
      <w:bookmarkEnd w:id="2937"/>
      <w:bookmarkEnd w:id="2938"/>
      <w:bookmarkEnd w:id="2939"/>
      <w:bookmarkEnd w:id="2940"/>
      <w:bookmarkEnd w:id="2941"/>
      <w:bookmarkEnd w:id="2942"/>
      <w:bookmarkEnd w:id="2943"/>
      <w:r>
        <w:rPr>
          <w:rFonts w:hint="eastAsia"/>
        </w:rPr>
        <w:t>分析</w:t>
      </w:r>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pPr>
        <w:spacing w:after="0"/>
        <w:ind w:firstLine="560"/>
        <w:rPr>
          <w:rFonts w:hint="eastAsia"/>
        </w:rPr>
      </w:pPr>
      <w:r>
        <w:rPr>
          <w:rFonts w:hint="eastAsia"/>
        </w:rPr>
        <w:t>通过前期调研和访谈，以及资料收集，全面梳理了民航二所职能部门、直属单位、业务单位和所属企业的信息化应用建设现状，包括已使用、实施中和规划中三部分的应用。</w:t>
      </w:r>
    </w:p>
    <w:p>
      <w:pPr>
        <w:ind w:firstLine="560"/>
      </w:pPr>
      <w:r>
        <w:rPr>
          <w:rFonts w:hint="eastAsia"/>
        </w:rPr>
        <w:t>已使用中的应用系统和工具约78项，包括自建存量应用系统和建设中的应用系统，如旧版OA办公系统、新版OA办公系统、预算财务信息管理系统和民航二所官网等；非自建的外部应用系统，如中央预算管理一体化系统、中国民用航空局财务管理系统和民航工会云财务系统等；以及一些三方常用工具，如PDF工具、邮箱和即时通讯工具（腾讯通）等。</w:t>
      </w:r>
    </w:p>
    <w:p>
      <w:pPr>
        <w:ind w:firstLine="560"/>
        <w:rPr>
          <w:rFonts w:hint="eastAsia"/>
        </w:rPr>
      </w:pPr>
      <w:r>
        <w:rPr>
          <w:rFonts w:hint="eastAsia"/>
        </w:rPr>
        <w:t>实施中的应用系统</w:t>
      </w:r>
      <w:r>
        <w:rPr>
          <w:rFonts w:hint="eastAsia"/>
          <w:lang w:val="en-US" w:eastAsia="zh-CN"/>
        </w:rPr>
        <w:t>约</w:t>
      </w:r>
      <w:r>
        <w:rPr>
          <w:rFonts w:hint="eastAsia"/>
        </w:rPr>
        <w:t>73项，涵盖了智慧办公平台、技术平台和研发相关工具等多个领域。</w:t>
      </w:r>
    </w:p>
    <w:p>
      <w:pPr>
        <w:ind w:firstLine="560"/>
      </w:pPr>
      <w:r>
        <w:rPr>
          <w:rFonts w:hint="eastAsia"/>
        </w:rPr>
        <w:t>规划中的应用约10项，主要来源于以下几个单位（部门）：电子公司（项目资金台账、供应链子系统），航材中心（实验室管理系统、PDM系统），市场处（市场工作信息系统），危险品中心（实验室管理和对外业务门户）和科研中心（资料管理、科研管理和科研人员画像）</w:t>
      </w:r>
      <w:r>
        <w:rPr>
          <w:rFonts w:hint="eastAsia"/>
          <w:lang w:val="en-US" w:eastAsia="zh-CN"/>
        </w:rPr>
        <w:t>等</w:t>
      </w:r>
      <w:r>
        <w:rPr>
          <w:rFonts w:hint="eastAsia"/>
        </w:rPr>
        <w:t>。</w:t>
      </w:r>
    </w:p>
    <w:p>
      <w:pPr>
        <w:pStyle w:val="5"/>
        <w:ind w:firstLine="0"/>
      </w:pPr>
      <w:r>
        <w:rPr>
          <w:rFonts w:hint="eastAsia"/>
        </w:rPr>
        <w:t>二所整</w:t>
      </w:r>
      <w:r>
        <w:t>体应用建设现状</w:t>
      </w:r>
    </w:p>
    <w:p>
      <w:pPr>
        <w:ind w:firstLine="560"/>
      </w:pPr>
      <w:r>
        <w:rPr>
          <w:rFonts w:hint="eastAsia"/>
        </w:rPr>
        <w:t>在整体应用建设的分类分析中，主要依据组织和应用的两个维度进行归类。应用分类主要分为办公管理、经营管理、生产运营和其他四大类别。以下是详细的应用建设矩阵（详见表4-3）：</w:t>
      </w:r>
    </w:p>
    <w:p>
      <w:pPr>
        <w:ind w:firstLine="0" w:firstLineChars="0"/>
        <w:jc w:val="center"/>
        <w:rPr>
          <w:sz w:val="24"/>
          <w:szCs w:val="21"/>
        </w:rPr>
      </w:pPr>
      <w:r>
        <w:rPr>
          <w:rFonts w:hint="eastAsia"/>
          <w:sz w:val="24"/>
          <w:szCs w:val="21"/>
        </w:rPr>
        <w:t>表4-3 二所总体主要应用系统现状</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1"/>
        <w:gridCol w:w="1480"/>
        <w:gridCol w:w="1760"/>
        <w:gridCol w:w="1840"/>
        <w:gridCol w:w="1410"/>
        <w:gridCol w:w="1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541" w:type="dxa"/>
          </w:tcPr>
          <w:p>
            <w:pPr>
              <w:spacing w:line="240" w:lineRule="auto"/>
              <w:ind w:firstLine="0" w:firstLineChars="0"/>
              <w:jc w:val="center"/>
              <w:rPr>
                <w:rFonts w:eastAsia="Times New Roman" w:cs="Times New Roman"/>
                <w:b/>
                <w:bCs/>
                <w:sz w:val="24"/>
                <w:szCs w:val="24"/>
              </w:rPr>
            </w:pPr>
          </w:p>
        </w:tc>
        <w:tc>
          <w:tcPr>
            <w:tcW w:w="1480" w:type="dxa"/>
          </w:tcPr>
          <w:p>
            <w:pPr>
              <w:spacing w:line="240" w:lineRule="auto"/>
              <w:ind w:firstLine="0" w:firstLineChars="0"/>
              <w:jc w:val="center"/>
              <w:rPr>
                <w:rFonts w:eastAsia="Times New Roman" w:cs="Times New Roman"/>
                <w:b/>
                <w:bCs/>
                <w:sz w:val="24"/>
                <w:szCs w:val="24"/>
              </w:rPr>
            </w:pPr>
            <w:r>
              <w:rPr>
                <w:rFonts w:eastAsia="Times New Roman" w:cs="Times New Roman"/>
                <w:b/>
                <w:bCs/>
                <w:sz w:val="24"/>
                <w:szCs w:val="24"/>
              </w:rPr>
              <w:t>组织名称</w:t>
            </w:r>
          </w:p>
        </w:tc>
        <w:tc>
          <w:tcPr>
            <w:tcW w:w="1760" w:type="dxa"/>
          </w:tcPr>
          <w:p>
            <w:pPr>
              <w:spacing w:line="240" w:lineRule="auto"/>
              <w:ind w:firstLine="0" w:firstLineChars="0"/>
              <w:jc w:val="center"/>
              <w:rPr>
                <w:rFonts w:eastAsia="Times New Roman" w:cs="Times New Roman"/>
                <w:b/>
                <w:bCs/>
                <w:sz w:val="24"/>
                <w:szCs w:val="24"/>
              </w:rPr>
            </w:pPr>
            <w:r>
              <w:rPr>
                <w:rFonts w:eastAsia="Times New Roman" w:cs="Times New Roman"/>
                <w:b/>
                <w:bCs/>
                <w:sz w:val="24"/>
                <w:szCs w:val="24"/>
              </w:rPr>
              <w:t>办公管理</w:t>
            </w:r>
          </w:p>
        </w:tc>
        <w:tc>
          <w:tcPr>
            <w:tcW w:w="1840" w:type="dxa"/>
          </w:tcPr>
          <w:p>
            <w:pPr>
              <w:spacing w:line="240" w:lineRule="auto"/>
              <w:ind w:firstLine="0" w:firstLineChars="0"/>
              <w:jc w:val="center"/>
              <w:rPr>
                <w:rFonts w:eastAsia="Times New Roman" w:cs="Times New Roman"/>
                <w:b/>
                <w:bCs/>
                <w:sz w:val="24"/>
                <w:szCs w:val="24"/>
              </w:rPr>
            </w:pPr>
            <w:r>
              <w:rPr>
                <w:rFonts w:eastAsia="Times New Roman" w:cs="Times New Roman"/>
                <w:b/>
                <w:bCs/>
                <w:sz w:val="24"/>
                <w:szCs w:val="24"/>
              </w:rPr>
              <w:t>经营管理</w:t>
            </w:r>
          </w:p>
        </w:tc>
        <w:tc>
          <w:tcPr>
            <w:tcW w:w="1410" w:type="dxa"/>
          </w:tcPr>
          <w:p>
            <w:pPr>
              <w:spacing w:line="240" w:lineRule="auto"/>
              <w:ind w:firstLine="0" w:firstLineChars="0"/>
              <w:jc w:val="center"/>
              <w:rPr>
                <w:rFonts w:eastAsia="Times New Roman" w:cs="Times New Roman"/>
                <w:b/>
                <w:bCs/>
                <w:sz w:val="24"/>
                <w:szCs w:val="24"/>
              </w:rPr>
            </w:pPr>
            <w:r>
              <w:rPr>
                <w:rFonts w:eastAsia="Times New Roman" w:cs="Times New Roman"/>
                <w:b/>
                <w:bCs/>
                <w:sz w:val="24"/>
                <w:szCs w:val="24"/>
              </w:rPr>
              <w:t>生产运营</w:t>
            </w:r>
          </w:p>
        </w:tc>
        <w:tc>
          <w:tcPr>
            <w:tcW w:w="1491" w:type="dxa"/>
          </w:tcPr>
          <w:p>
            <w:pPr>
              <w:spacing w:line="240" w:lineRule="auto"/>
              <w:ind w:firstLine="0" w:firstLineChars="0"/>
              <w:jc w:val="center"/>
              <w:rPr>
                <w:rFonts w:eastAsia="Times New Roman" w:cs="Times New Roman"/>
                <w:b/>
                <w:bCs/>
                <w:sz w:val="24"/>
                <w:szCs w:val="24"/>
              </w:rPr>
            </w:pPr>
            <w:r>
              <w:rPr>
                <w:rFonts w:eastAsia="Times New Roman" w:cs="Times New Roman"/>
                <w:b/>
                <w:bCs/>
                <w:sz w:val="24"/>
                <w:szCs w:val="24"/>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41" w:type="dxa"/>
            <w:vMerge w:val="restart"/>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职能部门</w:t>
            </w: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行政办公室</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w:t>
            </w:r>
            <w:r>
              <w:rPr>
                <w:rFonts w:hint="eastAsia" w:eastAsia="Times New Roman" w:cs="Times New Roman"/>
                <w:b/>
                <w:bCs/>
                <w:sz w:val="21"/>
                <w:szCs w:val="21"/>
              </w:rPr>
              <w:t>停用</w:t>
            </w:r>
            <w:r>
              <w:rPr>
                <w:rFonts w:eastAsia="Times New Roman" w:cs="Times New Roman"/>
                <w:b/>
                <w:bCs/>
                <w:sz w:val="21"/>
                <w:szCs w:val="21"/>
              </w:rPr>
              <w:t>：</w:t>
            </w:r>
            <w:r>
              <w:rPr>
                <w:rFonts w:hint="eastAsia" w:eastAsia="Times New Roman" w:cs="Times New Roman"/>
                <w:b/>
                <w:bCs/>
                <w:sz w:val="21"/>
                <w:szCs w:val="21"/>
              </w:rPr>
              <w:t>旧版</w:t>
            </w:r>
            <w:r>
              <w:rPr>
                <w:rFonts w:eastAsia="Times New Roman" w:cs="Times New Roman"/>
                <w:sz w:val="21"/>
                <w:szCs w:val="21"/>
              </w:rPr>
              <w:t>OA系统</w:t>
            </w:r>
          </w:p>
          <w:p>
            <w:pPr>
              <w:spacing w:line="240" w:lineRule="auto"/>
              <w:ind w:firstLine="0" w:firstLineChars="0"/>
              <w:rPr>
                <w:rFonts w:eastAsia="Times New Roman" w:cs="Times New Roman"/>
                <w:sz w:val="21"/>
                <w:szCs w:val="21"/>
              </w:rPr>
            </w:pPr>
            <w:r>
              <w:rPr>
                <w:rFonts w:eastAsia="Times New Roman" w:cs="Times New Roman"/>
                <w:b/>
                <w:bCs/>
                <w:sz w:val="21"/>
                <w:szCs w:val="21"/>
              </w:rPr>
              <w:t>建设中：</w:t>
            </w:r>
            <w:r>
              <w:rPr>
                <w:rFonts w:eastAsia="Times New Roman" w:cs="Times New Roman"/>
                <w:sz w:val="21"/>
                <w:szCs w:val="21"/>
              </w:rPr>
              <w:t>新版智慧办公平台</w:t>
            </w:r>
            <w:r>
              <w:rPr>
                <w:rFonts w:hint="eastAsia" w:eastAsia="Times New Roman" w:cs="Times New Roman"/>
                <w:sz w:val="21"/>
                <w:szCs w:val="21"/>
              </w:rPr>
              <w:t>（全所使用）</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6" w:hRule="atLeast"/>
        </w:trPr>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党委办公室</w:t>
            </w:r>
          </w:p>
        </w:tc>
        <w:tc>
          <w:tcPr>
            <w:tcW w:w="1760" w:type="dxa"/>
            <w:vAlign w:val="center"/>
          </w:tcPr>
          <w:p>
            <w:pPr>
              <w:spacing w:line="240" w:lineRule="auto"/>
              <w:ind w:firstLine="0" w:firstLineChars="0"/>
              <w:rPr>
                <w:rFonts w:eastAsia="Times New Roman" w:cs="Times New Roman"/>
                <w:sz w:val="21"/>
                <w:szCs w:val="21"/>
              </w:rPr>
            </w:pP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纪委办公室</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群众工作部</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腾讯通、智慧团建系统、百度云盘、邮箱、QQ、微信</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秀米、光影魔术手、美图秀秀、福昕、 Acrobat、建行E路护航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指挥部</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w:t>
            </w:r>
            <w:r>
              <w:rPr>
                <w:rFonts w:hint="eastAsia" w:eastAsia="Times New Roman" w:cs="Times New Roman"/>
                <w:b/>
                <w:bCs/>
                <w:sz w:val="21"/>
                <w:szCs w:val="21"/>
              </w:rPr>
              <w:t>停用</w:t>
            </w:r>
            <w:r>
              <w:rPr>
                <w:rFonts w:eastAsia="Times New Roman" w:cs="Times New Roman"/>
                <w:b/>
                <w:bCs/>
                <w:sz w:val="21"/>
                <w:szCs w:val="21"/>
              </w:rPr>
              <w:t>：</w:t>
            </w:r>
            <w:r>
              <w:rPr>
                <w:rFonts w:hint="eastAsia" w:eastAsia="Times New Roman" w:cs="Times New Roman"/>
                <w:b/>
                <w:bCs/>
                <w:sz w:val="21"/>
                <w:szCs w:val="21"/>
              </w:rPr>
              <w:t>旧版</w:t>
            </w:r>
            <w:r>
              <w:rPr>
                <w:rFonts w:eastAsia="Times New Roman" w:cs="Times New Roman"/>
                <w:sz w:val="21"/>
                <w:szCs w:val="21"/>
              </w:rPr>
              <w:t>OA系统、腾讯通</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项目管理系统</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人事处</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人事系统</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财务处</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民航二所预算财务信息管理系统</w:t>
            </w:r>
            <w:r>
              <w:rPr>
                <w:rFonts w:hint="eastAsia" w:eastAsia="Times New Roman" w:cs="Times New Roman"/>
                <w:sz w:val="21"/>
                <w:szCs w:val="21"/>
              </w:rPr>
              <w:t>（</w:t>
            </w:r>
            <w:r>
              <w:rPr>
                <w:rFonts w:eastAsia="Times New Roman" w:cs="Times New Roman"/>
                <w:sz w:val="21"/>
                <w:szCs w:val="21"/>
              </w:rPr>
              <w:t>事业</w:t>
            </w:r>
            <w:r>
              <w:rPr>
                <w:rFonts w:hint="eastAsia" w:eastAsia="Times New Roman" w:cs="Times New Roman"/>
                <w:sz w:val="21"/>
                <w:szCs w:val="21"/>
              </w:rPr>
              <w:t>）</w:t>
            </w:r>
            <w:r>
              <w:rPr>
                <w:rFonts w:eastAsia="Times New Roman" w:cs="Times New Roman"/>
                <w:sz w:val="21"/>
                <w:szCs w:val="21"/>
              </w:rPr>
              <w:t>、民航二所预算财务信息管理系统</w:t>
            </w:r>
            <w:r>
              <w:rPr>
                <w:rFonts w:hint="eastAsia" w:eastAsia="Times New Roman" w:cs="Times New Roman"/>
                <w:sz w:val="21"/>
                <w:szCs w:val="21"/>
              </w:rPr>
              <w:t>（</w:t>
            </w:r>
            <w:r>
              <w:rPr>
                <w:rFonts w:eastAsia="Times New Roman" w:cs="Times New Roman"/>
                <w:sz w:val="21"/>
                <w:szCs w:val="21"/>
              </w:rPr>
              <w:t>企业</w:t>
            </w:r>
            <w:r>
              <w:rPr>
                <w:rFonts w:hint="eastAsia" w:eastAsia="Times New Roman" w:cs="Times New Roman"/>
                <w:sz w:val="21"/>
                <w:szCs w:val="21"/>
              </w:rPr>
              <w:t>）</w:t>
            </w:r>
            <w:r>
              <w:rPr>
                <w:rFonts w:eastAsia="Times New Roman" w:cs="Times New Roman"/>
                <w:sz w:val="21"/>
                <w:szCs w:val="21"/>
              </w:rPr>
              <w:t>、库存管理系统、中国民用航空局财务管理系统、民航工会云财务系统、中央预算管理一体化系统</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科技处</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hint="eastAsia" w:eastAsia="Times New Roman" w:cs="Times New Roman"/>
                <w:b/>
                <w:bCs/>
                <w:sz w:val="21"/>
                <w:szCs w:val="21"/>
              </w:rPr>
              <w:t>使用中</w:t>
            </w:r>
            <w:r>
              <w:rPr>
                <w:rFonts w:eastAsia="Times New Roman" w:cs="Times New Roman"/>
                <w:b/>
                <w:bCs/>
                <w:sz w:val="21"/>
                <w:szCs w:val="21"/>
              </w:rPr>
              <w:t>：</w:t>
            </w:r>
            <w:r>
              <w:rPr>
                <w:rFonts w:eastAsia="Times New Roman" w:cs="Times New Roman"/>
                <w:sz w:val="21"/>
                <w:szCs w:val="21"/>
              </w:rPr>
              <w:t>科研管理系统</w:t>
            </w:r>
          </w:p>
          <w:p>
            <w:pPr>
              <w:spacing w:line="240" w:lineRule="auto"/>
              <w:ind w:firstLine="0" w:firstLineChars="0"/>
              <w:jc w:val="left"/>
              <w:rPr>
                <w:rFonts w:eastAsia="Times New Roman" w:cs="Times New Roman"/>
                <w:b/>
                <w:bCs/>
                <w:sz w:val="21"/>
                <w:szCs w:val="21"/>
              </w:rPr>
            </w:pPr>
            <w:r>
              <w:rPr>
                <w:rFonts w:hint="eastAsia" w:eastAsia="Times New Roman" w:cs="Times New Roman"/>
                <w:b/>
                <w:sz w:val="21"/>
                <w:szCs w:val="21"/>
              </w:rPr>
              <w:t>实施中：</w:t>
            </w:r>
            <w:r>
              <w:rPr>
                <w:rFonts w:eastAsia="Times New Roman" w:cs="Times New Roman"/>
                <w:sz w:val="21"/>
                <w:szCs w:val="21"/>
              </w:rPr>
              <w:t>园区科研综合管理平台</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基建处</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b/>
                <w:bCs/>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市场处</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b/>
                <w:bCs/>
                <w:sz w:val="21"/>
                <w:szCs w:val="21"/>
              </w:rPr>
            </w:pPr>
            <w:r>
              <w:rPr>
                <w:rFonts w:eastAsia="Times New Roman" w:cs="Times New Roman"/>
                <w:b/>
                <w:bCs/>
                <w:sz w:val="21"/>
                <w:szCs w:val="21"/>
              </w:rPr>
              <w:t>规划中：</w:t>
            </w:r>
            <w:r>
              <w:rPr>
                <w:rFonts w:eastAsia="Times New Roman" w:cs="Times New Roman"/>
                <w:sz w:val="21"/>
                <w:szCs w:val="21"/>
              </w:rPr>
              <w:t>民航二所市场工作信息系统</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规划处</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b/>
                <w:bCs/>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restart"/>
            <w:vAlign w:val="center"/>
          </w:tcPr>
          <w:p>
            <w:pPr>
              <w:spacing w:line="240" w:lineRule="auto"/>
              <w:ind w:firstLine="0" w:firstLineChars="0"/>
              <w:jc w:val="center"/>
              <w:rPr>
                <w:rFonts w:eastAsia="Times New Roman" w:cs="Times New Roman"/>
                <w:sz w:val="21"/>
                <w:szCs w:val="21"/>
              </w:rPr>
            </w:pPr>
          </w:p>
          <w:p>
            <w:pPr>
              <w:spacing w:line="240" w:lineRule="auto"/>
              <w:ind w:firstLine="0" w:firstLineChars="0"/>
              <w:jc w:val="center"/>
              <w:rPr>
                <w:rFonts w:eastAsia="Times New Roman"/>
              </w:rPr>
            </w:pPr>
          </w:p>
          <w:p>
            <w:pPr>
              <w:spacing w:line="240" w:lineRule="auto"/>
              <w:ind w:firstLine="0" w:firstLineChars="0"/>
              <w:jc w:val="center"/>
              <w:rPr>
                <w:rFonts w:eastAsia="Times New Roman"/>
              </w:rPr>
            </w:pPr>
            <w:r>
              <w:rPr>
                <w:rFonts w:eastAsia="Times New Roman" w:cs="Times New Roman"/>
                <w:sz w:val="21"/>
                <w:szCs w:val="21"/>
              </w:rPr>
              <w:t>直属单位</w:t>
            </w: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审定中心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航化实验室管理系统</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hint="default" w:ascii="Times New Roman" w:hAnsi="Times New Roman" w:eastAsia="Times New Roman" w:cs="Times New Roman"/>
                <w:sz w:val="21"/>
                <w:szCs w:val="21"/>
                <w:vertAlign w:val="baseline"/>
                <w:lang w:val="en-US" w:eastAsia="zh-CN"/>
              </w:rPr>
              <w:t>LIMS系统</w:t>
            </w:r>
            <w:r>
              <w:rPr>
                <w:rFonts w:hint="eastAsia" w:eastAsia="Times New Roman" w:cs="Times New Roman"/>
                <w:sz w:val="21"/>
                <w:szCs w:val="21"/>
                <w:vertAlign w:val="baseline"/>
                <w:lang w:val="en-US" w:eastAsia="zh-CN"/>
              </w:rPr>
              <w:t>(试用版)</w:t>
            </w:r>
            <w:r>
              <w:rPr>
                <w:rFonts w:hint="default" w:ascii="Times New Roman" w:hAnsi="Times New Roman" w:eastAsia="Times New Roman" w:cs="Times New Roman"/>
                <w:sz w:val="21"/>
                <w:szCs w:val="21"/>
                <w:vertAlign w:val="baseline"/>
                <w:lang w:val="en-US" w:eastAsia="zh-CN"/>
              </w:rPr>
              <w:t>、</w:t>
            </w:r>
            <w:r>
              <w:rPr>
                <w:rFonts w:eastAsia="Times New Roman" w:cs="Times New Roman"/>
                <w:sz w:val="21"/>
                <w:szCs w:val="21"/>
              </w:rPr>
              <w:t>审定中心网站、测试中心网站、知识库</w:t>
            </w:r>
          </w:p>
          <w:p>
            <w:pPr>
              <w:spacing w:line="240" w:lineRule="auto"/>
              <w:ind w:firstLine="0" w:firstLineChars="0"/>
              <w:jc w:val="left"/>
              <w:rPr>
                <w:rFonts w:eastAsia="Times New Roman" w:cs="Times New Roman"/>
                <w:sz w:val="21"/>
                <w:szCs w:val="21"/>
              </w:rPr>
            </w:pPr>
            <w:r>
              <w:rPr>
                <w:rFonts w:eastAsia="Times New Roman" w:cs="Times New Roman"/>
                <w:b/>
                <w:bCs/>
                <w:sz w:val="21"/>
                <w:szCs w:val="21"/>
              </w:rPr>
              <w:t>实施中：</w:t>
            </w:r>
            <w:r>
              <w:rPr>
                <w:rFonts w:eastAsia="Times New Roman" w:cs="Times New Roman"/>
                <w:sz w:val="21"/>
                <w:szCs w:val="21"/>
              </w:rPr>
              <w:t>智慧审定平台系统</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无人机中心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UTMiSS、数据处理平台智能管制技术平台</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科研开发中心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实施中：</w:t>
            </w:r>
            <w:r>
              <w:rPr>
                <w:rFonts w:eastAsia="Times New Roman" w:cs="Times New Roman"/>
                <w:sz w:val="21"/>
                <w:szCs w:val="21"/>
              </w:rPr>
              <w:t>部门</w:t>
            </w:r>
            <w:r>
              <w:rPr>
                <w:rFonts w:hint="eastAsia" w:eastAsia="Times New Roman" w:cs="Times New Roman"/>
                <w:sz w:val="21"/>
                <w:szCs w:val="21"/>
              </w:rPr>
              <w:t>生产</w:t>
            </w:r>
            <w:r>
              <w:rPr>
                <w:rFonts w:eastAsia="Times New Roman" w:cs="Times New Roman"/>
                <w:sz w:val="21"/>
                <w:szCs w:val="21"/>
              </w:rPr>
              <w:t>运行资料管理系统</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实施中：</w:t>
            </w:r>
            <w:r>
              <w:rPr>
                <w:rFonts w:eastAsia="Times New Roman" w:cs="Times New Roman"/>
                <w:sz w:val="21"/>
                <w:szCs w:val="21"/>
              </w:rPr>
              <w:t>园区科研综合管理平台</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空中交通管制新技术应用实验室</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通用航空研究所</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实施中：</w:t>
            </w:r>
            <w:r>
              <w:rPr>
                <w:rFonts w:eastAsia="Times New Roman" w:cs="Times New Roman"/>
                <w:sz w:val="21"/>
                <w:szCs w:val="21"/>
              </w:rPr>
              <w:t>信息化中控系统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航材技术研究中心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NAS系统</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规划中：</w:t>
            </w:r>
            <w:r>
              <w:rPr>
                <w:rFonts w:eastAsia="Times New Roman" w:cs="Times New Roman"/>
                <w:sz w:val="21"/>
                <w:szCs w:val="21"/>
              </w:rPr>
              <w:t>实验室管理系统、PDM系统</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工程技术研究中心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培训中心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后勤服务中心</w:t>
            </w:r>
          </w:p>
        </w:tc>
        <w:tc>
          <w:tcPr>
            <w:tcW w:w="1760" w:type="dxa"/>
            <w:vAlign w:val="center"/>
          </w:tcPr>
          <w:p>
            <w:pPr>
              <w:spacing w:line="240" w:lineRule="auto"/>
              <w:ind w:firstLine="0" w:firstLineChars="0"/>
              <w:jc w:val="left"/>
              <w:rPr>
                <w:rFonts w:eastAsia="Times New Roman" w:cs="Times New Roman"/>
                <w:sz w:val="21"/>
                <w:szCs w:val="21"/>
              </w:rPr>
            </w:pP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监控系统、门禁系统、食堂收费系统、巡更系统、电话系统停车场收费系统、水费燃气收费系统</w:t>
            </w:r>
          </w:p>
        </w:tc>
        <w:tc>
          <w:tcPr>
            <w:tcW w:w="1410" w:type="dxa"/>
            <w:vAlign w:val="center"/>
          </w:tcPr>
          <w:p>
            <w:pPr>
              <w:spacing w:line="240" w:lineRule="auto"/>
              <w:ind w:firstLine="0" w:firstLineChars="0"/>
              <w:jc w:val="left"/>
              <w:rPr>
                <w:rFonts w:eastAsia="Times New Roman" w:cs="Times New Roman"/>
                <w:sz w:val="21"/>
                <w:szCs w:val="21"/>
              </w:rPr>
            </w:pPr>
          </w:p>
        </w:tc>
        <w:tc>
          <w:tcPr>
            <w:tcW w:w="1491" w:type="dxa"/>
            <w:vAlign w:val="center"/>
          </w:tcPr>
          <w:p>
            <w:pPr>
              <w:spacing w:line="240" w:lineRule="auto"/>
              <w:ind w:firstLine="0" w:firstLineChars="0"/>
              <w:jc w:val="left"/>
              <w:rPr>
                <w:rFonts w:eastAsia="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危险品运输技术中心</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钉钉、腾讯通</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规划中：</w:t>
            </w:r>
            <w:r>
              <w:rPr>
                <w:rFonts w:eastAsia="Times New Roman" w:cs="Times New Roman"/>
                <w:sz w:val="21"/>
                <w:szCs w:val="21"/>
              </w:rPr>
              <w:t>实验室管理系统</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规划中：</w:t>
            </w:r>
            <w:r>
              <w:rPr>
                <w:rFonts w:eastAsia="Times New Roman" w:cs="Times New Roman"/>
                <w:sz w:val="21"/>
                <w:szCs w:val="21"/>
              </w:rPr>
              <w:t>对外业务门户</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民航空管工程技术研究所</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共享存储系统</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restart"/>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业务单位</w:t>
            </w: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客服服务中心</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w:t>
            </w:r>
            <w:r>
              <w:rPr>
                <w:rFonts w:hint="eastAsia" w:eastAsia="Times New Roman" w:cs="Times New Roman"/>
                <w:b/>
                <w:bCs/>
                <w:sz w:val="21"/>
                <w:szCs w:val="21"/>
              </w:rPr>
              <w:t>停用</w:t>
            </w:r>
            <w:r>
              <w:rPr>
                <w:rFonts w:eastAsia="Times New Roman" w:cs="Times New Roman"/>
                <w:b/>
                <w:bCs/>
                <w:sz w:val="21"/>
                <w:szCs w:val="21"/>
              </w:rPr>
              <w:t>：</w:t>
            </w:r>
            <w:r>
              <w:rPr>
                <w:rFonts w:hint="eastAsia" w:eastAsia="Times New Roman" w:cs="Times New Roman"/>
                <w:b/>
                <w:bCs/>
                <w:sz w:val="21"/>
                <w:szCs w:val="21"/>
              </w:rPr>
              <w:t>旧版</w:t>
            </w:r>
            <w:r>
              <w:rPr>
                <w:rFonts w:eastAsia="Times New Roman" w:cs="Times New Roman"/>
                <w:sz w:val="21"/>
                <w:szCs w:val="21"/>
              </w:rPr>
              <w:t>OA系统</w:t>
            </w:r>
          </w:p>
          <w:p>
            <w:pPr>
              <w:spacing w:line="240" w:lineRule="auto"/>
              <w:ind w:firstLine="0" w:firstLineChars="0"/>
              <w:rPr>
                <w:rFonts w:eastAsia="Times New Roman" w:cs="Times New Roman"/>
                <w:sz w:val="21"/>
                <w:szCs w:val="21"/>
              </w:rPr>
            </w:pPr>
            <w:r>
              <w:rPr>
                <w:rFonts w:hint="eastAsia" w:cs="Times New Roman"/>
                <w:b/>
                <w:bCs/>
                <w:sz w:val="21"/>
                <w:szCs w:val="21"/>
                <w:lang w:val="en-US" w:eastAsia="zh-CN"/>
              </w:rPr>
              <w:t>已使用：</w:t>
            </w:r>
            <w:r>
              <w:rPr>
                <w:rFonts w:eastAsia="Times New Roman" w:cs="Times New Roman"/>
                <w:sz w:val="21"/>
                <w:szCs w:val="21"/>
              </w:rPr>
              <w:t>腾讯通</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采购中心</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经济合同（协议）审核管理信息系统</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文宣部</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资料查询系统（万方+知网）</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编辑平台</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二所门户网站</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驻京办</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rPr>
                <w:rFonts w:eastAsia="Times New Roman" w:cs="Times New Roman"/>
                <w:sz w:val="21"/>
                <w:szCs w:val="21"/>
              </w:rPr>
            </w:pPr>
            <w:r>
              <w:rPr>
                <w:rFonts w:eastAsia="Times New Roman"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restart"/>
            <w:vAlign w:val="center"/>
          </w:tcPr>
          <w:p>
            <w:pPr>
              <w:spacing w:line="240" w:lineRule="auto"/>
              <w:ind w:firstLine="0" w:firstLineChars="0"/>
              <w:jc w:val="center"/>
              <w:rPr>
                <w:rFonts w:eastAsia="Times New Roman" w:cs="Times New Roman"/>
                <w:sz w:val="21"/>
                <w:szCs w:val="21"/>
              </w:rPr>
            </w:pPr>
            <w:r>
              <w:rPr>
                <w:rFonts w:hint="eastAsia" w:eastAsia="Times New Roman" w:cs="Times New Roman"/>
                <w:sz w:val="21"/>
                <w:szCs w:val="21"/>
              </w:rPr>
              <w:t>所属企业</w:t>
            </w: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电子公司</w:t>
            </w:r>
          </w:p>
        </w:tc>
        <w:tc>
          <w:tcPr>
            <w:tcW w:w="1760" w:type="dxa"/>
            <w:vAlign w:val="center"/>
          </w:tcPr>
          <w:p>
            <w:pPr>
              <w:spacing w:line="240" w:lineRule="auto"/>
              <w:ind w:firstLine="0" w:firstLineChars="0"/>
              <w:jc w:val="left"/>
              <w:rPr>
                <w:rFonts w:hint="default" w:eastAsia="宋体" w:cs="Times New Roman"/>
                <w:sz w:val="21"/>
                <w:szCs w:val="21"/>
                <w:lang w:val="en-US" w:eastAsia="zh-CN"/>
              </w:rPr>
            </w:pPr>
            <w:r>
              <w:rPr>
                <w:rFonts w:eastAsia="Times New Roman" w:cs="Times New Roman"/>
                <w:b/>
                <w:bCs/>
                <w:sz w:val="21"/>
                <w:szCs w:val="21"/>
              </w:rPr>
              <w:t>已</w:t>
            </w:r>
            <w:r>
              <w:rPr>
                <w:rFonts w:hint="eastAsia" w:eastAsia="宋体" w:cs="Times New Roman"/>
                <w:b/>
                <w:bCs/>
                <w:sz w:val="21"/>
                <w:szCs w:val="21"/>
                <w:lang w:val="en-US" w:eastAsia="zh-CN"/>
              </w:rPr>
              <w:t>使用</w:t>
            </w:r>
            <w:r>
              <w:rPr>
                <w:rFonts w:eastAsia="Times New Roman" w:cs="Times New Roman"/>
                <w:b/>
                <w:bCs/>
                <w:sz w:val="21"/>
                <w:szCs w:val="21"/>
              </w:rPr>
              <w:t>：</w:t>
            </w:r>
            <w:r>
              <w:rPr>
                <w:rFonts w:eastAsia="Times New Roman" w:cs="Times New Roman"/>
                <w:sz w:val="21"/>
                <w:szCs w:val="21"/>
              </w:rPr>
              <w:t>OA办公平台</w:t>
            </w:r>
            <w:r>
              <w:rPr>
                <w:rFonts w:hint="eastAsia" w:eastAsia="宋体" w:cs="Times New Roman"/>
                <w:sz w:val="21"/>
                <w:szCs w:val="21"/>
                <w:lang w:val="en-US" w:eastAsia="zh-CN"/>
              </w:rPr>
              <w:t>切换中</w:t>
            </w:r>
          </w:p>
          <w:p>
            <w:pPr>
              <w:spacing w:line="240" w:lineRule="auto"/>
              <w:ind w:firstLine="0" w:firstLineChars="0"/>
              <w:jc w:val="left"/>
              <w:rPr>
                <w:rFonts w:eastAsia="Times New Roman" w:cs="Times New Roman"/>
                <w:sz w:val="21"/>
                <w:szCs w:val="21"/>
              </w:rPr>
            </w:pPr>
            <w:r>
              <w:rPr>
                <w:rFonts w:hint="eastAsia" w:cs="Times New Roman"/>
                <w:b/>
                <w:bCs/>
                <w:sz w:val="21"/>
                <w:szCs w:val="21"/>
                <w:lang w:val="en-US" w:eastAsia="zh-CN"/>
              </w:rPr>
              <w:t>已使用：</w:t>
            </w:r>
            <w:r>
              <w:rPr>
                <w:rFonts w:eastAsia="Times New Roman" w:cs="Times New Roman"/>
                <w:sz w:val="21"/>
                <w:szCs w:val="21"/>
              </w:rPr>
              <w:t>文档管理系统</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工程管理系统、民航电子财务信息系统、民航电子财务信息系统（移动审批）、银企直连资金支付系统、CRM（客户资源管理）系统</w:t>
            </w:r>
          </w:p>
          <w:p>
            <w:pPr>
              <w:spacing w:line="240" w:lineRule="auto"/>
              <w:ind w:firstLine="0" w:firstLineChars="0"/>
              <w:jc w:val="left"/>
              <w:rPr>
                <w:rFonts w:eastAsia="Times New Roman" w:cs="Times New Roman"/>
                <w:sz w:val="21"/>
                <w:szCs w:val="21"/>
              </w:rPr>
            </w:pPr>
            <w:r>
              <w:rPr>
                <w:rFonts w:eastAsia="Times New Roman" w:cs="Times New Roman"/>
                <w:b/>
                <w:bCs/>
                <w:sz w:val="21"/>
                <w:szCs w:val="21"/>
              </w:rPr>
              <w:t>实施中：</w:t>
            </w:r>
            <w:r>
              <w:rPr>
                <w:rFonts w:eastAsia="Times New Roman" w:cs="Times New Roman"/>
                <w:sz w:val="21"/>
                <w:szCs w:val="21"/>
              </w:rPr>
              <w:t>民航电子下属分公司财务信息系统、天元司库系统</w:t>
            </w:r>
          </w:p>
          <w:p>
            <w:pPr>
              <w:spacing w:line="240" w:lineRule="auto"/>
              <w:ind w:firstLine="0" w:firstLineChars="0"/>
              <w:jc w:val="left"/>
              <w:rPr>
                <w:rFonts w:eastAsia="Times New Roman" w:cs="Times New Roman"/>
                <w:sz w:val="21"/>
                <w:szCs w:val="21"/>
              </w:rPr>
            </w:pPr>
            <w:r>
              <w:rPr>
                <w:rFonts w:eastAsia="Times New Roman" w:cs="Times New Roman"/>
                <w:b/>
                <w:bCs/>
                <w:sz w:val="21"/>
                <w:szCs w:val="21"/>
              </w:rPr>
              <w:t>规划中：</w:t>
            </w:r>
            <w:r>
              <w:rPr>
                <w:rFonts w:eastAsia="Times New Roman" w:cs="Times New Roman"/>
                <w:sz w:val="21"/>
                <w:szCs w:val="21"/>
              </w:rPr>
              <w:t>项目资金台账、供应链管理系统-子系统SRM</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产品事业部软硬件开发测试环境</w:t>
            </w:r>
          </w:p>
          <w:p>
            <w:pPr>
              <w:spacing w:line="240" w:lineRule="auto"/>
              <w:ind w:firstLine="0" w:firstLineChars="0"/>
              <w:jc w:val="left"/>
              <w:rPr>
                <w:rFonts w:eastAsia="Times New Roman" w:cs="Times New Roman"/>
                <w:sz w:val="21"/>
                <w:szCs w:val="21"/>
              </w:rPr>
            </w:pPr>
            <w:r>
              <w:rPr>
                <w:rFonts w:eastAsia="Times New Roman" w:cs="Times New Roman"/>
                <w:b/>
                <w:bCs/>
                <w:sz w:val="21"/>
                <w:szCs w:val="21"/>
              </w:rPr>
              <w:t>实施中</w:t>
            </w:r>
            <w:r>
              <w:rPr>
                <w:rFonts w:eastAsia="Times New Roman" w:cs="Times New Roman"/>
                <w:sz w:val="21"/>
                <w:szCs w:val="21"/>
              </w:rPr>
              <w:t>：PingCode。视频一体化分析管理系统、安检流程仿真引擎、社会网络可视化分析工具、合成孔径雷达干涉测量数据处理软件及InSAR卫星遥感数据、GIS三维地图软件、智慧安防大数据分析平台、智慧安防AI平台、图数据库客服智能测评系统、Anylogic及研发相关工具等共69项。</w:t>
            </w:r>
          </w:p>
        </w:tc>
        <w:tc>
          <w:tcPr>
            <w:tcW w:w="1491" w:type="dxa"/>
            <w:vAlign w:val="center"/>
          </w:tcPr>
          <w:p>
            <w:pPr>
              <w:spacing w:line="240" w:lineRule="auto"/>
              <w:ind w:firstLine="0" w:firstLineChars="0"/>
              <w:rPr>
                <w:rFonts w:eastAsia="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空管公司</w:t>
            </w:r>
          </w:p>
        </w:tc>
        <w:tc>
          <w:tcPr>
            <w:tcW w:w="176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重要资料存储、远程办公平台</w:t>
            </w:r>
          </w:p>
        </w:tc>
        <w:tc>
          <w:tcPr>
            <w:tcW w:w="184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空管公司预算财务信息管理系统</w:t>
            </w:r>
          </w:p>
        </w:tc>
        <w:tc>
          <w:tcPr>
            <w:tcW w:w="1410" w:type="dxa"/>
            <w:vAlign w:val="center"/>
          </w:tcPr>
          <w:p>
            <w:pPr>
              <w:spacing w:line="240" w:lineRule="auto"/>
              <w:ind w:firstLine="0" w:firstLineChars="0"/>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编译平台、开发人员编译平台和测试平台、各系统测试平台、文档及代码管理平台、深度学习系统、AI训练验证平台、多点定位测试平台、飞行数据交互中心开发自测平台</w:t>
            </w:r>
          </w:p>
        </w:tc>
        <w:tc>
          <w:tcPr>
            <w:tcW w:w="1491" w:type="dxa"/>
            <w:vAlign w:val="center"/>
          </w:tcPr>
          <w:p>
            <w:pPr>
              <w:spacing w:line="240" w:lineRule="auto"/>
              <w:ind w:firstLine="0" w:firstLineChars="0"/>
              <w:rPr>
                <w:rFonts w:eastAsia="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1" w:type="dxa"/>
            <w:vMerge w:val="continue"/>
          </w:tcPr>
          <w:p>
            <w:pPr>
              <w:spacing w:line="240" w:lineRule="auto"/>
              <w:ind w:firstLine="0" w:firstLineChars="0"/>
              <w:rPr>
                <w:rFonts w:eastAsia="Times New Roman" w:cs="Times New Roman"/>
                <w:sz w:val="21"/>
                <w:szCs w:val="21"/>
              </w:rPr>
            </w:pPr>
          </w:p>
        </w:tc>
        <w:tc>
          <w:tcPr>
            <w:tcW w:w="1480" w:type="dxa"/>
            <w:vAlign w:val="center"/>
          </w:tcPr>
          <w:p>
            <w:pPr>
              <w:spacing w:line="240" w:lineRule="auto"/>
              <w:ind w:firstLine="0" w:firstLineChars="0"/>
              <w:jc w:val="center"/>
              <w:rPr>
                <w:rFonts w:eastAsia="Times New Roman" w:cs="Times New Roman"/>
                <w:sz w:val="21"/>
                <w:szCs w:val="21"/>
              </w:rPr>
            </w:pPr>
            <w:r>
              <w:rPr>
                <w:rFonts w:eastAsia="Times New Roman" w:cs="Times New Roman"/>
                <w:sz w:val="21"/>
                <w:szCs w:val="21"/>
              </w:rPr>
              <w:t>六维公司</w:t>
            </w:r>
          </w:p>
        </w:tc>
        <w:tc>
          <w:tcPr>
            <w:tcW w:w="176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840" w:type="dxa"/>
            <w:vAlign w:val="center"/>
          </w:tcPr>
          <w:p>
            <w:pPr>
              <w:spacing w:line="240" w:lineRule="auto"/>
              <w:ind w:firstLine="0" w:firstLineChars="0"/>
              <w:jc w:val="left"/>
              <w:rPr>
                <w:rFonts w:eastAsia="Times New Roman" w:cs="Times New Roman"/>
                <w:sz w:val="21"/>
                <w:szCs w:val="21"/>
              </w:rPr>
            </w:pPr>
            <w:r>
              <w:rPr>
                <w:rFonts w:eastAsia="Times New Roman" w:cs="Times New Roman"/>
                <w:b/>
                <w:bCs/>
                <w:sz w:val="21"/>
                <w:szCs w:val="21"/>
              </w:rPr>
              <w:t>已使用：</w:t>
            </w:r>
            <w:r>
              <w:rPr>
                <w:rFonts w:eastAsia="Times New Roman" w:cs="Times New Roman"/>
                <w:sz w:val="21"/>
                <w:szCs w:val="21"/>
              </w:rPr>
              <w:t>SRM系统、ERP系统、六维公司预算财务信息管理系统</w:t>
            </w:r>
          </w:p>
        </w:tc>
        <w:tc>
          <w:tcPr>
            <w:tcW w:w="1410"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c>
          <w:tcPr>
            <w:tcW w:w="1491" w:type="dxa"/>
            <w:vAlign w:val="center"/>
          </w:tcPr>
          <w:p>
            <w:pPr>
              <w:spacing w:line="240" w:lineRule="auto"/>
              <w:ind w:firstLine="0" w:firstLineChars="0"/>
              <w:jc w:val="left"/>
              <w:rPr>
                <w:rFonts w:eastAsia="Times New Roman" w:cs="Times New Roman"/>
                <w:sz w:val="21"/>
                <w:szCs w:val="21"/>
              </w:rPr>
            </w:pPr>
            <w:r>
              <w:rPr>
                <w:rFonts w:eastAsia="Times New Roman" w:cs="Times New Roman"/>
                <w:sz w:val="21"/>
                <w:szCs w:val="21"/>
              </w:rPr>
              <w:t>-</w:t>
            </w:r>
          </w:p>
        </w:tc>
      </w:tr>
    </w:tbl>
    <w:p>
      <w:pPr>
        <w:pStyle w:val="5"/>
        <w:ind w:firstLine="0"/>
      </w:pPr>
      <w:r>
        <w:t>二所整体应用</w:t>
      </w:r>
      <w:r>
        <w:rPr>
          <w:rFonts w:hint="eastAsia"/>
        </w:rPr>
        <w:t>建设现状分析</w:t>
      </w:r>
    </w:p>
    <w:p>
      <w:pPr>
        <w:ind w:firstLine="560"/>
        <w:rPr>
          <w:rFonts w:cs="Times New Roman"/>
          <w:szCs w:val="28"/>
        </w:rPr>
      </w:pPr>
      <w:r>
        <w:rPr>
          <w:rFonts w:hint="eastAsia" w:cs="Times New Roman"/>
          <w:szCs w:val="28"/>
        </w:rPr>
        <w:t>根据</w:t>
      </w:r>
      <w:r>
        <w:rPr>
          <w:rFonts w:cs="Times New Roman"/>
          <w:szCs w:val="28"/>
        </w:rPr>
        <w:t>应用系统矩阵统计</w:t>
      </w:r>
      <w:r>
        <w:rPr>
          <w:rFonts w:hint="eastAsia" w:cs="Times New Roman"/>
          <w:szCs w:val="28"/>
          <w:lang w:eastAsia="zh-CN"/>
        </w:rPr>
        <w:t>，</w:t>
      </w:r>
      <w:r>
        <w:rPr>
          <w:rFonts w:hint="eastAsia" w:cs="Times New Roman"/>
          <w:szCs w:val="28"/>
        </w:rPr>
        <w:t>发现</w:t>
      </w:r>
      <w:r>
        <w:rPr>
          <w:rFonts w:cs="Times New Roman"/>
          <w:szCs w:val="28"/>
        </w:rPr>
        <w:t>民航二所</w:t>
      </w:r>
      <w:r>
        <w:rPr>
          <w:rFonts w:hint="eastAsia" w:cs="Times New Roman"/>
          <w:szCs w:val="28"/>
        </w:rPr>
        <w:t>的部分</w:t>
      </w:r>
      <w:r>
        <w:rPr>
          <w:rFonts w:cs="Times New Roman"/>
          <w:szCs w:val="28"/>
        </w:rPr>
        <w:t>组织</w:t>
      </w:r>
      <w:r>
        <w:rPr>
          <w:rFonts w:hint="eastAsia" w:cs="Times New Roman"/>
          <w:szCs w:val="28"/>
        </w:rPr>
        <w:t>已</w:t>
      </w:r>
      <w:r>
        <w:rPr>
          <w:rFonts w:cs="Times New Roman"/>
          <w:szCs w:val="28"/>
        </w:rPr>
        <w:t>开始数字化转型</w:t>
      </w:r>
      <w:r>
        <w:rPr>
          <w:rFonts w:hint="eastAsia" w:cs="Times New Roman"/>
          <w:szCs w:val="28"/>
        </w:rPr>
        <w:t>的初步</w:t>
      </w:r>
      <w:r>
        <w:rPr>
          <w:rFonts w:cs="Times New Roman"/>
          <w:szCs w:val="28"/>
        </w:rPr>
        <w:t>尝试，</w:t>
      </w:r>
      <w:r>
        <w:rPr>
          <w:rFonts w:hint="eastAsia" w:cs="Times New Roman"/>
          <w:szCs w:val="28"/>
        </w:rPr>
        <w:t>并构建</w:t>
      </w:r>
      <w:r>
        <w:rPr>
          <w:rFonts w:cs="Times New Roman"/>
          <w:szCs w:val="28"/>
        </w:rPr>
        <w:t>了部分的应用系统</w:t>
      </w:r>
      <w:r>
        <w:rPr>
          <w:rFonts w:hint="eastAsia" w:cs="Times New Roman"/>
          <w:szCs w:val="28"/>
        </w:rPr>
        <w:t>。</w:t>
      </w:r>
      <w:r>
        <w:rPr>
          <w:rFonts w:cs="Times New Roman"/>
          <w:szCs w:val="28"/>
        </w:rPr>
        <w:t>所属企业的数字化意识相对较强，对未来</w:t>
      </w:r>
      <w:r>
        <w:rPr>
          <w:rFonts w:hint="eastAsia" w:cs="Times New Roman"/>
          <w:szCs w:val="28"/>
        </w:rPr>
        <w:t>的</w:t>
      </w:r>
      <w:r>
        <w:rPr>
          <w:rFonts w:cs="Times New Roman"/>
          <w:szCs w:val="28"/>
        </w:rPr>
        <w:t>数字化</w:t>
      </w:r>
      <w:r>
        <w:rPr>
          <w:rFonts w:hint="eastAsia" w:cs="Times New Roman"/>
          <w:szCs w:val="28"/>
        </w:rPr>
        <w:t>发展</w:t>
      </w:r>
      <w:r>
        <w:rPr>
          <w:rFonts w:cs="Times New Roman"/>
          <w:szCs w:val="28"/>
        </w:rPr>
        <w:t>做了较多的规划</w:t>
      </w:r>
      <w:r>
        <w:rPr>
          <w:rFonts w:hint="eastAsia" w:cs="Times New Roman"/>
          <w:szCs w:val="28"/>
        </w:rPr>
        <w:t>，但整体来看，</w:t>
      </w:r>
      <w:r>
        <w:rPr>
          <w:rFonts w:hint="eastAsia" w:cs="Times New Roman"/>
          <w:szCs w:val="28"/>
          <w:lang w:val="en-US" w:eastAsia="zh-CN"/>
        </w:rPr>
        <w:t>数字化</w:t>
      </w:r>
      <w:r>
        <w:rPr>
          <w:rFonts w:cs="Times New Roman"/>
          <w:szCs w:val="28"/>
        </w:rPr>
        <w:t>水平</w:t>
      </w:r>
      <w:r>
        <w:rPr>
          <w:rFonts w:hint="eastAsia" w:cs="Times New Roman"/>
          <w:szCs w:val="28"/>
        </w:rPr>
        <w:t>还有待提高。</w:t>
      </w:r>
      <w:r>
        <w:rPr>
          <w:rFonts w:cs="Times New Roman"/>
          <w:szCs w:val="28"/>
        </w:rPr>
        <w:t>在已</w:t>
      </w:r>
      <w:r>
        <w:rPr>
          <w:rFonts w:hint="eastAsia" w:cs="Times New Roman"/>
          <w:szCs w:val="28"/>
        </w:rPr>
        <w:t>经</w:t>
      </w:r>
      <w:r>
        <w:rPr>
          <w:rFonts w:cs="Times New Roman"/>
          <w:szCs w:val="28"/>
        </w:rPr>
        <w:t>建设的信息化应用系统中，</w:t>
      </w:r>
      <w:r>
        <w:rPr>
          <w:rFonts w:hint="eastAsia" w:cs="Times New Roman"/>
          <w:szCs w:val="28"/>
        </w:rPr>
        <w:t>除了最近推广使用的新的智慧办公平台外，</w:t>
      </w:r>
      <w:r>
        <w:rPr>
          <w:rFonts w:cs="Times New Roman"/>
          <w:szCs w:val="28"/>
        </w:rPr>
        <w:t>主要</w:t>
      </w:r>
      <w:r>
        <w:rPr>
          <w:rFonts w:hint="eastAsia" w:cs="Times New Roman"/>
          <w:szCs w:val="28"/>
        </w:rPr>
        <w:t>以</w:t>
      </w:r>
      <w:r>
        <w:rPr>
          <w:rFonts w:cs="Times New Roman"/>
          <w:szCs w:val="28"/>
        </w:rPr>
        <w:t>财务管理和文档资料存储等职能系统为主，且</w:t>
      </w:r>
      <w:r>
        <w:rPr>
          <w:rFonts w:hint="eastAsia" w:cs="Times New Roman"/>
          <w:szCs w:val="28"/>
        </w:rPr>
        <w:t>这些系统的</w:t>
      </w:r>
      <w:r>
        <w:rPr>
          <w:rFonts w:cs="Times New Roman"/>
          <w:szCs w:val="28"/>
        </w:rPr>
        <w:t>功能较</w:t>
      </w:r>
      <w:r>
        <w:rPr>
          <w:rFonts w:hint="eastAsia" w:cs="Times New Roman"/>
          <w:szCs w:val="28"/>
        </w:rPr>
        <w:t>为</w:t>
      </w:r>
      <w:r>
        <w:rPr>
          <w:rFonts w:cs="Times New Roman"/>
          <w:szCs w:val="28"/>
        </w:rPr>
        <w:t>薄弱，</w:t>
      </w:r>
      <w:r>
        <w:rPr>
          <w:rFonts w:hint="eastAsia" w:cs="Times New Roman"/>
          <w:szCs w:val="28"/>
        </w:rPr>
        <w:t>员工</w:t>
      </w:r>
      <w:r>
        <w:rPr>
          <w:rFonts w:cs="Times New Roman"/>
          <w:szCs w:val="28"/>
        </w:rPr>
        <w:t>使用体验不够友好</w:t>
      </w:r>
      <w:r>
        <w:rPr>
          <w:rFonts w:hint="eastAsia" w:cs="Times New Roman"/>
          <w:szCs w:val="28"/>
        </w:rPr>
        <w:t>。因此，</w:t>
      </w:r>
      <w:r>
        <w:rPr>
          <w:rFonts w:cs="Times New Roman"/>
          <w:szCs w:val="28"/>
        </w:rPr>
        <w:t>针对业务侧的信息化程度还有</w:t>
      </w:r>
      <w:r>
        <w:rPr>
          <w:rFonts w:hint="eastAsia" w:cs="Times New Roman"/>
          <w:szCs w:val="28"/>
        </w:rPr>
        <w:t>很大的提升空间（详见图4-35）。</w:t>
      </w:r>
    </w:p>
    <w:p>
      <w:pPr>
        <w:ind w:firstLine="0" w:firstLineChars="0"/>
      </w:pPr>
      <w:r>
        <w:drawing>
          <wp:inline distT="0" distB="0" distL="114300" distR="114300">
            <wp:extent cx="5397500" cy="1400175"/>
            <wp:effectExtent l="0" t="0" r="0" b="0"/>
            <wp:docPr id="67"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6"/>
                    <pic:cNvPicPr>
                      <a:picLocks noChangeAspect="1"/>
                    </pic:cNvPicPr>
                  </pic:nvPicPr>
                  <pic:blipFill>
                    <a:blip r:embed="rId60"/>
                    <a:srcRect l="4692" r="4066"/>
                    <a:stretch>
                      <a:fillRect/>
                    </a:stretch>
                  </pic:blipFill>
                  <pic:spPr>
                    <a:xfrm>
                      <a:off x="0" y="0"/>
                      <a:ext cx="5397500" cy="1400175"/>
                    </a:xfrm>
                    <a:prstGeom prst="rect">
                      <a:avLst/>
                    </a:prstGeom>
                    <a:noFill/>
                    <a:ln w="9525">
                      <a:noFill/>
                    </a:ln>
                  </pic:spPr>
                </pic:pic>
              </a:graphicData>
            </a:graphic>
          </wp:inline>
        </w:drawing>
      </w:r>
    </w:p>
    <w:p>
      <w:pPr>
        <w:ind w:firstLine="480"/>
        <w:jc w:val="center"/>
      </w:pPr>
      <w:r>
        <w:rPr>
          <w:rFonts w:hint="eastAsia" w:ascii="Times New Roman" w:hAnsi="Times New Roman" w:eastAsia="宋体" w:cstheme="minorBidi"/>
          <w:sz w:val="24"/>
          <w:szCs w:val="21"/>
        </w:rPr>
        <w:t>图</w:t>
      </w:r>
      <w:r>
        <w:rPr>
          <w:rFonts w:hint="eastAsia" w:ascii="Times New Roman" w:hAnsi="Times New Roman" w:eastAsia="宋体" w:cstheme="minorBidi"/>
          <w:sz w:val="24"/>
          <w:szCs w:val="21"/>
        </w:rPr>
        <w:tab/>
      </w:r>
      <w:r>
        <w:rPr>
          <w:rFonts w:hint="eastAsia" w:ascii="Times New Roman" w:hAnsi="Times New Roman" w:eastAsia="宋体" w:cstheme="minorBidi"/>
          <w:sz w:val="24"/>
          <w:szCs w:val="21"/>
        </w:rPr>
        <w:t>4-35 二所整体应用系统建设情况统计</w:t>
      </w:r>
    </w:p>
    <w:p>
      <w:pPr>
        <w:pStyle w:val="5"/>
        <w:ind w:firstLine="0"/>
      </w:pPr>
      <w:r>
        <w:rPr>
          <w:rFonts w:hint="eastAsia"/>
        </w:rPr>
        <w:t>数字化应用提升差距</w:t>
      </w:r>
    </w:p>
    <w:p>
      <w:pPr>
        <w:ind w:firstLine="560"/>
      </w:pPr>
      <w:r>
        <w:rPr>
          <w:rFonts w:hint="eastAsia"/>
        </w:rPr>
        <w:t>（1）</w:t>
      </w:r>
      <w:r>
        <w:rPr>
          <w:rFonts w:hint="eastAsia"/>
          <w:b/>
          <w:bCs/>
        </w:rPr>
        <w:t>整体</w:t>
      </w:r>
      <w:r>
        <w:rPr>
          <w:rFonts w:hint="eastAsia"/>
          <w:b/>
          <w:bCs/>
          <w:lang w:val="en-US" w:eastAsia="zh-CN"/>
        </w:rPr>
        <w:t>数字化</w:t>
      </w:r>
      <w:r>
        <w:rPr>
          <w:rFonts w:hint="eastAsia"/>
          <w:b/>
          <w:bCs/>
        </w:rPr>
        <w:t>水平还需完善：</w:t>
      </w:r>
      <w:r>
        <w:rPr>
          <w:rFonts w:hint="eastAsia"/>
          <w:b w:val="0"/>
          <w:bCs w:val="0"/>
        </w:rPr>
        <w:t>目前已经上线了部分智慧办公模块，如OA、即时通讯、文档中台、企业云盘，智慧办公模块还有部分模块正在实施中，如档案系统、合同管理等模块还未上线，ERP也在规划中，无法全面支撑二所端到端全流程经营管理的需求。</w:t>
      </w:r>
    </w:p>
    <w:p>
      <w:pPr>
        <w:numPr>
          <w:ilvl w:val="255"/>
          <w:numId w:val="0"/>
        </w:numPr>
        <w:ind w:firstLine="560" w:firstLineChars="200"/>
        <w:rPr>
          <w:rFonts w:hint="eastAsia" w:cs="Times New Roman"/>
        </w:rPr>
      </w:pPr>
      <w:r>
        <w:rPr>
          <w:rFonts w:hint="eastAsia" w:cs="Times New Roman"/>
        </w:rPr>
        <w:t>（2）</w:t>
      </w:r>
      <w:r>
        <w:rPr>
          <w:rFonts w:hint="eastAsia" w:cs="Times New Roman"/>
          <w:b/>
          <w:bCs/>
        </w:rPr>
        <w:t>系统孤立，烟囱效应明显：</w:t>
      </w:r>
      <w:r>
        <w:rPr>
          <w:rFonts w:hint="eastAsia" w:cs="Times New Roman"/>
        </w:rPr>
        <w:t>各公司或单位独立建设各自的应用系统，导致系统之间未能实现数据和功能的全面整合。由于各系统在功能和互通性方面的不足，无法有效满足业务需求，并且存在重复建设的情况。</w:t>
      </w:r>
    </w:p>
    <w:p>
      <w:pPr>
        <w:numPr>
          <w:ilvl w:val="255"/>
          <w:numId w:val="0"/>
        </w:numPr>
        <w:ind w:firstLine="560" w:firstLineChars="200"/>
        <w:rPr>
          <w:rFonts w:hint="eastAsia" w:cs="Times New Roman"/>
        </w:rPr>
      </w:pPr>
      <w:r>
        <w:rPr>
          <w:rFonts w:hint="eastAsia" w:cs="Times New Roman"/>
          <w:lang w:eastAsia="zh-CN"/>
        </w:rPr>
        <w:t>（</w:t>
      </w:r>
      <w:r>
        <w:rPr>
          <w:rFonts w:hint="eastAsia" w:cs="Times New Roman"/>
          <w:lang w:val="en-US" w:eastAsia="zh-CN"/>
        </w:rPr>
        <w:t>3）</w:t>
      </w:r>
      <w:r>
        <w:rPr>
          <w:rFonts w:hint="eastAsia" w:cs="Times New Roman"/>
          <w:b/>
          <w:bCs/>
        </w:rPr>
        <w:t>部分应用技术落后：</w:t>
      </w:r>
      <w:r>
        <w:rPr>
          <w:rFonts w:hint="eastAsia" w:cs="Times New Roman"/>
        </w:rPr>
        <w:t>部分应用系统技术</w:t>
      </w:r>
      <w:r>
        <w:rPr>
          <w:rFonts w:hint="eastAsia" w:cs="Times New Roman"/>
          <w:lang w:val="en-US" w:eastAsia="zh-CN"/>
        </w:rPr>
        <w:t>较为</w:t>
      </w:r>
      <w:r>
        <w:rPr>
          <w:rFonts w:hint="eastAsia" w:cs="Times New Roman"/>
        </w:rPr>
        <w:t>落后，不能充分发挥云平台</w:t>
      </w:r>
      <w:r>
        <w:rPr>
          <w:rFonts w:hint="eastAsia" w:cs="Times New Roman"/>
          <w:lang w:val="en-US" w:eastAsia="zh-CN"/>
        </w:rPr>
        <w:t>在</w:t>
      </w:r>
      <w:r>
        <w:rPr>
          <w:rFonts w:hint="eastAsia" w:cs="Times New Roman"/>
        </w:rPr>
        <w:t>弹性</w:t>
      </w:r>
      <w:r>
        <w:rPr>
          <w:rFonts w:hint="eastAsia" w:cs="Times New Roman"/>
          <w:lang w:eastAsia="zh-CN"/>
        </w:rPr>
        <w:t>、</w:t>
      </w:r>
      <w:r>
        <w:rPr>
          <w:rFonts w:hint="eastAsia" w:cs="Times New Roman"/>
        </w:rPr>
        <w:t>可伸缩性、部署效率等方面</w:t>
      </w:r>
      <w:r>
        <w:rPr>
          <w:rFonts w:hint="eastAsia" w:cs="Times New Roman"/>
          <w:lang w:val="en-US" w:eastAsia="zh-CN"/>
        </w:rPr>
        <w:t>优势</w:t>
      </w:r>
      <w:r>
        <w:rPr>
          <w:rFonts w:hint="eastAsia" w:cs="Times New Roman"/>
        </w:rPr>
        <w:t>。</w:t>
      </w:r>
    </w:p>
    <w:p>
      <w:pPr>
        <w:numPr>
          <w:ilvl w:val="255"/>
          <w:numId w:val="0"/>
        </w:numPr>
        <w:ind w:firstLine="561" w:firstLineChars="200"/>
        <w:rPr>
          <w:rFonts w:hint="eastAsia" w:cs="Times New Roman"/>
        </w:rPr>
      </w:pPr>
      <w:r>
        <w:rPr>
          <w:rFonts w:hint="eastAsia" w:cs="Times New Roman"/>
          <w:b/>
          <w:bCs/>
        </w:rPr>
        <w:t>（4）系统分散建设</w:t>
      </w:r>
      <w:r>
        <w:rPr>
          <w:rFonts w:hint="eastAsia" w:eastAsia="宋体" w:cs="Times New Roman"/>
          <w:b/>
          <w:bCs/>
          <w:lang w:eastAsia="zh-CN"/>
        </w:rPr>
        <w:t>、</w:t>
      </w:r>
      <w:r>
        <w:rPr>
          <w:rFonts w:hint="eastAsia" w:eastAsia="宋体" w:cs="Times New Roman"/>
          <w:b/>
          <w:bCs/>
          <w:lang w:val="en-US" w:eastAsia="zh-CN"/>
        </w:rPr>
        <w:t>整体效率低</w:t>
      </w:r>
      <w:r>
        <w:rPr>
          <w:rFonts w:hint="eastAsia" w:cs="Times New Roman"/>
        </w:rPr>
        <w:t>：存在相同功能的系统分散建设</w:t>
      </w:r>
      <w:r>
        <w:rPr>
          <w:rFonts w:hint="eastAsia" w:cs="Times New Roman"/>
          <w:lang w:val="en-US" w:eastAsia="zh-CN"/>
        </w:rPr>
        <w:t>现状</w:t>
      </w:r>
      <w:r>
        <w:rPr>
          <w:rFonts w:hint="eastAsia" w:cs="Times New Roman"/>
        </w:rPr>
        <w:t>，</w:t>
      </w:r>
      <w:r>
        <w:rPr>
          <w:rFonts w:hint="eastAsia" w:cs="Times New Roman"/>
          <w:lang w:val="en-US" w:eastAsia="zh-CN"/>
        </w:rPr>
        <w:t>不仅容易</w:t>
      </w:r>
      <w:r>
        <w:rPr>
          <w:rFonts w:hint="eastAsia" w:cs="Times New Roman"/>
        </w:rPr>
        <w:t>资源浪费</w:t>
      </w:r>
      <w:r>
        <w:rPr>
          <w:rFonts w:hint="eastAsia" w:cs="Times New Roman"/>
          <w:lang w:eastAsia="zh-CN"/>
        </w:rPr>
        <w:t>，</w:t>
      </w:r>
      <w:r>
        <w:rPr>
          <w:rFonts w:hint="eastAsia" w:cs="Times New Roman"/>
          <w:lang w:val="en-US" w:eastAsia="zh-CN"/>
        </w:rPr>
        <w:t>而且因为</w:t>
      </w:r>
      <w:r>
        <w:rPr>
          <w:rFonts w:hint="eastAsia" w:cs="Times New Roman"/>
        </w:rPr>
        <w:t>标准不一致、数据风险增加</w:t>
      </w:r>
      <w:r>
        <w:rPr>
          <w:rFonts w:hint="eastAsia" w:cs="Times New Roman"/>
          <w:lang w:eastAsia="zh-CN"/>
        </w:rPr>
        <w:t>、</w:t>
      </w:r>
      <w:r>
        <w:rPr>
          <w:rFonts w:hint="eastAsia" w:cs="Times New Roman"/>
        </w:rPr>
        <w:t>管理成本高，</w:t>
      </w:r>
      <w:r>
        <w:rPr>
          <w:rFonts w:hint="eastAsia" w:cs="Times New Roman"/>
          <w:lang w:val="en-US" w:eastAsia="zh-CN"/>
        </w:rPr>
        <w:t>影响</w:t>
      </w:r>
      <w:r>
        <w:rPr>
          <w:rFonts w:hint="eastAsia" w:cs="Times New Roman"/>
        </w:rPr>
        <w:t>业务协同和整体效率。</w:t>
      </w:r>
    </w:p>
    <w:p>
      <w:pPr>
        <w:pStyle w:val="5"/>
        <w:ind w:firstLine="0"/>
      </w:pPr>
      <w:r>
        <w:rPr>
          <w:rFonts w:hint="eastAsia"/>
        </w:rPr>
        <w:t>数字化应用提升建议</w:t>
      </w:r>
    </w:p>
    <w:p>
      <w:pPr>
        <w:rPr>
          <w:rFonts w:hint="eastAsia"/>
        </w:rPr>
      </w:pPr>
      <w:r>
        <w:rPr>
          <w:rFonts w:hint="eastAsia"/>
        </w:rPr>
        <w:t>（1）依托于示范区建设，推动数字化转型的应用系统建设，并由二所总部进行统筹统建，对IT应用系统进行全面的统一规划，明确建设路径。在实施过程中，应遵循“统一规划，分步建设”的原则，以确保系统建设逐步推进并顺利进行。</w:t>
      </w:r>
    </w:p>
    <w:p>
      <w:pPr>
        <w:rPr>
          <w:rFonts w:hint="eastAsia"/>
        </w:rPr>
      </w:pPr>
      <w:r>
        <w:rPr>
          <w:rFonts w:hint="eastAsia"/>
        </w:rPr>
        <w:t>（2）借助数据平台和集成交互平台的媒介作用，打通各系统之间的数据，从而实现应用系统的全面集成，打破数据孤岛。</w:t>
      </w:r>
    </w:p>
    <w:p>
      <w:pPr>
        <w:rPr>
          <w:rFonts w:hint="eastAsia"/>
        </w:rPr>
      </w:pPr>
      <w:r>
        <w:rPr>
          <w:rFonts w:hint="eastAsia"/>
        </w:rPr>
        <w:t>（3）在应用系统选型和供应商选择中，需要考虑系统技术架构的先进性，如是否基于云原生技术架构，持续迭代能力以及满足定制化需求的能力。应用系统的建设必须与二所的实际情况相符，真正为日常工作和业务发展提供赋能。</w:t>
      </w:r>
    </w:p>
    <w:p>
      <w:r>
        <w:rPr>
          <w:rFonts w:hint="eastAsia"/>
        </w:rPr>
        <w:t>（4）对于同类应用系统，建议由二所总部统一规划，以确保各组织不会重复建设。同时，通过权限管理、租户隔离等技术手段保障数据的安全和保密性。</w:t>
      </w:r>
    </w:p>
    <w:p>
      <w:pPr>
        <w:pStyle w:val="4"/>
        <w:spacing w:before="0" w:after="0"/>
        <w:ind w:left="0" w:firstLine="0"/>
      </w:pPr>
      <w:r>
        <w:t xml:space="preserve"> </w:t>
      </w:r>
      <w:bookmarkStart w:id="2965" w:name="_Toc633850588"/>
      <w:bookmarkStart w:id="2966" w:name="_Toc350799775"/>
      <w:bookmarkStart w:id="2967" w:name="_Toc1209313011"/>
      <w:bookmarkStart w:id="2968" w:name="_Toc1047172495"/>
      <w:bookmarkStart w:id="2969" w:name="_Toc626866080"/>
      <w:bookmarkStart w:id="2970" w:name="_Toc1396285119"/>
      <w:bookmarkStart w:id="2971" w:name="_Toc1396411975"/>
      <w:bookmarkStart w:id="2972" w:name="_Toc392537485"/>
      <w:bookmarkStart w:id="2973" w:name="_Toc1230215880"/>
      <w:bookmarkStart w:id="2974" w:name="_Toc1184971269"/>
      <w:bookmarkStart w:id="2975" w:name="_Toc1883807010"/>
      <w:bookmarkStart w:id="2976" w:name="_Toc27631"/>
      <w:bookmarkStart w:id="2977" w:name="_Toc1365542274"/>
      <w:bookmarkStart w:id="2978" w:name="_Toc1157339835"/>
      <w:bookmarkStart w:id="2979" w:name="_Toc19393"/>
      <w:bookmarkStart w:id="2980" w:name="_Toc2122132724"/>
      <w:bookmarkStart w:id="2981" w:name="_Toc907936557"/>
      <w:bookmarkStart w:id="2982" w:name="_Toc1901387976"/>
      <w:bookmarkStart w:id="2983" w:name="_Toc2031371285"/>
      <w:bookmarkStart w:id="2984" w:name="_Toc635378997"/>
      <w:bookmarkStart w:id="2985" w:name="_Toc591071687"/>
      <w:bookmarkStart w:id="2986" w:name="_Toc714140022"/>
      <w:bookmarkStart w:id="2987" w:name="_Toc1727783377"/>
      <w:bookmarkStart w:id="2988" w:name="_Toc2025610339"/>
      <w:bookmarkStart w:id="2989" w:name="_Toc2735"/>
      <w:bookmarkStart w:id="2990" w:name="_Toc25527"/>
      <w:bookmarkStart w:id="2991" w:name="_Toc6592"/>
      <w:bookmarkStart w:id="2992" w:name="_Toc1432807827"/>
      <w:bookmarkStart w:id="2993" w:name="_Toc548"/>
      <w:bookmarkStart w:id="2994" w:name="_Toc7592"/>
      <w:bookmarkStart w:id="2995" w:name="_Toc10918"/>
      <w:bookmarkStart w:id="2996" w:name="_Toc504572697"/>
      <w:r>
        <w:t>存量IT基础设施现状</w:t>
      </w:r>
      <w:bookmarkEnd w:id="2965"/>
      <w:bookmarkEnd w:id="2966"/>
      <w:bookmarkEnd w:id="2967"/>
      <w:bookmarkEnd w:id="2968"/>
      <w:bookmarkEnd w:id="2969"/>
      <w:bookmarkEnd w:id="2970"/>
      <w:bookmarkEnd w:id="2971"/>
      <w:bookmarkEnd w:id="2972"/>
      <w:bookmarkEnd w:id="2973"/>
      <w:bookmarkEnd w:id="2974"/>
      <w:bookmarkEnd w:id="2975"/>
      <w:r>
        <w:rPr>
          <w:rFonts w:hint="eastAsia"/>
        </w:rPr>
        <w:t>分析</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pPr>
        <w:numPr>
          <w:ilvl w:val="255"/>
          <w:numId w:val="0"/>
        </w:numPr>
        <w:ind w:firstLine="560" w:firstLineChars="200"/>
        <w:rPr>
          <w:rFonts w:cs="Times New Roman"/>
        </w:rPr>
      </w:pPr>
      <w:r>
        <w:rPr>
          <w:rFonts w:cs="Times New Roman"/>
        </w:rPr>
        <w:t xml:space="preserve">信息技术基础设施被广泛定义为一组信息技术 </w:t>
      </w:r>
      <w:r>
        <w:rPr>
          <w:rFonts w:hint="eastAsia" w:cs="Times New Roman"/>
        </w:rPr>
        <w:t>（</w:t>
      </w:r>
      <w:r>
        <w:rPr>
          <w:rFonts w:cs="Times New Roman"/>
        </w:rPr>
        <w:t>IT</w:t>
      </w:r>
      <w:r>
        <w:rPr>
          <w:rFonts w:hint="eastAsia" w:cs="Times New Roman"/>
        </w:rPr>
        <w:t>）</w:t>
      </w:r>
      <w:r>
        <w:rPr>
          <w:rFonts w:cs="Times New Roman"/>
        </w:rPr>
        <w:t xml:space="preserve"> 组件，它们是 IT 服务的基础；通常是物理组件（计算机和网络硬件和设施），但也有各种软件和网络组件。</w:t>
      </w:r>
    </w:p>
    <w:p>
      <w:pPr>
        <w:numPr>
          <w:ilvl w:val="255"/>
          <w:numId w:val="0"/>
        </w:numPr>
        <w:ind w:firstLine="560" w:firstLineChars="200"/>
        <w:rPr>
          <w:rFonts w:cs="Times New Roman"/>
        </w:rPr>
      </w:pPr>
      <w:r>
        <w:rPr>
          <w:rFonts w:cs="Times New Roman"/>
        </w:rPr>
        <w:t>二所</w:t>
      </w:r>
      <w:r>
        <w:rPr>
          <w:rFonts w:hint="eastAsia" w:cs="Times New Roman"/>
        </w:rPr>
        <w:t>的</w:t>
      </w:r>
      <w:r>
        <w:rPr>
          <w:rFonts w:cs="Times New Roman"/>
        </w:rPr>
        <w:t>信息化建设</w:t>
      </w:r>
      <w:r>
        <w:rPr>
          <w:rFonts w:hint="eastAsia" w:cs="Times New Roman"/>
        </w:rPr>
        <w:t>已有</w:t>
      </w:r>
      <w:r>
        <w:rPr>
          <w:rFonts w:cs="Times New Roman"/>
        </w:rPr>
        <w:t>存量的基础设施</w:t>
      </w:r>
      <w:r>
        <w:rPr>
          <w:rFonts w:hint="eastAsia" w:cs="Times New Roman"/>
        </w:rPr>
        <w:t>，这些基础设施</w:t>
      </w:r>
      <w:r>
        <w:rPr>
          <w:rFonts w:cs="Times New Roman"/>
        </w:rPr>
        <w:t>主要分布在各办公园区的传统机房</w:t>
      </w:r>
      <w:r>
        <w:rPr>
          <w:rFonts w:hint="eastAsia" w:cs="Times New Roman"/>
        </w:rPr>
        <w:t>中。</w:t>
      </w:r>
      <w:r>
        <w:rPr>
          <w:rFonts w:cs="Times New Roman"/>
        </w:rPr>
        <w:t>本</w:t>
      </w:r>
      <w:r>
        <w:rPr>
          <w:rFonts w:hint="eastAsia" w:cs="Times New Roman"/>
        </w:rPr>
        <w:t>小节</w:t>
      </w:r>
      <w:r>
        <w:rPr>
          <w:rFonts w:cs="Times New Roman"/>
        </w:rPr>
        <w:t>主要从存量机房建设情况（包括服务器、数据存储、网络和安全等）、应用部署在各机房的分布情况、操作系统使用情况、数据库使用情况、机房管理和运维等方面进行分析。</w:t>
      </w:r>
    </w:p>
    <w:p>
      <w:pPr>
        <w:pStyle w:val="5"/>
        <w:ind w:firstLine="0"/>
      </w:pPr>
      <w:r>
        <w:rPr>
          <w:rFonts w:hint="eastAsia"/>
        </w:rPr>
        <w:t>存量IT基础设施建设现状分析</w:t>
      </w:r>
      <w:bookmarkEnd w:id="2889"/>
      <w:bookmarkEnd w:id="2890"/>
      <w:bookmarkEnd w:id="2891"/>
      <w:bookmarkEnd w:id="2892"/>
      <w:bookmarkEnd w:id="2893"/>
      <w:bookmarkEnd w:id="2894"/>
      <w:bookmarkEnd w:id="2895"/>
      <w:bookmarkEnd w:id="2896"/>
      <w:bookmarkEnd w:id="2897"/>
      <w:bookmarkEnd w:id="2898"/>
      <w:bookmarkEnd w:id="2899"/>
    </w:p>
    <w:p>
      <w:pPr>
        <w:pStyle w:val="6"/>
      </w:pPr>
      <w:r>
        <w:rPr>
          <w:rFonts w:hint="eastAsia"/>
        </w:rPr>
        <w:t>存量机房建设现状</w:t>
      </w:r>
    </w:p>
    <w:p>
      <w:pPr>
        <w:ind w:firstLine="560"/>
      </w:pPr>
      <w:r>
        <w:rPr>
          <w:rFonts w:hint="eastAsia"/>
        </w:rPr>
        <w:t>目前存量机房基础情况的统计情况如下所示（详见表4-4）：</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 xml:space="preserve">表 </w:t>
      </w:r>
      <w:r>
        <w:rPr>
          <w:rFonts w:hint="eastAsia" w:ascii="Times New Roman" w:hAnsi="Times New Roman" w:eastAsia="宋体" w:cs="Times New Roman"/>
          <w:sz w:val="24"/>
          <w:szCs w:val="24"/>
        </w:rPr>
        <w:t xml:space="preserve">4-4 </w:t>
      </w:r>
      <w:r>
        <w:rPr>
          <w:rFonts w:ascii="Times New Roman" w:hAnsi="Times New Roman" w:eastAsia="宋体" w:cs="Times New Roman"/>
          <w:sz w:val="24"/>
          <w:szCs w:val="24"/>
        </w:rPr>
        <w:t>存量机房建设现状表</w:t>
      </w:r>
    </w:p>
    <w:tbl>
      <w:tblPr>
        <w:tblStyle w:val="30"/>
        <w:tblW w:w="8426" w:type="dxa"/>
        <w:tblInd w:w="96" w:type="dxa"/>
        <w:tblLayout w:type="fixed"/>
        <w:tblCellMar>
          <w:top w:w="0" w:type="dxa"/>
          <w:left w:w="108" w:type="dxa"/>
          <w:bottom w:w="0" w:type="dxa"/>
          <w:right w:w="108" w:type="dxa"/>
        </w:tblCellMar>
      </w:tblPr>
      <w:tblGrid>
        <w:gridCol w:w="720"/>
        <w:gridCol w:w="1780"/>
        <w:gridCol w:w="1570"/>
        <w:gridCol w:w="1310"/>
        <w:gridCol w:w="1800"/>
        <w:gridCol w:w="1246"/>
      </w:tblGrid>
      <w:tr>
        <w:trPr>
          <w:trHeight w:val="810" w:hRule="atLeast"/>
          <w:tblHeader/>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序号</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机房名称</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服务器类型</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存储</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网络</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安全设备</w:t>
            </w:r>
          </w:p>
        </w:tc>
      </w:tr>
      <w:tr>
        <w:trPr>
          <w:trHeight w:val="131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盛隆大厦3楼机房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物理服务器、VM服务器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（财务数据备份）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r>
              <w:rPr>
                <w:rFonts w:cs="Times New Roman"/>
                <w:color w:val="000000"/>
                <w:kern w:val="0"/>
                <w:sz w:val="21"/>
                <w:szCs w:val="21"/>
                <w:lang w:bidi="ar"/>
              </w:rPr>
              <w:br w:type="textWrapping"/>
            </w:r>
            <w:r>
              <w:rPr>
                <w:rFonts w:cs="Times New Roman"/>
                <w:color w:val="000000"/>
                <w:kern w:val="0"/>
                <w:sz w:val="21"/>
                <w:szCs w:val="21"/>
                <w:lang w:bidi="ar"/>
              </w:rPr>
              <w:t>电信专线（银行）、财务专线</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81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2</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盛隆大厦8楼机房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物理服务器、VM服务器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1195"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3</w:t>
            </w:r>
          </w:p>
        </w:tc>
        <w:tc>
          <w:tcPr>
            <w:tcW w:w="178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盛隆大厦附楼1楼机房（空管公司机房）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物理服务器、VM服务器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66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178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盛隆大厦附楼办公楼2楼机房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33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5</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棕南大厦12楼</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33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6</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棕南大厦13楼</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33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7</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新津电子公司5楼机房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未知</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33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8</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白家机房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物理服务器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33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9</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自由小机房</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未知</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82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10</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科技处21楼办公室内</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PC台式机</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本地磁盘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（无备份）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办公内网</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无</w:t>
            </w:r>
          </w:p>
        </w:tc>
      </w:tr>
      <w:tr>
        <w:trPr>
          <w:trHeight w:val="83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11</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华为云</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云服务器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云硬盘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（云备份）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公有云网络</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hint="eastAsia" w:cs="Times New Roman"/>
                <w:color w:val="000000"/>
                <w:kern w:val="0"/>
                <w:sz w:val="21"/>
                <w:szCs w:val="21"/>
                <w:lang w:bidi="ar"/>
              </w:rPr>
              <w:t>华为</w:t>
            </w:r>
            <w:r>
              <w:rPr>
                <w:rFonts w:cs="Times New Roman"/>
                <w:color w:val="000000"/>
                <w:kern w:val="0"/>
                <w:sz w:val="21"/>
                <w:szCs w:val="21"/>
                <w:lang w:bidi="ar"/>
              </w:rPr>
              <w:t>云安全</w:t>
            </w:r>
          </w:p>
        </w:tc>
      </w:tr>
      <w:tr>
        <w:trPr>
          <w:trHeight w:val="82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12</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百度云</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云服务器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云硬盘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（云备份）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公有云网络、xx专线</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hint="eastAsia" w:cs="Times New Roman"/>
                <w:color w:val="000000"/>
                <w:kern w:val="0"/>
                <w:sz w:val="21"/>
                <w:szCs w:val="21"/>
                <w:lang w:bidi="ar"/>
              </w:rPr>
              <w:t>百度</w:t>
            </w:r>
            <w:r>
              <w:rPr>
                <w:rFonts w:cs="Times New Roman"/>
                <w:color w:val="000000"/>
                <w:kern w:val="0"/>
                <w:sz w:val="21"/>
                <w:szCs w:val="21"/>
                <w:lang w:bidi="ar"/>
              </w:rPr>
              <w:t>云安全</w:t>
            </w:r>
          </w:p>
        </w:tc>
      </w:tr>
      <w:tr>
        <w:trPr>
          <w:trHeight w:val="820" w:hRule="atLeast"/>
        </w:trPr>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13</w:t>
            </w:r>
          </w:p>
        </w:tc>
        <w:tc>
          <w:tcPr>
            <w:tcW w:w="17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hint="eastAsia"/>
                <w:sz w:val="21"/>
                <w:szCs w:val="21"/>
                <w:lang w:bidi="ar"/>
              </w:rPr>
              <w:t>民航科技创新示范区数据中心</w:t>
            </w:r>
          </w:p>
        </w:tc>
        <w:tc>
          <w:tcPr>
            <w:tcW w:w="1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hint="eastAsia"/>
                <w:sz w:val="21"/>
                <w:szCs w:val="21"/>
                <w:lang w:bidi="ar"/>
              </w:rPr>
              <w:t>云服务器</w:t>
            </w:r>
          </w:p>
        </w:tc>
        <w:tc>
          <w:tcPr>
            <w:tcW w:w="1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云硬盘</w:t>
            </w:r>
          </w:p>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（云备份）</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私有云网络</w:t>
            </w:r>
          </w:p>
        </w:tc>
        <w:tc>
          <w:tcPr>
            <w:tcW w:w="12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华为云安全设备、深信服安全设备</w:t>
            </w:r>
          </w:p>
        </w:tc>
      </w:tr>
    </w:tbl>
    <w:p>
      <w:pPr>
        <w:numPr>
          <w:ilvl w:val="255"/>
          <w:numId w:val="0"/>
        </w:numPr>
        <w:ind w:firstLine="561" w:firstLineChars="200"/>
        <w:rPr>
          <w:rFonts w:ascii="宋体" w:hAnsi="宋体" w:cs="宋体"/>
          <w:b/>
          <w:bCs/>
        </w:rPr>
      </w:pPr>
      <w:r>
        <w:rPr>
          <w:rFonts w:hint="eastAsia" w:ascii="宋体" w:hAnsi="宋体" w:cs="宋体"/>
          <w:b/>
          <w:bCs/>
        </w:rPr>
        <w:t>在机房建设方面，</w:t>
      </w:r>
      <w:r>
        <w:rPr>
          <w:rFonts w:hint="eastAsia" w:ascii="宋体" w:hAnsi="宋体" w:cs="宋体"/>
        </w:rPr>
        <w:t>存量机房的建设比较分散，包括公有云在内的十几个机房或云平台，机房的建设缺乏统一规划。主要由各部门或单位根据自身实际需求进行申请建设和独立维护，导致机房建设的质量参差不齐，机房的运维能力也相对较弱。但是目前建设中的民航创新示范区数据中心基本解决上述问题。</w:t>
      </w:r>
    </w:p>
    <w:p>
      <w:pPr>
        <w:numPr>
          <w:ilvl w:val="255"/>
          <w:numId w:val="0"/>
        </w:numPr>
        <w:ind w:firstLine="561" w:firstLineChars="200"/>
        <w:rPr>
          <w:rFonts w:ascii="宋体" w:hAnsi="宋体" w:cs="宋体"/>
        </w:rPr>
      </w:pPr>
      <w:r>
        <w:rPr>
          <w:rFonts w:hint="eastAsia" w:ascii="宋体" w:hAnsi="宋体" w:cs="宋体"/>
          <w:b/>
          <w:bCs/>
        </w:rPr>
        <w:t>在服务器方面，</w:t>
      </w:r>
      <w:r>
        <w:rPr>
          <w:rFonts w:hint="eastAsia" w:ascii="宋体" w:hAnsi="宋体" w:cs="宋体"/>
        </w:rPr>
        <w:t>存量的本地机房主要以物理服务器和</w:t>
      </w:r>
      <w:r>
        <w:rPr>
          <w:rFonts w:cs="Times New Roman"/>
        </w:rPr>
        <w:t>VM</w:t>
      </w:r>
      <w:r>
        <w:rPr>
          <w:rFonts w:hint="eastAsia" w:ascii="宋体" w:hAnsi="宋体" w:cs="宋体"/>
        </w:rPr>
        <w:t>服务器为主，在公有云环境中，既使用云平台提供的云服务器，也存在直接使用普通台式机作为服务器的情况。大部分应用会直接在服务器上进行单机部署。</w:t>
      </w:r>
    </w:p>
    <w:p>
      <w:pPr>
        <w:numPr>
          <w:ilvl w:val="255"/>
          <w:numId w:val="0"/>
        </w:numPr>
        <w:ind w:firstLine="561" w:firstLineChars="200"/>
        <w:rPr>
          <w:rFonts w:ascii="宋体" w:hAnsi="宋体" w:cs="宋体"/>
        </w:rPr>
      </w:pPr>
      <w:r>
        <w:rPr>
          <w:rFonts w:hint="eastAsia" w:ascii="宋体" w:hAnsi="宋体" w:cs="宋体"/>
          <w:b/>
          <w:bCs/>
        </w:rPr>
        <w:t>在数据存储方面，</w:t>
      </w:r>
      <w:r>
        <w:rPr>
          <w:rFonts w:hint="eastAsia" w:ascii="宋体" w:hAnsi="宋体" w:cs="宋体"/>
        </w:rPr>
        <w:t>本地机房的数据主要是存储在应用部署服务器的本地磁盘中，而公有云则使用云平台提供的云硬盘进行数据存储。本地机房的数据除了财务数据外，其它应用的数据基本没有备份，而使用公有云的系统主要利用云平台提供的云备份能力进行数据备份。</w:t>
      </w:r>
    </w:p>
    <w:p>
      <w:pPr>
        <w:numPr>
          <w:ilvl w:val="255"/>
          <w:numId w:val="0"/>
        </w:numPr>
        <w:ind w:firstLine="561" w:firstLineChars="200"/>
        <w:rPr>
          <w:rFonts w:cs="Times New Roman"/>
        </w:rPr>
      </w:pPr>
      <w:r>
        <w:rPr>
          <w:rFonts w:hint="eastAsia" w:ascii="宋体" w:hAnsi="宋体" w:cs="宋体"/>
          <w:b/>
          <w:bCs/>
        </w:rPr>
        <w:t>在网络建设方面，</w:t>
      </w:r>
      <w:r>
        <w:rPr>
          <w:rFonts w:cs="Times New Roman"/>
        </w:rPr>
        <w:t>本地机房主要接入办公区内部网络，大部分应用系统仅提供内部访问能力。二所门户网站和资料查询系统（万方+知网）部署在盛隆大厦3楼机房，需要提供外网访问能力。另外，由于财务系统需要与中央及民航局财务系统、银行系统进行对接，安全性要求较高，盛隆大厦3楼机房建设了财务专线和银行专线，通过专线实现网络的互通。无人机中心的相关应用比较敏感，也通过云专线与服务方的网络进行打通。</w:t>
      </w:r>
    </w:p>
    <w:p>
      <w:pPr>
        <w:numPr>
          <w:ilvl w:val="255"/>
          <w:numId w:val="0"/>
        </w:numPr>
        <w:ind w:firstLine="561" w:firstLineChars="200"/>
        <w:rPr>
          <w:rFonts w:ascii="宋体" w:hAnsi="宋体" w:cs="宋体"/>
        </w:rPr>
      </w:pPr>
      <w:r>
        <w:rPr>
          <w:rFonts w:hint="eastAsia" w:ascii="宋体" w:hAnsi="宋体" w:cs="宋体"/>
          <w:b/>
          <w:bCs/>
        </w:rPr>
        <w:t>在安全方面，</w:t>
      </w:r>
      <w:r>
        <w:rPr>
          <w:rFonts w:hint="eastAsia" w:ascii="宋体" w:hAnsi="宋体" w:cs="宋体"/>
        </w:rPr>
        <w:t>本地机房并未为机房本身配置专门的安全设备，对于需要提供外网服务的平台，例如二所官网，在敏感时期，出于安全考虑需要手动关停以确保意外发生。但是目前建设中的民航创新示范区云平台已经具备完善的安全防御体系，包括：云抗</w:t>
      </w:r>
      <w:r>
        <w:rPr>
          <w:rFonts w:ascii="宋体" w:hAnsi="宋体" w:cs="宋体"/>
        </w:rPr>
        <w:t>DDoS、云WAF、SCDN、串联安全产品、旁路安全产品、终端安全产品，实现了混合云多重安全防御体系，强化了云平台一体化安全运营。</w:t>
      </w:r>
    </w:p>
    <w:p>
      <w:pPr>
        <w:pStyle w:val="6"/>
      </w:pPr>
      <w:r>
        <w:rPr>
          <w:rFonts w:hint="eastAsia"/>
        </w:rPr>
        <w:t>存量应用部署分布现状</w:t>
      </w:r>
    </w:p>
    <w:p>
      <w:pPr>
        <w:ind w:firstLine="560"/>
      </w:pPr>
      <w:r>
        <w:rPr>
          <w:rFonts w:hint="eastAsia"/>
        </w:rPr>
        <w:t>存量应用在各机房的部署情况统计如下所示（详见表4-5）：</w:t>
      </w:r>
    </w:p>
    <w:p>
      <w:pPr>
        <w:ind w:firstLine="0" w:firstLineChars="0"/>
        <w:jc w:val="center"/>
        <w:rPr>
          <w:sz w:val="24"/>
          <w:szCs w:val="21"/>
        </w:rPr>
      </w:pPr>
      <w:r>
        <w:rPr>
          <w:rFonts w:hint="eastAsia"/>
          <w:sz w:val="24"/>
          <w:szCs w:val="21"/>
        </w:rPr>
        <w:t xml:space="preserve">表4-5 </w:t>
      </w:r>
      <w:r>
        <w:rPr>
          <w:rFonts w:hint="eastAsia"/>
          <w:sz w:val="24"/>
          <w:szCs w:val="21"/>
          <w:lang w:val="en-US" w:eastAsia="zh-CN"/>
        </w:rPr>
        <w:t>主要</w:t>
      </w:r>
      <w:r>
        <w:rPr>
          <w:rFonts w:hint="eastAsia"/>
          <w:sz w:val="24"/>
          <w:szCs w:val="21"/>
        </w:rPr>
        <w:t>存量应用部署现状</w:t>
      </w:r>
    </w:p>
    <w:tbl>
      <w:tblPr>
        <w:tblStyle w:val="30"/>
        <w:tblW w:w="8358" w:type="dxa"/>
        <w:tblInd w:w="96" w:type="dxa"/>
        <w:tblLayout w:type="fixed"/>
        <w:tblCellMar>
          <w:top w:w="0" w:type="dxa"/>
          <w:left w:w="108" w:type="dxa"/>
          <w:bottom w:w="0" w:type="dxa"/>
          <w:right w:w="108" w:type="dxa"/>
        </w:tblCellMar>
      </w:tblPr>
      <w:tblGrid>
        <w:gridCol w:w="758"/>
        <w:gridCol w:w="1840"/>
        <w:gridCol w:w="5760"/>
      </w:tblGrid>
      <w:tr>
        <w:trPr>
          <w:trHeight w:val="624"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序号</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机房名称</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部署应用</w:t>
            </w:r>
          </w:p>
        </w:tc>
      </w:tr>
      <w:tr>
        <w:trPr>
          <w:trHeight w:val="297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盛隆大厦3楼机房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采购部：</w:t>
            </w:r>
            <w:r>
              <w:rPr>
                <w:rFonts w:cs="Times New Roman"/>
                <w:color w:val="000000"/>
                <w:kern w:val="0"/>
                <w:sz w:val="21"/>
                <w:szCs w:val="21"/>
                <w:lang w:bidi="ar"/>
              </w:rPr>
              <w:t>经济合同（协议）审核管理信息系统</w:t>
            </w:r>
            <w:r>
              <w:rPr>
                <w:rFonts w:cs="Times New Roman"/>
                <w:color w:val="000000"/>
                <w:kern w:val="0"/>
                <w:sz w:val="21"/>
                <w:szCs w:val="21"/>
                <w:lang w:bidi="ar"/>
              </w:rPr>
              <w:br w:type="textWrapping"/>
            </w:r>
            <w:r>
              <w:rPr>
                <w:rFonts w:cs="Times New Roman"/>
                <w:b/>
                <w:bCs/>
                <w:color w:val="000000"/>
                <w:kern w:val="0"/>
                <w:sz w:val="21"/>
                <w:szCs w:val="21"/>
                <w:lang w:bidi="ar"/>
              </w:rPr>
              <w:t>财务处：</w:t>
            </w:r>
            <w:r>
              <w:rPr>
                <w:rFonts w:cs="Times New Roman"/>
                <w:color w:val="000000"/>
                <w:kern w:val="0"/>
                <w:sz w:val="21"/>
                <w:szCs w:val="21"/>
                <w:lang w:bidi="ar"/>
              </w:rPr>
              <w:t>民航二所预算财务信息管理系统</w:t>
            </w:r>
            <w:r>
              <w:rPr>
                <w:rFonts w:hint="eastAsia" w:cs="Times New Roman"/>
                <w:color w:val="000000"/>
                <w:kern w:val="0"/>
                <w:sz w:val="21"/>
                <w:szCs w:val="21"/>
                <w:lang w:bidi="ar"/>
              </w:rPr>
              <w:t>（</w:t>
            </w:r>
            <w:r>
              <w:rPr>
                <w:rFonts w:cs="Times New Roman"/>
                <w:color w:val="000000"/>
                <w:kern w:val="0"/>
                <w:sz w:val="21"/>
                <w:szCs w:val="21"/>
                <w:lang w:bidi="ar"/>
              </w:rPr>
              <w:t>事业</w:t>
            </w:r>
            <w:r>
              <w:rPr>
                <w:rFonts w:hint="eastAsia" w:cs="Times New Roman"/>
                <w:color w:val="000000"/>
                <w:kern w:val="0"/>
                <w:sz w:val="21"/>
                <w:szCs w:val="21"/>
                <w:lang w:bidi="ar"/>
              </w:rPr>
              <w:t>）</w:t>
            </w:r>
            <w:r>
              <w:rPr>
                <w:rFonts w:cs="Times New Roman"/>
                <w:color w:val="000000"/>
                <w:kern w:val="0"/>
                <w:sz w:val="21"/>
                <w:szCs w:val="21"/>
                <w:lang w:bidi="ar"/>
              </w:rPr>
              <w:t>、民航二所预算财务信息管理系统</w:t>
            </w:r>
            <w:r>
              <w:rPr>
                <w:rFonts w:hint="eastAsia" w:cs="Times New Roman"/>
                <w:color w:val="000000"/>
                <w:kern w:val="0"/>
                <w:sz w:val="21"/>
                <w:szCs w:val="21"/>
                <w:lang w:bidi="ar"/>
              </w:rPr>
              <w:t>（</w:t>
            </w:r>
            <w:r>
              <w:rPr>
                <w:rFonts w:cs="Times New Roman"/>
                <w:color w:val="000000"/>
                <w:kern w:val="0"/>
                <w:sz w:val="21"/>
                <w:szCs w:val="21"/>
                <w:lang w:bidi="ar"/>
              </w:rPr>
              <w:t>企业</w:t>
            </w:r>
            <w:r>
              <w:rPr>
                <w:rFonts w:hint="eastAsia" w:cs="Times New Roman"/>
                <w:color w:val="000000"/>
                <w:kern w:val="0"/>
                <w:sz w:val="21"/>
                <w:szCs w:val="21"/>
                <w:lang w:bidi="ar"/>
              </w:rPr>
              <w:t>）</w:t>
            </w:r>
            <w:r>
              <w:rPr>
                <w:rFonts w:cs="Times New Roman"/>
                <w:color w:val="000000"/>
                <w:kern w:val="0"/>
                <w:sz w:val="21"/>
                <w:szCs w:val="21"/>
                <w:lang w:bidi="ar"/>
              </w:rPr>
              <w:t>、空管公司预算财务信息管理系统、六维公司预算财务信息管理系统、库存管理系统</w:t>
            </w:r>
            <w:r>
              <w:rPr>
                <w:rFonts w:cs="Times New Roman"/>
                <w:color w:val="000000"/>
                <w:kern w:val="0"/>
                <w:sz w:val="21"/>
                <w:szCs w:val="21"/>
                <w:lang w:bidi="ar"/>
              </w:rPr>
              <w:br w:type="textWrapping"/>
            </w:r>
            <w:r>
              <w:rPr>
                <w:rFonts w:cs="Times New Roman"/>
                <w:b/>
                <w:bCs/>
                <w:color w:val="000000"/>
                <w:kern w:val="0"/>
                <w:sz w:val="21"/>
                <w:szCs w:val="21"/>
                <w:lang w:bidi="ar"/>
              </w:rPr>
              <w:t>客服中心：</w:t>
            </w:r>
            <w:r>
              <w:rPr>
                <w:rFonts w:hint="eastAsia" w:cs="Times New Roman"/>
                <w:b w:val="0"/>
                <w:bCs w:val="0"/>
                <w:color w:val="000000"/>
                <w:kern w:val="0"/>
                <w:sz w:val="21"/>
                <w:szCs w:val="21"/>
                <w:lang w:bidi="ar"/>
              </w:rPr>
              <w:t>旧版</w:t>
            </w:r>
            <w:r>
              <w:rPr>
                <w:rFonts w:cs="Times New Roman"/>
                <w:color w:val="000000"/>
                <w:kern w:val="0"/>
                <w:sz w:val="21"/>
                <w:szCs w:val="21"/>
                <w:lang w:bidi="ar"/>
              </w:rPr>
              <w:t>OA办公系统、腾讯通</w:t>
            </w:r>
            <w:r>
              <w:rPr>
                <w:rFonts w:cs="Times New Roman"/>
                <w:color w:val="000000"/>
                <w:kern w:val="0"/>
                <w:sz w:val="21"/>
                <w:szCs w:val="21"/>
                <w:lang w:bidi="ar"/>
              </w:rPr>
              <w:br w:type="textWrapping"/>
            </w:r>
            <w:r>
              <w:rPr>
                <w:rFonts w:cs="Times New Roman"/>
                <w:b/>
                <w:bCs/>
                <w:color w:val="000000"/>
                <w:kern w:val="0"/>
                <w:sz w:val="21"/>
                <w:szCs w:val="21"/>
                <w:lang w:bidi="ar"/>
              </w:rPr>
              <w:t>文宣部：</w:t>
            </w:r>
            <w:r>
              <w:rPr>
                <w:rFonts w:cs="Times New Roman"/>
                <w:color w:val="000000"/>
                <w:kern w:val="0"/>
                <w:sz w:val="21"/>
                <w:szCs w:val="21"/>
                <w:lang w:bidi="ar"/>
              </w:rPr>
              <w:t>二所门户网站、资料查询系统（万方+知网）</w:t>
            </w:r>
            <w:r>
              <w:rPr>
                <w:rFonts w:cs="Times New Roman"/>
                <w:color w:val="000000"/>
                <w:kern w:val="0"/>
                <w:sz w:val="21"/>
                <w:szCs w:val="21"/>
                <w:lang w:bidi="ar"/>
              </w:rPr>
              <w:br w:type="textWrapping"/>
            </w:r>
            <w:r>
              <w:rPr>
                <w:rFonts w:cs="Times New Roman"/>
                <w:b/>
                <w:bCs/>
                <w:color w:val="000000"/>
                <w:kern w:val="0"/>
                <w:sz w:val="21"/>
                <w:szCs w:val="21"/>
                <w:lang w:bidi="ar"/>
              </w:rPr>
              <w:t>人事处：</w:t>
            </w:r>
            <w:r>
              <w:rPr>
                <w:rFonts w:cs="Times New Roman"/>
                <w:color w:val="000000"/>
                <w:kern w:val="0"/>
                <w:sz w:val="21"/>
                <w:szCs w:val="21"/>
                <w:lang w:bidi="ar"/>
              </w:rPr>
              <w:t>人事系统</w:t>
            </w:r>
            <w:r>
              <w:rPr>
                <w:rFonts w:cs="Times New Roman"/>
                <w:color w:val="000000"/>
                <w:kern w:val="0"/>
                <w:sz w:val="21"/>
                <w:szCs w:val="21"/>
                <w:lang w:bidi="ar"/>
              </w:rPr>
              <w:br w:type="textWrapping"/>
            </w:r>
            <w:r>
              <w:rPr>
                <w:rFonts w:cs="Times New Roman"/>
                <w:b/>
                <w:bCs/>
                <w:color w:val="000000"/>
                <w:kern w:val="0"/>
                <w:sz w:val="21"/>
                <w:szCs w:val="21"/>
                <w:lang w:bidi="ar"/>
              </w:rPr>
              <w:t>指挥部：</w:t>
            </w:r>
            <w:r>
              <w:rPr>
                <w:rFonts w:cs="Times New Roman"/>
                <w:color w:val="000000"/>
                <w:kern w:val="0"/>
                <w:sz w:val="21"/>
                <w:szCs w:val="21"/>
                <w:lang w:bidi="ar"/>
              </w:rPr>
              <w:t>项目管理系统</w:t>
            </w:r>
            <w:r>
              <w:rPr>
                <w:rFonts w:cs="Times New Roman"/>
                <w:color w:val="000000"/>
                <w:kern w:val="0"/>
                <w:sz w:val="21"/>
                <w:szCs w:val="21"/>
                <w:lang w:bidi="ar"/>
              </w:rPr>
              <w:br w:type="textWrapping"/>
            </w:r>
            <w:r>
              <w:rPr>
                <w:rFonts w:cs="Times New Roman"/>
                <w:b/>
                <w:bCs/>
                <w:color w:val="000000"/>
                <w:kern w:val="0"/>
                <w:sz w:val="21"/>
                <w:szCs w:val="21"/>
                <w:lang w:bidi="ar"/>
              </w:rPr>
              <w:t>后勤服务中心：</w:t>
            </w:r>
            <w:r>
              <w:rPr>
                <w:rFonts w:cs="Times New Roman"/>
                <w:color w:val="000000"/>
                <w:kern w:val="0"/>
                <w:sz w:val="21"/>
                <w:szCs w:val="21"/>
                <w:lang w:bidi="ar"/>
              </w:rPr>
              <w:t>监控系统、食堂收费系统、电话系统</w:t>
            </w:r>
          </w:p>
        </w:tc>
      </w:tr>
      <w:tr>
        <w:trPr>
          <w:trHeight w:val="99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2</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盛隆大厦8楼机房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空管公司：</w:t>
            </w:r>
            <w:r>
              <w:rPr>
                <w:rFonts w:cs="Times New Roman"/>
                <w:color w:val="000000"/>
                <w:kern w:val="0"/>
                <w:sz w:val="21"/>
                <w:szCs w:val="21"/>
                <w:lang w:bidi="ar"/>
              </w:rPr>
              <w:t>文档及代码管理平台、深度学习系统、AI训练验证平台、多点定位测试平台、飞行数据交互中心开发自测平台</w:t>
            </w:r>
            <w:r>
              <w:rPr>
                <w:rFonts w:cs="Times New Roman"/>
                <w:color w:val="000000"/>
                <w:kern w:val="0"/>
                <w:sz w:val="21"/>
                <w:szCs w:val="21"/>
                <w:lang w:bidi="ar"/>
              </w:rPr>
              <w:br w:type="textWrapping"/>
            </w:r>
            <w:r>
              <w:rPr>
                <w:rFonts w:cs="Times New Roman"/>
                <w:b/>
                <w:bCs/>
                <w:color w:val="000000"/>
                <w:kern w:val="0"/>
                <w:sz w:val="21"/>
                <w:szCs w:val="21"/>
                <w:lang w:bidi="ar"/>
              </w:rPr>
              <w:t>无人机中心：</w:t>
            </w:r>
            <w:r>
              <w:rPr>
                <w:rFonts w:cs="Times New Roman"/>
                <w:color w:val="000000"/>
                <w:kern w:val="0"/>
                <w:sz w:val="21"/>
                <w:szCs w:val="21"/>
                <w:lang w:bidi="ar"/>
              </w:rPr>
              <w:t>数据处理平台</w:t>
            </w:r>
          </w:p>
        </w:tc>
      </w:tr>
      <w:tr>
        <w:trPr>
          <w:trHeight w:val="132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3</w:t>
            </w:r>
          </w:p>
        </w:tc>
        <w:tc>
          <w:tcPr>
            <w:tcW w:w="18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盛隆大厦附楼1楼机房（空管公司机房）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空管公司：</w:t>
            </w:r>
            <w:r>
              <w:rPr>
                <w:rFonts w:cs="Times New Roman"/>
                <w:color w:val="000000"/>
                <w:kern w:val="0"/>
                <w:sz w:val="21"/>
                <w:szCs w:val="21"/>
                <w:lang w:bidi="ar"/>
              </w:rPr>
              <w:t>重要资料存储、编译平台、开发人员编译平台、开发人员测试平台、自动化系统测试平台、ITWR测试平台、场监系统测试平台、缺陷/配置管理系统、远程办公平台、雷达模拟机测试平台、</w:t>
            </w:r>
            <w:r>
              <w:rPr>
                <w:rFonts w:hint="eastAsia" w:cs="Times New Roman"/>
                <w:color w:val="000000"/>
                <w:kern w:val="0"/>
                <w:sz w:val="21"/>
                <w:szCs w:val="21"/>
                <w:lang w:bidi="ar"/>
              </w:rPr>
              <w:t>其他系统</w:t>
            </w:r>
            <w:r>
              <w:rPr>
                <w:rFonts w:cs="Times New Roman"/>
                <w:color w:val="000000"/>
                <w:kern w:val="0"/>
                <w:sz w:val="21"/>
                <w:szCs w:val="21"/>
                <w:lang w:bidi="ar"/>
              </w:rPr>
              <w:t>补充测试平台</w:t>
            </w:r>
          </w:p>
        </w:tc>
      </w:tr>
      <w:tr>
        <w:trPr>
          <w:trHeight w:val="66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18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盛隆大厦附楼办公楼2楼机房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空管所：</w:t>
            </w:r>
            <w:r>
              <w:rPr>
                <w:rFonts w:cs="Times New Roman"/>
                <w:color w:val="000000"/>
                <w:kern w:val="0"/>
                <w:sz w:val="21"/>
                <w:szCs w:val="21"/>
                <w:lang w:bidi="ar"/>
              </w:rPr>
              <w:t>共享存储系统</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5</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棕南大厦12楼</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后勤服务中心：</w:t>
            </w:r>
            <w:r>
              <w:rPr>
                <w:rFonts w:cs="Times New Roman"/>
                <w:color w:val="000000"/>
                <w:kern w:val="0"/>
                <w:sz w:val="21"/>
                <w:szCs w:val="21"/>
                <w:lang w:bidi="ar"/>
              </w:rPr>
              <w:t>门禁系统</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6</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棕南大厦13楼</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六维公司：</w:t>
            </w:r>
            <w:r>
              <w:rPr>
                <w:rFonts w:cs="Times New Roman"/>
                <w:color w:val="000000"/>
                <w:kern w:val="0"/>
                <w:sz w:val="21"/>
                <w:szCs w:val="21"/>
                <w:lang w:bidi="ar"/>
              </w:rPr>
              <w:t>SRM系统、ERP系统</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7</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新津电子公司5楼机房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未知</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8</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白家机房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cs="Times New Roman"/>
                <w:b/>
                <w:bCs/>
                <w:color w:val="000000"/>
                <w:sz w:val="21"/>
                <w:szCs w:val="21"/>
              </w:rPr>
            </w:pPr>
            <w:r>
              <w:rPr>
                <w:rFonts w:cs="Times New Roman"/>
                <w:b/>
                <w:bCs/>
                <w:color w:val="000000"/>
                <w:kern w:val="0"/>
                <w:sz w:val="21"/>
                <w:szCs w:val="21"/>
                <w:lang w:bidi="ar"/>
              </w:rPr>
              <w:t>北斗公司：</w:t>
            </w:r>
            <w:r>
              <w:rPr>
                <w:rFonts w:cs="Times New Roman"/>
                <w:color w:val="000000"/>
                <w:kern w:val="0"/>
                <w:sz w:val="21"/>
                <w:szCs w:val="21"/>
                <w:lang w:bidi="ar"/>
              </w:rPr>
              <w:t>通用航空北斗飞行动态信息服务平台等</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9</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自由小机房</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cs="Times New Roman"/>
                <w:b/>
                <w:bCs/>
                <w:color w:val="000000"/>
                <w:sz w:val="21"/>
                <w:szCs w:val="21"/>
              </w:rPr>
            </w:pPr>
            <w:r>
              <w:rPr>
                <w:rFonts w:cs="Times New Roman"/>
                <w:b/>
                <w:bCs/>
                <w:color w:val="000000"/>
                <w:kern w:val="0"/>
                <w:sz w:val="21"/>
                <w:szCs w:val="21"/>
                <w:lang w:bidi="ar"/>
              </w:rPr>
              <w:t>通航所：</w:t>
            </w:r>
            <w:r>
              <w:rPr>
                <w:rFonts w:cs="Times New Roman"/>
                <w:color w:val="000000"/>
                <w:kern w:val="0"/>
                <w:sz w:val="21"/>
                <w:szCs w:val="21"/>
                <w:lang w:bidi="ar"/>
              </w:rPr>
              <w:t>信息化中控系统</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10</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科技处21楼办公室内</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科技处：</w:t>
            </w:r>
            <w:r>
              <w:rPr>
                <w:rFonts w:cs="Times New Roman"/>
                <w:color w:val="000000"/>
                <w:kern w:val="0"/>
                <w:sz w:val="21"/>
                <w:szCs w:val="21"/>
                <w:lang w:bidi="ar"/>
              </w:rPr>
              <w:t>科研管理系统</w:t>
            </w:r>
          </w:p>
        </w:tc>
      </w:tr>
      <w:tr>
        <w:trPr>
          <w:trHeight w:val="33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11</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华为云</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北斗公司：</w:t>
            </w:r>
            <w:r>
              <w:rPr>
                <w:rFonts w:cs="Times New Roman"/>
                <w:color w:val="000000"/>
                <w:kern w:val="0"/>
                <w:sz w:val="21"/>
                <w:szCs w:val="21"/>
                <w:lang w:bidi="ar"/>
              </w:rPr>
              <w:t>通用航空北斗飞行动态信息服务平台等</w:t>
            </w:r>
          </w:p>
        </w:tc>
      </w:tr>
      <w:tr>
        <w:trPr>
          <w:trHeight w:val="660" w:hRule="atLeast"/>
          <w:tblHeader/>
        </w:trPr>
        <w:tc>
          <w:tcPr>
            <w:tcW w:w="7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12</w:t>
            </w:r>
          </w:p>
        </w:tc>
        <w:tc>
          <w:tcPr>
            <w:tcW w:w="18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百度云</w:t>
            </w:r>
          </w:p>
        </w:tc>
        <w:tc>
          <w:tcPr>
            <w:tcW w:w="57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无人机中心：</w:t>
            </w:r>
            <w:r>
              <w:rPr>
                <w:rFonts w:cs="Times New Roman"/>
                <w:color w:val="000000"/>
                <w:kern w:val="0"/>
                <w:sz w:val="21"/>
                <w:szCs w:val="21"/>
                <w:lang w:bidi="ar"/>
              </w:rPr>
              <w:t>UTMiSS</w:t>
            </w:r>
          </w:p>
        </w:tc>
      </w:tr>
    </w:tbl>
    <w:p>
      <w:pPr>
        <w:ind w:firstLine="560"/>
      </w:pPr>
      <w:r>
        <w:rPr>
          <w:rFonts w:hint="eastAsia"/>
        </w:rPr>
        <w:t>在目前能统计到的存量应用当中，大部分职能系统部署在盛隆大厦3楼机房，所属企业如空管公司、六维公司和电子公司有规划独立的机房进行集中的应用部署，需要对客户提供服务的关键应用</w:t>
      </w:r>
      <w:r>
        <w:rPr>
          <w:rFonts w:hint="eastAsia"/>
          <w:lang w:eastAsia="zh-CN"/>
        </w:rPr>
        <w:t>（</w:t>
      </w:r>
      <w:r>
        <w:rPr>
          <w:rFonts w:hint="eastAsia"/>
        </w:rPr>
        <w:t>比如北斗公司的通用航空北斗飞行动态信息服务平台和无人机中心的UTMiSS平台</w:t>
      </w:r>
      <w:r>
        <w:rPr>
          <w:rFonts w:hint="eastAsia"/>
          <w:lang w:eastAsia="zh-CN"/>
        </w:rPr>
        <w:t>）</w:t>
      </w:r>
      <w:r>
        <w:rPr>
          <w:rFonts w:hint="eastAsia"/>
        </w:rPr>
        <w:t>则部署在公有云平台上。</w:t>
      </w:r>
    </w:p>
    <w:p>
      <w:pPr>
        <w:pStyle w:val="6"/>
      </w:pPr>
      <w:r>
        <w:rPr>
          <w:rFonts w:hint="eastAsia"/>
        </w:rPr>
        <w:t>服务器操作系统现状</w:t>
      </w:r>
    </w:p>
    <w:p>
      <w:pPr>
        <w:ind w:firstLine="560"/>
        <w:rPr>
          <w:b/>
          <w:bCs/>
        </w:rPr>
      </w:pPr>
      <w:r>
        <w:rPr>
          <w:rFonts w:hint="eastAsia"/>
        </w:rPr>
        <w:t>服务器操作系统情况统计如下所示（详见表4-6）：</w:t>
      </w:r>
    </w:p>
    <w:p>
      <w:pPr>
        <w:ind w:firstLine="0" w:firstLineChars="0"/>
        <w:jc w:val="center"/>
        <w:rPr>
          <w:sz w:val="24"/>
          <w:szCs w:val="21"/>
        </w:rPr>
      </w:pPr>
      <w:r>
        <w:rPr>
          <w:rFonts w:hint="eastAsia"/>
          <w:sz w:val="24"/>
          <w:szCs w:val="21"/>
        </w:rPr>
        <w:t>表4-6 服务器操作系统现状</w:t>
      </w:r>
    </w:p>
    <w:tbl>
      <w:tblPr>
        <w:tblStyle w:val="30"/>
        <w:tblW w:w="8350" w:type="dxa"/>
        <w:tblInd w:w="96" w:type="dxa"/>
        <w:tblLayout w:type="fixed"/>
        <w:tblCellMar>
          <w:top w:w="0" w:type="dxa"/>
          <w:left w:w="108" w:type="dxa"/>
          <w:bottom w:w="0" w:type="dxa"/>
          <w:right w:w="108" w:type="dxa"/>
        </w:tblCellMar>
      </w:tblPr>
      <w:tblGrid>
        <w:gridCol w:w="510"/>
        <w:gridCol w:w="1090"/>
        <w:gridCol w:w="2410"/>
        <w:gridCol w:w="4340"/>
      </w:tblGrid>
      <w:tr>
        <w:trPr>
          <w:trHeight w:val="482" w:hRule="atLeast"/>
          <w:tblHeader/>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序号</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操作系统名称</w:t>
            </w:r>
          </w:p>
        </w:tc>
        <w:tc>
          <w:tcPr>
            <w:tcW w:w="24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操作系统版本</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应用</w:t>
            </w:r>
          </w:p>
        </w:tc>
      </w:tr>
      <w:tr>
        <w:trPr>
          <w:trHeight w:val="726" w:hRule="atLeast"/>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Windows Server</w:t>
            </w:r>
          </w:p>
        </w:tc>
        <w:tc>
          <w:tcPr>
            <w:tcW w:w="24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color w:val="000000"/>
                <w:sz w:val="21"/>
                <w:szCs w:val="21"/>
              </w:rPr>
            </w:pPr>
            <w:r>
              <w:rPr>
                <w:rFonts w:cs="Times New Roman"/>
                <w:color w:val="000000"/>
                <w:kern w:val="0"/>
                <w:sz w:val="21"/>
                <w:szCs w:val="21"/>
                <w:lang w:bidi="ar"/>
              </w:rPr>
              <w:t>2003标准版、2008 64位、2012标准版64位、2013版、2016版、2019标准版64位、</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hint="eastAsia" w:cs="Times New Roman"/>
                <w:b w:val="0"/>
                <w:bCs w:val="0"/>
                <w:color w:val="000000"/>
                <w:kern w:val="0"/>
                <w:sz w:val="21"/>
                <w:szCs w:val="21"/>
                <w:lang w:val="en-US" w:eastAsia="zh-CN" w:bidi="ar"/>
              </w:rPr>
              <w:t>旧版</w:t>
            </w:r>
            <w:r>
              <w:rPr>
                <w:rFonts w:cs="Times New Roman"/>
                <w:color w:val="000000"/>
                <w:kern w:val="0"/>
                <w:sz w:val="21"/>
                <w:szCs w:val="21"/>
                <w:lang w:bidi="ar"/>
              </w:rPr>
              <w:t>OA办公平台、工程管理系统、金山毒霸、民航电子财务信息系统、银企直连资金支付系统、CRM（客户资源管理）系统、产品事业部软硬件开发测试环境</w:t>
            </w:r>
            <w:r>
              <w:rPr>
                <w:rFonts w:cs="Times New Roman"/>
                <w:color w:val="000000"/>
                <w:kern w:val="0"/>
                <w:sz w:val="21"/>
                <w:szCs w:val="21"/>
                <w:lang w:bidi="ar"/>
              </w:rPr>
              <w:br w:type="textWrapping"/>
            </w:r>
            <w:r>
              <w:rPr>
                <w:rFonts w:cs="Times New Roman"/>
                <w:b/>
                <w:bCs/>
                <w:color w:val="000000"/>
                <w:kern w:val="0"/>
                <w:sz w:val="21"/>
                <w:szCs w:val="21"/>
                <w:lang w:bidi="ar"/>
              </w:rPr>
              <w:t>采购中心：</w:t>
            </w:r>
            <w:r>
              <w:rPr>
                <w:rFonts w:cs="Times New Roman"/>
                <w:color w:val="000000"/>
                <w:kern w:val="0"/>
                <w:sz w:val="21"/>
                <w:szCs w:val="21"/>
                <w:lang w:bidi="ar"/>
              </w:rPr>
              <w:t>经济合同（协议）审核管理信息系统</w:t>
            </w:r>
            <w:r>
              <w:rPr>
                <w:rFonts w:cs="Times New Roman"/>
                <w:color w:val="000000"/>
                <w:kern w:val="0"/>
                <w:sz w:val="21"/>
                <w:szCs w:val="21"/>
                <w:lang w:bidi="ar"/>
              </w:rPr>
              <w:br w:type="textWrapping"/>
            </w:r>
            <w:r>
              <w:rPr>
                <w:rFonts w:cs="Times New Roman"/>
                <w:b/>
                <w:bCs/>
                <w:color w:val="000000"/>
                <w:kern w:val="0"/>
                <w:sz w:val="21"/>
                <w:szCs w:val="21"/>
                <w:lang w:bidi="ar"/>
              </w:rPr>
              <w:t>财务处：</w:t>
            </w:r>
            <w:r>
              <w:rPr>
                <w:rFonts w:cs="Times New Roman"/>
                <w:color w:val="000000"/>
                <w:kern w:val="0"/>
                <w:sz w:val="21"/>
                <w:szCs w:val="21"/>
                <w:lang w:bidi="ar"/>
              </w:rPr>
              <w:t>民航二所预算财务信息管理系统</w:t>
            </w:r>
            <w:r>
              <w:rPr>
                <w:rFonts w:hint="eastAsia" w:cs="Times New Roman"/>
                <w:color w:val="000000"/>
                <w:kern w:val="0"/>
                <w:sz w:val="21"/>
                <w:szCs w:val="21"/>
                <w:lang w:bidi="ar"/>
              </w:rPr>
              <w:t>（</w:t>
            </w:r>
            <w:r>
              <w:rPr>
                <w:rFonts w:cs="Times New Roman"/>
                <w:color w:val="000000"/>
                <w:kern w:val="0"/>
                <w:sz w:val="21"/>
                <w:szCs w:val="21"/>
                <w:lang w:bidi="ar"/>
              </w:rPr>
              <w:t>事业</w:t>
            </w:r>
            <w:r>
              <w:rPr>
                <w:rFonts w:hint="eastAsia" w:cs="Times New Roman"/>
                <w:color w:val="000000"/>
                <w:kern w:val="0"/>
                <w:sz w:val="21"/>
                <w:szCs w:val="21"/>
                <w:lang w:bidi="ar"/>
              </w:rPr>
              <w:t>）</w:t>
            </w:r>
            <w:r>
              <w:rPr>
                <w:rFonts w:cs="Times New Roman"/>
                <w:color w:val="000000"/>
                <w:kern w:val="0"/>
                <w:sz w:val="21"/>
                <w:szCs w:val="21"/>
                <w:lang w:bidi="ar"/>
              </w:rPr>
              <w:t>、民航二所预算财务信息管理系统</w:t>
            </w:r>
            <w:r>
              <w:rPr>
                <w:rFonts w:hint="eastAsia" w:cs="Times New Roman"/>
                <w:color w:val="000000"/>
                <w:kern w:val="0"/>
                <w:sz w:val="21"/>
                <w:szCs w:val="21"/>
                <w:lang w:bidi="ar"/>
              </w:rPr>
              <w:t>（</w:t>
            </w:r>
            <w:r>
              <w:rPr>
                <w:rFonts w:cs="Times New Roman"/>
                <w:color w:val="000000"/>
                <w:kern w:val="0"/>
                <w:sz w:val="21"/>
                <w:szCs w:val="21"/>
                <w:lang w:bidi="ar"/>
              </w:rPr>
              <w:t>企业</w:t>
            </w:r>
            <w:r>
              <w:rPr>
                <w:rFonts w:hint="eastAsia" w:cs="Times New Roman"/>
                <w:color w:val="000000"/>
                <w:kern w:val="0"/>
                <w:sz w:val="21"/>
                <w:szCs w:val="21"/>
                <w:lang w:bidi="ar"/>
              </w:rPr>
              <w:t>）</w:t>
            </w:r>
            <w:r>
              <w:rPr>
                <w:rFonts w:cs="Times New Roman"/>
                <w:color w:val="000000"/>
                <w:kern w:val="0"/>
                <w:sz w:val="21"/>
                <w:szCs w:val="21"/>
                <w:lang w:bidi="ar"/>
              </w:rPr>
              <w:t>、空管公司预算财务信息管理系统、六维公司预算财务信息管理系统</w:t>
            </w:r>
            <w:r>
              <w:rPr>
                <w:rFonts w:cs="Times New Roman"/>
                <w:color w:val="000000"/>
                <w:kern w:val="0"/>
                <w:sz w:val="21"/>
                <w:szCs w:val="21"/>
                <w:lang w:bidi="ar"/>
              </w:rPr>
              <w:br w:type="textWrapping"/>
            </w:r>
            <w:r>
              <w:rPr>
                <w:rFonts w:cs="Times New Roman"/>
                <w:b/>
                <w:bCs/>
                <w:color w:val="000000"/>
                <w:kern w:val="0"/>
                <w:sz w:val="21"/>
                <w:szCs w:val="21"/>
                <w:lang w:bidi="ar"/>
              </w:rPr>
              <w:t>客服中心：</w:t>
            </w:r>
            <w:r>
              <w:rPr>
                <w:rFonts w:hint="eastAsia" w:cs="Times New Roman"/>
                <w:b w:val="0"/>
                <w:bCs w:val="0"/>
                <w:color w:val="000000"/>
                <w:kern w:val="0"/>
                <w:sz w:val="21"/>
                <w:szCs w:val="21"/>
                <w:lang w:val="en-US" w:eastAsia="zh-CN" w:bidi="ar"/>
              </w:rPr>
              <w:t>旧版</w:t>
            </w:r>
            <w:r>
              <w:rPr>
                <w:rFonts w:cs="Times New Roman"/>
                <w:color w:val="000000"/>
                <w:kern w:val="0"/>
                <w:sz w:val="21"/>
                <w:szCs w:val="21"/>
                <w:lang w:bidi="ar"/>
              </w:rPr>
              <w:t>OA办公系统、通讯通</w:t>
            </w:r>
            <w:r>
              <w:rPr>
                <w:rFonts w:cs="Times New Roman"/>
                <w:color w:val="000000"/>
                <w:kern w:val="0"/>
                <w:sz w:val="21"/>
                <w:szCs w:val="21"/>
                <w:lang w:bidi="ar"/>
              </w:rPr>
              <w:br w:type="textWrapping"/>
            </w:r>
            <w:r>
              <w:rPr>
                <w:rFonts w:cs="Times New Roman"/>
                <w:b/>
                <w:bCs/>
                <w:color w:val="000000"/>
                <w:kern w:val="0"/>
                <w:sz w:val="21"/>
                <w:szCs w:val="21"/>
                <w:lang w:bidi="ar"/>
              </w:rPr>
              <w:t>审定中心：</w:t>
            </w:r>
            <w:r>
              <w:rPr>
                <w:rFonts w:cs="Times New Roman"/>
                <w:color w:val="000000"/>
                <w:kern w:val="0"/>
                <w:sz w:val="21"/>
                <w:szCs w:val="21"/>
                <w:lang w:bidi="ar"/>
              </w:rPr>
              <w:t>LIMS系统</w:t>
            </w:r>
            <w:r>
              <w:rPr>
                <w:rFonts w:hint="eastAsia" w:eastAsia="Times New Roman" w:cs="Times New Roman"/>
                <w:sz w:val="21"/>
                <w:szCs w:val="21"/>
                <w:vertAlign w:val="baseline"/>
                <w:lang w:val="en-US" w:eastAsia="zh-CN"/>
              </w:rPr>
              <w:t>(试用版)</w:t>
            </w:r>
            <w:r>
              <w:rPr>
                <w:rFonts w:cs="Times New Roman"/>
                <w:color w:val="000000"/>
                <w:kern w:val="0"/>
                <w:sz w:val="21"/>
                <w:szCs w:val="21"/>
                <w:lang w:bidi="ar"/>
              </w:rPr>
              <w:t>、审定中心网站、测试中心网站</w:t>
            </w:r>
            <w:r>
              <w:rPr>
                <w:rFonts w:cs="Times New Roman"/>
                <w:color w:val="000000"/>
                <w:kern w:val="0"/>
                <w:sz w:val="21"/>
                <w:szCs w:val="21"/>
                <w:lang w:bidi="ar"/>
              </w:rPr>
              <w:br w:type="textWrapping"/>
            </w:r>
            <w:r>
              <w:rPr>
                <w:rFonts w:cs="Times New Roman"/>
                <w:b/>
                <w:bCs/>
                <w:color w:val="000000"/>
                <w:kern w:val="0"/>
                <w:sz w:val="21"/>
                <w:szCs w:val="21"/>
                <w:lang w:bidi="ar"/>
              </w:rPr>
              <w:t>文宣部：</w:t>
            </w:r>
            <w:r>
              <w:rPr>
                <w:rFonts w:cs="Times New Roman"/>
                <w:color w:val="000000"/>
                <w:kern w:val="0"/>
                <w:sz w:val="21"/>
                <w:szCs w:val="21"/>
                <w:lang w:bidi="ar"/>
              </w:rPr>
              <w:t>资料查询系统（万方+知网）</w:t>
            </w:r>
            <w:r>
              <w:rPr>
                <w:rFonts w:cs="Times New Roman"/>
                <w:color w:val="000000"/>
                <w:kern w:val="0"/>
                <w:sz w:val="21"/>
                <w:szCs w:val="21"/>
                <w:lang w:bidi="ar"/>
              </w:rPr>
              <w:br w:type="textWrapping"/>
            </w:r>
            <w:r>
              <w:rPr>
                <w:rFonts w:cs="Times New Roman"/>
                <w:b/>
                <w:bCs/>
                <w:color w:val="000000"/>
                <w:kern w:val="0"/>
                <w:sz w:val="21"/>
                <w:szCs w:val="21"/>
                <w:lang w:bidi="ar"/>
              </w:rPr>
              <w:t>人事处：</w:t>
            </w:r>
            <w:r>
              <w:rPr>
                <w:rFonts w:cs="Times New Roman"/>
                <w:color w:val="000000"/>
                <w:kern w:val="0"/>
                <w:sz w:val="21"/>
                <w:szCs w:val="21"/>
                <w:lang w:bidi="ar"/>
              </w:rPr>
              <w:t>人事系统</w:t>
            </w:r>
            <w:r>
              <w:rPr>
                <w:rFonts w:cs="Times New Roman"/>
                <w:color w:val="000000"/>
                <w:kern w:val="0"/>
                <w:sz w:val="21"/>
                <w:szCs w:val="21"/>
                <w:lang w:bidi="ar"/>
              </w:rPr>
              <w:br w:type="textWrapping"/>
            </w:r>
            <w:r>
              <w:rPr>
                <w:rFonts w:cs="Times New Roman"/>
                <w:b/>
                <w:bCs/>
                <w:color w:val="000000"/>
                <w:kern w:val="0"/>
                <w:sz w:val="21"/>
                <w:szCs w:val="21"/>
                <w:lang w:bidi="ar"/>
              </w:rPr>
              <w:t>空管公司：</w:t>
            </w:r>
            <w:r>
              <w:rPr>
                <w:rFonts w:cs="Times New Roman"/>
                <w:color w:val="000000"/>
                <w:kern w:val="0"/>
                <w:sz w:val="21"/>
                <w:szCs w:val="21"/>
                <w:lang w:bidi="ar"/>
              </w:rPr>
              <w:t>自动化系统测试平台、ITWR测试平台、场监系统测试平台、缺陷/配置管理系统、多点定位测试平台、SRM系统、ERP系统</w:t>
            </w:r>
          </w:p>
        </w:tc>
      </w:tr>
      <w:tr>
        <w:trPr>
          <w:trHeight w:val="1329" w:hRule="atLeast"/>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2</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Windows</w:t>
            </w:r>
          </w:p>
        </w:tc>
        <w:tc>
          <w:tcPr>
            <w:tcW w:w="24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color w:val="000000"/>
                <w:sz w:val="21"/>
                <w:szCs w:val="21"/>
              </w:rPr>
            </w:pPr>
            <w:r>
              <w:rPr>
                <w:rFonts w:cs="Times New Roman"/>
                <w:color w:val="000000"/>
                <w:kern w:val="0"/>
                <w:sz w:val="21"/>
                <w:szCs w:val="21"/>
                <w:lang w:bidi="ar"/>
              </w:rPr>
              <w:t xml:space="preserve">Windows 10 64位、Windows XP Professional </w:t>
            </w:r>
            <w:r>
              <w:rPr>
                <w:rFonts w:hint="eastAsia" w:cs="Times New Roman"/>
                <w:color w:val="000000"/>
                <w:kern w:val="0"/>
                <w:sz w:val="21"/>
                <w:szCs w:val="21"/>
                <w:lang w:bidi="ar"/>
              </w:rPr>
              <w:t>（</w:t>
            </w:r>
            <w:r>
              <w:rPr>
                <w:rFonts w:cs="Times New Roman"/>
                <w:color w:val="000000"/>
                <w:kern w:val="0"/>
                <w:sz w:val="21"/>
                <w:szCs w:val="21"/>
                <w:lang w:bidi="ar"/>
              </w:rPr>
              <w:t>32 位</w:t>
            </w:r>
            <w:r>
              <w:rPr>
                <w:rFonts w:hint="eastAsia" w:cs="Times New Roman"/>
                <w:color w:val="000000"/>
                <w:kern w:val="0"/>
                <w:sz w:val="21"/>
                <w:szCs w:val="21"/>
                <w:lang w:bidi="ar"/>
              </w:rPr>
              <w:t>）</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cs="Times New Roman"/>
                <w:color w:val="000000"/>
                <w:kern w:val="0"/>
                <w:sz w:val="21"/>
                <w:szCs w:val="21"/>
                <w:lang w:bidi="ar"/>
              </w:rPr>
              <w:t>PingCode</w:t>
            </w:r>
            <w:r>
              <w:rPr>
                <w:rFonts w:cs="Times New Roman"/>
                <w:color w:val="000000"/>
                <w:kern w:val="0"/>
                <w:sz w:val="21"/>
                <w:szCs w:val="21"/>
                <w:lang w:bidi="ar"/>
              </w:rPr>
              <w:br w:type="textWrapping"/>
            </w:r>
            <w:r>
              <w:rPr>
                <w:rFonts w:cs="Times New Roman"/>
                <w:b/>
                <w:bCs/>
                <w:color w:val="000000"/>
                <w:kern w:val="0"/>
                <w:sz w:val="21"/>
                <w:szCs w:val="21"/>
                <w:lang w:bidi="ar"/>
              </w:rPr>
              <w:t>空管公司：</w:t>
            </w:r>
            <w:r>
              <w:rPr>
                <w:rFonts w:cs="Times New Roman"/>
                <w:color w:val="000000"/>
                <w:kern w:val="0"/>
                <w:sz w:val="21"/>
                <w:szCs w:val="21"/>
                <w:lang w:bidi="ar"/>
              </w:rPr>
              <w:t>自动化系统测试平台</w:t>
            </w:r>
            <w:r>
              <w:rPr>
                <w:rFonts w:cs="Times New Roman"/>
                <w:color w:val="000000"/>
                <w:kern w:val="0"/>
                <w:sz w:val="21"/>
                <w:szCs w:val="21"/>
                <w:lang w:bidi="ar"/>
              </w:rPr>
              <w:br w:type="textWrapping"/>
            </w:r>
            <w:r>
              <w:rPr>
                <w:rFonts w:cs="Times New Roman"/>
                <w:b/>
                <w:bCs/>
                <w:color w:val="000000"/>
                <w:kern w:val="0"/>
                <w:sz w:val="21"/>
                <w:szCs w:val="21"/>
                <w:lang w:bidi="ar"/>
              </w:rPr>
              <w:t>指挥部</w:t>
            </w:r>
            <w:r>
              <w:rPr>
                <w:rFonts w:cs="Times New Roman"/>
                <w:color w:val="000000"/>
                <w:kern w:val="0"/>
                <w:sz w:val="21"/>
                <w:szCs w:val="21"/>
                <w:lang w:bidi="ar"/>
              </w:rPr>
              <w:t>：项目管理系统</w:t>
            </w:r>
          </w:p>
        </w:tc>
      </w:tr>
      <w:tr>
        <w:trPr>
          <w:trHeight w:val="680" w:hRule="atLeast"/>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3</w:t>
            </w:r>
          </w:p>
        </w:tc>
        <w:tc>
          <w:tcPr>
            <w:tcW w:w="10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RedHat</w:t>
            </w:r>
          </w:p>
        </w:tc>
        <w:tc>
          <w:tcPr>
            <w:tcW w:w="24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color w:val="000000"/>
                <w:sz w:val="21"/>
                <w:szCs w:val="21"/>
              </w:rPr>
            </w:pPr>
            <w:r>
              <w:rPr>
                <w:rFonts w:cs="Times New Roman"/>
                <w:color w:val="000000"/>
                <w:kern w:val="0"/>
                <w:sz w:val="21"/>
                <w:szCs w:val="21"/>
                <w:lang w:bidi="ar"/>
              </w:rPr>
              <w:t>RedHat5.8、Redhat 7.5、RedHat7.1、Red Hat Enterprise Linux 5 (32bit)、Red Hat Enterprise Linux 5 (64bit)、Red Hat Enterprise Linux 7 (64bit)、Red Hat Enterprise Linux Server release 7.5 (Maipo)</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空管公司：</w:t>
            </w:r>
            <w:r>
              <w:rPr>
                <w:rFonts w:cs="Times New Roman"/>
                <w:color w:val="000000"/>
                <w:kern w:val="0"/>
                <w:sz w:val="21"/>
                <w:szCs w:val="21"/>
                <w:lang w:bidi="ar"/>
              </w:rPr>
              <w:t>重要资料存储、编译平台、开发人员编译平台、开发人员测试平台、自动化系统测试平台、ITWR测试平台、场监系统测试平台、雷达模拟机测试平台、AI训练验证平台</w:t>
            </w:r>
          </w:p>
        </w:tc>
      </w:tr>
      <w:tr>
        <w:trPr>
          <w:trHeight w:val="660" w:hRule="atLeast"/>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10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Centos</w:t>
            </w:r>
          </w:p>
        </w:tc>
        <w:tc>
          <w:tcPr>
            <w:tcW w:w="24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left"/>
              <w:textAlignment w:val="center"/>
              <w:rPr>
                <w:rFonts w:cs="Times New Roman"/>
                <w:color w:val="000000"/>
                <w:sz w:val="21"/>
                <w:szCs w:val="21"/>
              </w:rPr>
            </w:pPr>
            <w:r>
              <w:rPr>
                <w:rFonts w:cs="Times New Roman"/>
                <w:color w:val="000000"/>
                <w:kern w:val="0"/>
                <w:sz w:val="21"/>
                <w:szCs w:val="21"/>
                <w:lang w:bidi="ar"/>
              </w:rPr>
              <w:t>Centos 8（64位）、Centos 7.9</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空管公司：</w:t>
            </w:r>
            <w:r>
              <w:rPr>
                <w:rFonts w:cs="Times New Roman"/>
                <w:color w:val="000000"/>
                <w:kern w:val="0"/>
                <w:sz w:val="21"/>
                <w:szCs w:val="21"/>
                <w:lang w:bidi="ar"/>
              </w:rPr>
              <w:t>文档及代码管理平台</w:t>
            </w:r>
            <w:r>
              <w:rPr>
                <w:rFonts w:cs="Times New Roman"/>
                <w:color w:val="000000"/>
                <w:kern w:val="0"/>
                <w:sz w:val="21"/>
                <w:szCs w:val="21"/>
                <w:lang w:bidi="ar"/>
              </w:rPr>
              <w:br w:type="textWrapping"/>
            </w:r>
            <w:r>
              <w:rPr>
                <w:rFonts w:cs="Times New Roman"/>
                <w:b/>
                <w:bCs/>
                <w:color w:val="000000"/>
                <w:kern w:val="0"/>
                <w:sz w:val="21"/>
                <w:szCs w:val="21"/>
                <w:lang w:bidi="ar"/>
              </w:rPr>
              <w:t>无人机中心：</w:t>
            </w:r>
            <w:r>
              <w:rPr>
                <w:rFonts w:cs="Times New Roman"/>
                <w:color w:val="000000"/>
                <w:kern w:val="0"/>
                <w:sz w:val="21"/>
                <w:szCs w:val="21"/>
                <w:lang w:bidi="ar"/>
              </w:rPr>
              <w:t>UTMiSS、数据处理平台</w:t>
            </w:r>
          </w:p>
        </w:tc>
      </w:tr>
      <w:tr>
        <w:trPr>
          <w:trHeight w:val="990" w:hRule="atLeast"/>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5</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Ubuntu</w:t>
            </w:r>
          </w:p>
        </w:tc>
        <w:tc>
          <w:tcPr>
            <w:tcW w:w="24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color w:val="000000"/>
                <w:sz w:val="21"/>
                <w:szCs w:val="21"/>
              </w:rPr>
            </w:pPr>
            <w:r>
              <w:rPr>
                <w:rFonts w:cs="Times New Roman"/>
                <w:color w:val="000000"/>
                <w:kern w:val="0"/>
                <w:sz w:val="21"/>
                <w:szCs w:val="21"/>
                <w:lang w:bidi="ar"/>
              </w:rPr>
              <w:t>Ubuntu 20.4、Ubuntu 22.04 64bit、Ubuntu18.04</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cs="Times New Roman"/>
                <w:color w:val="000000"/>
                <w:kern w:val="0"/>
                <w:sz w:val="21"/>
                <w:szCs w:val="21"/>
                <w:lang w:bidi="ar"/>
              </w:rPr>
              <w:t>民航电子财务信息系统、产品事业部软硬件开发测试环境、产品事业部pingcode数字化管理平台</w:t>
            </w:r>
            <w:r>
              <w:rPr>
                <w:rFonts w:cs="Times New Roman"/>
                <w:color w:val="000000"/>
                <w:kern w:val="0"/>
                <w:sz w:val="21"/>
                <w:szCs w:val="21"/>
                <w:lang w:bidi="ar"/>
              </w:rPr>
              <w:br w:type="textWrapping"/>
            </w:r>
            <w:r>
              <w:rPr>
                <w:rFonts w:cs="Times New Roman"/>
                <w:b/>
                <w:bCs/>
                <w:color w:val="000000"/>
                <w:kern w:val="0"/>
                <w:sz w:val="21"/>
                <w:szCs w:val="21"/>
                <w:lang w:bidi="ar"/>
              </w:rPr>
              <w:t>空管公司：</w:t>
            </w:r>
            <w:r>
              <w:rPr>
                <w:rFonts w:cs="Times New Roman"/>
                <w:color w:val="000000"/>
                <w:kern w:val="0"/>
                <w:sz w:val="21"/>
                <w:szCs w:val="21"/>
                <w:lang w:bidi="ar"/>
              </w:rPr>
              <w:t>深度学习系统</w:t>
            </w:r>
          </w:p>
        </w:tc>
      </w:tr>
      <w:tr>
        <w:trPr>
          <w:trHeight w:val="990" w:hRule="atLeast"/>
        </w:trPr>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6</w:t>
            </w:r>
          </w:p>
        </w:tc>
        <w:tc>
          <w:tcPr>
            <w:tcW w:w="1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Linux</w:t>
            </w:r>
          </w:p>
        </w:tc>
        <w:tc>
          <w:tcPr>
            <w:tcW w:w="24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color w:val="000000"/>
                <w:sz w:val="21"/>
                <w:szCs w:val="21"/>
              </w:rPr>
            </w:pPr>
            <w:r>
              <w:rPr>
                <w:rFonts w:cs="Times New Roman"/>
                <w:color w:val="000000"/>
                <w:kern w:val="0"/>
                <w:sz w:val="21"/>
                <w:szCs w:val="21"/>
                <w:lang w:bidi="ar"/>
              </w:rPr>
              <w:t>Linux 3.2104 LTS 64bit、Linux 4.18  64bit、Linux 7.5、Linux FDC1 3.10.0-862.el7.X86_64</w:t>
            </w:r>
          </w:p>
        </w:tc>
        <w:tc>
          <w:tcPr>
            <w:tcW w:w="434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cs="Times New Roman"/>
                <w:color w:val="000000"/>
                <w:kern w:val="0"/>
                <w:sz w:val="21"/>
                <w:szCs w:val="21"/>
                <w:lang w:bidi="ar"/>
              </w:rPr>
              <w:t>文档管理系统</w:t>
            </w:r>
            <w:r>
              <w:rPr>
                <w:rFonts w:cs="Times New Roman"/>
                <w:color w:val="000000"/>
                <w:kern w:val="0"/>
                <w:sz w:val="21"/>
                <w:szCs w:val="21"/>
                <w:lang w:bidi="ar"/>
              </w:rPr>
              <w:br w:type="textWrapping"/>
            </w:r>
            <w:r>
              <w:rPr>
                <w:rFonts w:cs="Times New Roman"/>
                <w:b/>
                <w:bCs/>
                <w:color w:val="000000"/>
                <w:kern w:val="0"/>
                <w:sz w:val="21"/>
                <w:szCs w:val="21"/>
                <w:lang w:bidi="ar"/>
              </w:rPr>
              <w:t>空管公司：</w:t>
            </w:r>
            <w:r>
              <w:rPr>
                <w:rFonts w:cs="Times New Roman"/>
                <w:color w:val="000000"/>
                <w:kern w:val="0"/>
                <w:sz w:val="21"/>
                <w:szCs w:val="21"/>
                <w:lang w:bidi="ar"/>
              </w:rPr>
              <w:t>远程办公平台、飞行数据交互中心开发自测平台</w:t>
            </w:r>
            <w:r>
              <w:rPr>
                <w:rFonts w:cs="Times New Roman"/>
                <w:color w:val="000000"/>
                <w:kern w:val="0"/>
                <w:sz w:val="21"/>
                <w:szCs w:val="21"/>
                <w:lang w:bidi="ar"/>
              </w:rPr>
              <w:br w:type="textWrapping"/>
            </w:r>
            <w:r>
              <w:rPr>
                <w:rFonts w:cs="Times New Roman"/>
                <w:b/>
                <w:bCs/>
                <w:color w:val="000000"/>
                <w:kern w:val="0"/>
                <w:sz w:val="21"/>
                <w:szCs w:val="21"/>
                <w:lang w:bidi="ar"/>
              </w:rPr>
              <w:t>审定中心：</w:t>
            </w:r>
            <w:r>
              <w:rPr>
                <w:rFonts w:cs="Times New Roman"/>
                <w:color w:val="000000"/>
                <w:kern w:val="0"/>
                <w:sz w:val="21"/>
                <w:szCs w:val="21"/>
                <w:lang w:bidi="ar"/>
              </w:rPr>
              <w:t>航化实验室管理系统、知识库</w:t>
            </w:r>
          </w:p>
        </w:tc>
      </w:tr>
    </w:tbl>
    <w:p>
      <w:pPr>
        <w:numPr>
          <w:ilvl w:val="255"/>
          <w:numId w:val="0"/>
        </w:numPr>
        <w:ind w:firstLine="560" w:firstLineChars="200"/>
      </w:pPr>
      <w:r>
        <w:rPr>
          <w:rFonts w:hint="eastAsia"/>
        </w:rPr>
        <w:t>在目前统计到的应用系统部署服务器使用到的操作系统主要有Windows Server、Windows桌面系统、Red Hat、Centos、Ubuntu和其他Linux系统等六大类型操作系统，每个类型操作系统的版本也比较多，没有统一。其中使用最多的操作系统为Windows Server，其次为Red Hat和Ubuntu。另外CentOS是基于Red Hat的社区版本发展而来。</w:t>
      </w:r>
    </w:p>
    <w:p>
      <w:pPr>
        <w:pStyle w:val="6"/>
      </w:pPr>
      <w:r>
        <w:rPr>
          <w:rFonts w:hint="eastAsia"/>
        </w:rPr>
        <w:t>存量应用数据库使用现状</w:t>
      </w:r>
    </w:p>
    <w:p>
      <w:pPr>
        <w:ind w:firstLine="560"/>
        <w:rPr>
          <w:b/>
          <w:bCs/>
        </w:rPr>
      </w:pPr>
      <w:r>
        <w:rPr>
          <w:rFonts w:hint="eastAsia"/>
        </w:rPr>
        <w:t>存量应用数据库使用情况统计如下所示（详见表4-7）：</w:t>
      </w:r>
    </w:p>
    <w:p>
      <w:pPr>
        <w:ind w:firstLine="0" w:firstLineChars="0"/>
        <w:jc w:val="center"/>
      </w:pPr>
      <w:r>
        <w:rPr>
          <w:rFonts w:hint="eastAsia"/>
          <w:sz w:val="24"/>
          <w:szCs w:val="21"/>
        </w:rPr>
        <w:t>表4-7 主要存量应用数据库使用现状</w:t>
      </w:r>
    </w:p>
    <w:tbl>
      <w:tblPr>
        <w:tblStyle w:val="30"/>
        <w:tblW w:w="8360" w:type="dxa"/>
        <w:tblInd w:w="96" w:type="dxa"/>
        <w:tblLayout w:type="fixed"/>
        <w:tblCellMar>
          <w:top w:w="0" w:type="dxa"/>
          <w:left w:w="108" w:type="dxa"/>
          <w:bottom w:w="0" w:type="dxa"/>
          <w:right w:w="108" w:type="dxa"/>
        </w:tblCellMar>
      </w:tblPr>
      <w:tblGrid>
        <w:gridCol w:w="470"/>
        <w:gridCol w:w="1210"/>
        <w:gridCol w:w="1490"/>
        <w:gridCol w:w="5190"/>
      </w:tblGrid>
      <w:tr>
        <w:trPr>
          <w:trHeight w:val="480" w:hRule="atLeast"/>
        </w:trPr>
        <w:tc>
          <w:tcPr>
            <w:tcW w:w="4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序号</w:t>
            </w:r>
          </w:p>
        </w:tc>
        <w:tc>
          <w:tcPr>
            <w:tcW w:w="12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数据库类型</w:t>
            </w:r>
          </w:p>
        </w:tc>
        <w:tc>
          <w:tcPr>
            <w:tcW w:w="14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数据库版本</w:t>
            </w:r>
          </w:p>
        </w:tc>
        <w:tc>
          <w:tcPr>
            <w:tcW w:w="5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b/>
                <w:bCs/>
                <w:sz w:val="24"/>
                <w:szCs w:val="24"/>
              </w:rPr>
            </w:pPr>
            <w:r>
              <w:rPr>
                <w:rFonts w:cs="Times New Roman"/>
                <w:b/>
                <w:bCs/>
                <w:kern w:val="0"/>
                <w:sz w:val="24"/>
                <w:szCs w:val="24"/>
                <w:lang w:bidi="ar"/>
              </w:rPr>
              <w:t>应用</w:t>
            </w:r>
          </w:p>
        </w:tc>
      </w:tr>
      <w:tr>
        <w:trPr>
          <w:trHeight w:val="1473" w:hRule="atLeast"/>
        </w:trPr>
        <w:tc>
          <w:tcPr>
            <w:tcW w:w="4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1</w:t>
            </w:r>
          </w:p>
        </w:tc>
        <w:tc>
          <w:tcPr>
            <w:tcW w:w="12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SQL Server</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2005、2008、2012、2014、2015</w:t>
            </w:r>
          </w:p>
        </w:tc>
        <w:tc>
          <w:tcPr>
            <w:tcW w:w="5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hint="eastAsia" w:cs="Times New Roman"/>
                <w:b w:val="0"/>
                <w:bCs w:val="0"/>
                <w:color w:val="000000"/>
                <w:kern w:val="0"/>
                <w:sz w:val="21"/>
                <w:szCs w:val="21"/>
                <w:lang w:val="en-US" w:eastAsia="zh-CN" w:bidi="ar"/>
              </w:rPr>
              <w:t>旧版</w:t>
            </w:r>
            <w:r>
              <w:rPr>
                <w:rFonts w:cs="Times New Roman"/>
                <w:color w:val="000000"/>
                <w:kern w:val="0"/>
                <w:sz w:val="21"/>
                <w:szCs w:val="21"/>
                <w:lang w:bidi="ar"/>
              </w:rPr>
              <w:t>OA办公平台、工程管理系统、民航电子财务信息系统、民航电子财务信息系统（移动审批）、银企直连资金支付系统、CRM（客户资源管理）系统</w:t>
            </w:r>
            <w:r>
              <w:rPr>
                <w:rFonts w:cs="Times New Roman"/>
                <w:color w:val="000000"/>
                <w:kern w:val="0"/>
                <w:sz w:val="21"/>
                <w:szCs w:val="21"/>
                <w:lang w:bidi="ar"/>
              </w:rPr>
              <w:br w:type="textWrapping"/>
            </w:r>
            <w:r>
              <w:rPr>
                <w:rFonts w:cs="Times New Roman"/>
                <w:b/>
                <w:bCs/>
                <w:color w:val="000000"/>
                <w:kern w:val="0"/>
                <w:sz w:val="21"/>
                <w:szCs w:val="21"/>
                <w:lang w:bidi="ar"/>
              </w:rPr>
              <w:t>财务处：</w:t>
            </w:r>
            <w:r>
              <w:rPr>
                <w:rFonts w:cs="Times New Roman"/>
                <w:color w:val="000000"/>
                <w:kern w:val="0"/>
                <w:sz w:val="21"/>
                <w:szCs w:val="21"/>
                <w:lang w:bidi="ar"/>
              </w:rPr>
              <w:t>民航二所预算财务信息管理系统</w:t>
            </w:r>
            <w:r>
              <w:rPr>
                <w:rFonts w:hint="eastAsia" w:cs="Times New Roman"/>
                <w:color w:val="000000"/>
                <w:kern w:val="0"/>
                <w:sz w:val="21"/>
                <w:szCs w:val="21"/>
                <w:lang w:bidi="ar"/>
              </w:rPr>
              <w:t>（</w:t>
            </w:r>
            <w:r>
              <w:rPr>
                <w:rFonts w:cs="Times New Roman"/>
                <w:color w:val="000000"/>
                <w:kern w:val="0"/>
                <w:sz w:val="21"/>
                <w:szCs w:val="21"/>
                <w:lang w:bidi="ar"/>
              </w:rPr>
              <w:t>事业</w:t>
            </w:r>
            <w:r>
              <w:rPr>
                <w:rFonts w:hint="eastAsia" w:cs="Times New Roman"/>
                <w:color w:val="000000"/>
                <w:kern w:val="0"/>
                <w:sz w:val="21"/>
                <w:szCs w:val="21"/>
                <w:lang w:bidi="ar"/>
              </w:rPr>
              <w:t>）</w:t>
            </w:r>
            <w:r>
              <w:rPr>
                <w:rFonts w:cs="Times New Roman"/>
                <w:color w:val="000000"/>
                <w:kern w:val="0"/>
                <w:sz w:val="21"/>
                <w:szCs w:val="21"/>
                <w:lang w:bidi="ar"/>
              </w:rPr>
              <w:t>、民航二所预算财务信息管理系统</w:t>
            </w:r>
            <w:r>
              <w:rPr>
                <w:rFonts w:hint="eastAsia" w:cs="Times New Roman"/>
                <w:color w:val="000000"/>
                <w:kern w:val="0"/>
                <w:sz w:val="21"/>
                <w:szCs w:val="21"/>
                <w:lang w:bidi="ar"/>
              </w:rPr>
              <w:t>（</w:t>
            </w:r>
            <w:r>
              <w:rPr>
                <w:rFonts w:cs="Times New Roman"/>
                <w:color w:val="000000"/>
                <w:kern w:val="0"/>
                <w:sz w:val="21"/>
                <w:szCs w:val="21"/>
                <w:lang w:bidi="ar"/>
              </w:rPr>
              <w:t>企业</w:t>
            </w:r>
            <w:r>
              <w:rPr>
                <w:rFonts w:hint="eastAsia" w:cs="Times New Roman"/>
                <w:color w:val="000000"/>
                <w:kern w:val="0"/>
                <w:sz w:val="21"/>
                <w:szCs w:val="21"/>
                <w:lang w:bidi="ar"/>
              </w:rPr>
              <w:t>）</w:t>
            </w:r>
            <w:r>
              <w:rPr>
                <w:rFonts w:cs="Times New Roman"/>
                <w:color w:val="000000"/>
                <w:kern w:val="0"/>
                <w:sz w:val="21"/>
                <w:szCs w:val="21"/>
                <w:lang w:bidi="ar"/>
              </w:rPr>
              <w:t>、空管公司预算财务信息管理系统、六维公司预算财务信息管理系统、库存管理系统</w:t>
            </w:r>
            <w:r>
              <w:rPr>
                <w:rFonts w:cs="Times New Roman"/>
                <w:color w:val="000000"/>
                <w:kern w:val="0"/>
                <w:sz w:val="21"/>
                <w:szCs w:val="21"/>
                <w:lang w:bidi="ar"/>
              </w:rPr>
              <w:br w:type="textWrapping"/>
            </w:r>
            <w:r>
              <w:rPr>
                <w:rFonts w:cs="Times New Roman"/>
                <w:b/>
                <w:bCs/>
                <w:color w:val="000000"/>
                <w:kern w:val="0"/>
                <w:sz w:val="21"/>
                <w:szCs w:val="21"/>
                <w:lang w:bidi="ar"/>
              </w:rPr>
              <w:t>客服中心：</w:t>
            </w:r>
            <w:r>
              <w:rPr>
                <w:rFonts w:hint="eastAsia" w:cs="Times New Roman"/>
                <w:b w:val="0"/>
                <w:bCs w:val="0"/>
                <w:color w:val="000000"/>
                <w:kern w:val="0"/>
                <w:sz w:val="21"/>
                <w:szCs w:val="21"/>
                <w:lang w:val="en-US" w:eastAsia="zh-CN" w:bidi="ar"/>
              </w:rPr>
              <w:t>旧版</w:t>
            </w:r>
            <w:r>
              <w:rPr>
                <w:rFonts w:cs="Times New Roman"/>
                <w:color w:val="000000"/>
                <w:kern w:val="0"/>
                <w:sz w:val="21"/>
                <w:szCs w:val="21"/>
                <w:lang w:bidi="ar"/>
              </w:rPr>
              <w:t>OA办公系统</w:t>
            </w:r>
            <w:r>
              <w:rPr>
                <w:rFonts w:cs="Times New Roman"/>
                <w:color w:val="000000"/>
                <w:kern w:val="0"/>
                <w:sz w:val="21"/>
                <w:szCs w:val="21"/>
                <w:lang w:bidi="ar"/>
              </w:rPr>
              <w:br w:type="textWrapping"/>
            </w:r>
            <w:r>
              <w:rPr>
                <w:rFonts w:cs="Times New Roman"/>
                <w:b/>
                <w:bCs/>
                <w:color w:val="000000"/>
                <w:kern w:val="0"/>
                <w:sz w:val="21"/>
                <w:szCs w:val="21"/>
                <w:lang w:bidi="ar"/>
              </w:rPr>
              <w:t>审定中心：</w:t>
            </w:r>
            <w:r>
              <w:rPr>
                <w:rFonts w:hint="default" w:ascii="Times New Roman" w:hAnsi="Times New Roman" w:eastAsia="宋体" w:cs="Times New Roman"/>
                <w:i w:val="0"/>
                <w:iCs w:val="0"/>
                <w:color w:val="000000"/>
                <w:kern w:val="0"/>
                <w:sz w:val="21"/>
                <w:szCs w:val="21"/>
                <w:u w:val="none"/>
                <w:lang w:val="en-US" w:eastAsia="zh-CN" w:bidi="ar"/>
              </w:rPr>
              <w:t>LIMS系统</w:t>
            </w:r>
            <w:r>
              <w:rPr>
                <w:rFonts w:hint="eastAsia" w:eastAsia="Times New Roman" w:cs="Times New Roman"/>
                <w:sz w:val="21"/>
                <w:szCs w:val="21"/>
                <w:vertAlign w:val="baseline"/>
                <w:lang w:val="en-US" w:eastAsia="zh-CN"/>
              </w:rPr>
              <w:t>(试用版)</w:t>
            </w:r>
            <w:r>
              <w:rPr>
                <w:rFonts w:hint="default" w:ascii="Times New Roman" w:hAnsi="Times New Roman" w:eastAsia="宋体" w:cs="Times New Roman"/>
                <w:i w:val="0"/>
                <w:iCs w:val="0"/>
                <w:color w:val="000000"/>
                <w:kern w:val="0"/>
                <w:sz w:val="21"/>
                <w:szCs w:val="21"/>
                <w:u w:val="none"/>
                <w:lang w:val="en-US" w:eastAsia="zh-CN" w:bidi="ar"/>
              </w:rPr>
              <w:t>、</w:t>
            </w:r>
            <w:r>
              <w:rPr>
                <w:rFonts w:cs="Times New Roman"/>
                <w:color w:val="000000"/>
                <w:kern w:val="0"/>
                <w:sz w:val="21"/>
                <w:szCs w:val="21"/>
                <w:lang w:bidi="ar"/>
              </w:rPr>
              <w:t>审定中心网站、测试中心网站</w:t>
            </w:r>
            <w:r>
              <w:rPr>
                <w:rFonts w:cs="Times New Roman"/>
                <w:color w:val="000000"/>
                <w:kern w:val="0"/>
                <w:sz w:val="21"/>
                <w:szCs w:val="21"/>
                <w:lang w:bidi="ar"/>
              </w:rPr>
              <w:br w:type="textWrapping"/>
            </w:r>
            <w:r>
              <w:rPr>
                <w:rFonts w:cs="Times New Roman"/>
                <w:b/>
                <w:bCs/>
                <w:color w:val="000000"/>
                <w:kern w:val="0"/>
                <w:sz w:val="21"/>
                <w:szCs w:val="21"/>
                <w:lang w:bidi="ar"/>
              </w:rPr>
              <w:t>人事处：</w:t>
            </w:r>
            <w:r>
              <w:rPr>
                <w:rFonts w:cs="Times New Roman"/>
                <w:color w:val="000000"/>
                <w:kern w:val="0"/>
                <w:sz w:val="21"/>
                <w:szCs w:val="21"/>
                <w:lang w:bidi="ar"/>
              </w:rPr>
              <w:t>人事系统</w:t>
            </w:r>
            <w:r>
              <w:rPr>
                <w:rFonts w:cs="Times New Roman"/>
                <w:color w:val="000000"/>
                <w:kern w:val="0"/>
                <w:sz w:val="21"/>
                <w:szCs w:val="21"/>
                <w:lang w:bidi="ar"/>
              </w:rPr>
              <w:br w:type="textWrapping"/>
            </w:r>
            <w:r>
              <w:rPr>
                <w:rFonts w:cs="Times New Roman"/>
                <w:b/>
                <w:bCs/>
                <w:color w:val="000000"/>
                <w:kern w:val="0"/>
                <w:sz w:val="21"/>
                <w:szCs w:val="21"/>
                <w:lang w:bidi="ar"/>
              </w:rPr>
              <w:t>六维公司：</w:t>
            </w:r>
            <w:r>
              <w:rPr>
                <w:rFonts w:cs="Times New Roman"/>
                <w:color w:val="000000"/>
                <w:kern w:val="0"/>
                <w:sz w:val="21"/>
                <w:szCs w:val="21"/>
                <w:lang w:bidi="ar"/>
              </w:rPr>
              <w:t>SRM系统、ERP系统</w:t>
            </w:r>
          </w:p>
        </w:tc>
      </w:tr>
      <w:tr>
        <w:trPr>
          <w:trHeight w:val="1589" w:hRule="atLeast"/>
        </w:trPr>
        <w:tc>
          <w:tcPr>
            <w:tcW w:w="4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sz w:val="21"/>
                <w:szCs w:val="21"/>
              </w:rPr>
            </w:pPr>
            <w:r>
              <w:rPr>
                <w:rFonts w:cs="Times New Roman"/>
                <w:kern w:val="0"/>
                <w:sz w:val="21"/>
                <w:szCs w:val="21"/>
                <w:lang w:bidi="ar"/>
              </w:rPr>
              <w:t>2</w:t>
            </w:r>
          </w:p>
        </w:tc>
        <w:tc>
          <w:tcPr>
            <w:tcW w:w="12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Mysql</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5.0、5.7、8.0</w:t>
            </w:r>
          </w:p>
        </w:tc>
        <w:tc>
          <w:tcPr>
            <w:tcW w:w="5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cs="Times New Roman"/>
                <w:color w:val="000000"/>
                <w:kern w:val="0"/>
                <w:sz w:val="21"/>
                <w:szCs w:val="21"/>
                <w:lang w:bidi="ar"/>
              </w:rPr>
              <w:t>PingCode</w:t>
            </w:r>
            <w:r>
              <w:rPr>
                <w:rFonts w:cs="Times New Roman"/>
                <w:color w:val="000000"/>
                <w:kern w:val="0"/>
                <w:sz w:val="21"/>
                <w:szCs w:val="21"/>
                <w:lang w:bidi="ar"/>
              </w:rPr>
              <w:br w:type="textWrapping"/>
            </w:r>
            <w:r>
              <w:rPr>
                <w:rFonts w:cs="Times New Roman"/>
                <w:b/>
                <w:bCs/>
                <w:color w:val="000000"/>
                <w:kern w:val="0"/>
                <w:sz w:val="21"/>
                <w:szCs w:val="21"/>
                <w:lang w:bidi="ar"/>
              </w:rPr>
              <w:t>科技处：</w:t>
            </w:r>
            <w:r>
              <w:rPr>
                <w:rFonts w:cs="Times New Roman"/>
                <w:color w:val="000000"/>
                <w:kern w:val="0"/>
                <w:sz w:val="21"/>
                <w:szCs w:val="21"/>
                <w:lang w:bidi="ar"/>
              </w:rPr>
              <w:t>科研管理系统</w:t>
            </w:r>
            <w:r>
              <w:rPr>
                <w:rFonts w:cs="Times New Roman"/>
                <w:color w:val="000000"/>
                <w:kern w:val="0"/>
                <w:sz w:val="21"/>
                <w:szCs w:val="21"/>
                <w:lang w:bidi="ar"/>
              </w:rPr>
              <w:br w:type="textWrapping"/>
            </w:r>
            <w:r>
              <w:rPr>
                <w:rFonts w:cs="Times New Roman"/>
                <w:b/>
                <w:bCs/>
                <w:color w:val="000000"/>
                <w:kern w:val="0"/>
                <w:sz w:val="21"/>
                <w:szCs w:val="21"/>
                <w:lang w:bidi="ar"/>
              </w:rPr>
              <w:t>审定中心：</w:t>
            </w:r>
            <w:r>
              <w:rPr>
                <w:rFonts w:cs="Times New Roman"/>
                <w:color w:val="000000"/>
                <w:kern w:val="0"/>
                <w:sz w:val="21"/>
                <w:szCs w:val="21"/>
                <w:lang w:bidi="ar"/>
              </w:rPr>
              <w:t>航化实验室管理系统、知识库</w:t>
            </w:r>
            <w:r>
              <w:rPr>
                <w:rFonts w:cs="Times New Roman"/>
                <w:color w:val="000000"/>
                <w:kern w:val="0"/>
                <w:sz w:val="21"/>
                <w:szCs w:val="21"/>
                <w:lang w:bidi="ar"/>
              </w:rPr>
              <w:br w:type="textWrapping"/>
            </w:r>
            <w:r>
              <w:rPr>
                <w:rFonts w:cs="Times New Roman"/>
                <w:b/>
                <w:bCs/>
                <w:color w:val="000000"/>
                <w:kern w:val="0"/>
                <w:sz w:val="21"/>
                <w:szCs w:val="21"/>
                <w:lang w:bidi="ar"/>
              </w:rPr>
              <w:t>无人机中心</w:t>
            </w:r>
            <w:r>
              <w:rPr>
                <w:rFonts w:hint="eastAsia" w:cs="Times New Roman"/>
                <w:b/>
                <w:bCs/>
                <w:color w:val="000000"/>
                <w:kern w:val="0"/>
                <w:sz w:val="21"/>
                <w:szCs w:val="21"/>
                <w:lang w:bidi="ar"/>
              </w:rPr>
              <w:t>：</w:t>
            </w:r>
            <w:r>
              <w:rPr>
                <w:rFonts w:hint="eastAsia" w:cs="Times New Roman"/>
                <w:b w:val="0"/>
                <w:bCs w:val="0"/>
                <w:color w:val="000000"/>
                <w:kern w:val="0"/>
                <w:sz w:val="21"/>
                <w:szCs w:val="21"/>
                <w:lang w:bidi="ar"/>
              </w:rPr>
              <w:t>数</w:t>
            </w:r>
            <w:r>
              <w:rPr>
                <w:rFonts w:cs="Times New Roman"/>
                <w:color w:val="000000"/>
                <w:kern w:val="0"/>
                <w:sz w:val="21"/>
                <w:szCs w:val="21"/>
                <w:lang w:bidi="ar"/>
              </w:rPr>
              <w:t>据处理平台</w:t>
            </w:r>
          </w:p>
        </w:tc>
      </w:tr>
      <w:tr>
        <w:trPr>
          <w:trHeight w:val="1295" w:hRule="atLeast"/>
        </w:trPr>
        <w:tc>
          <w:tcPr>
            <w:tcW w:w="4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3</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Oracle</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Oracle 10G、Oracle 11</w:t>
            </w:r>
          </w:p>
        </w:tc>
        <w:tc>
          <w:tcPr>
            <w:tcW w:w="5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left"/>
              <w:textAlignment w:val="center"/>
              <w:rPr>
                <w:rFonts w:cs="Times New Roman"/>
                <w:b/>
                <w:bCs/>
                <w:color w:val="000000"/>
                <w:sz w:val="21"/>
                <w:szCs w:val="21"/>
              </w:rPr>
            </w:pPr>
            <w:r>
              <w:rPr>
                <w:rFonts w:cs="Times New Roman"/>
                <w:b/>
                <w:bCs/>
                <w:color w:val="000000"/>
                <w:kern w:val="0"/>
                <w:sz w:val="21"/>
                <w:szCs w:val="21"/>
                <w:lang w:bidi="ar"/>
              </w:rPr>
              <w:t>电子公司：</w:t>
            </w:r>
            <w:r>
              <w:rPr>
                <w:rFonts w:cs="Times New Roman"/>
                <w:color w:val="000000"/>
                <w:kern w:val="0"/>
                <w:sz w:val="21"/>
                <w:szCs w:val="21"/>
                <w:lang w:bidi="ar"/>
              </w:rPr>
              <w:t>PingCode</w:t>
            </w:r>
            <w:r>
              <w:rPr>
                <w:rFonts w:cs="Times New Roman"/>
                <w:color w:val="000000"/>
                <w:kern w:val="0"/>
                <w:sz w:val="21"/>
                <w:szCs w:val="21"/>
                <w:lang w:bidi="ar"/>
              </w:rPr>
              <w:br w:type="textWrapping"/>
            </w:r>
            <w:r>
              <w:rPr>
                <w:rFonts w:cs="Times New Roman"/>
                <w:b/>
                <w:bCs/>
                <w:color w:val="000000"/>
                <w:kern w:val="0"/>
                <w:sz w:val="21"/>
                <w:szCs w:val="21"/>
                <w:lang w:bidi="ar"/>
              </w:rPr>
              <w:t>采购中心：</w:t>
            </w:r>
            <w:r>
              <w:rPr>
                <w:rFonts w:cs="Times New Roman"/>
                <w:color w:val="000000"/>
                <w:kern w:val="0"/>
                <w:sz w:val="21"/>
                <w:szCs w:val="21"/>
                <w:lang w:bidi="ar"/>
              </w:rPr>
              <w:t>经济合同（协议）审核管理信息系统</w:t>
            </w:r>
            <w:r>
              <w:rPr>
                <w:rFonts w:cs="Times New Roman"/>
                <w:color w:val="000000"/>
                <w:kern w:val="0"/>
                <w:sz w:val="21"/>
                <w:szCs w:val="21"/>
                <w:lang w:bidi="ar"/>
              </w:rPr>
              <w:br w:type="textWrapping"/>
            </w:r>
            <w:r>
              <w:rPr>
                <w:rFonts w:cs="Times New Roman"/>
                <w:b/>
                <w:bCs/>
                <w:color w:val="000000"/>
                <w:kern w:val="0"/>
                <w:sz w:val="21"/>
                <w:szCs w:val="21"/>
                <w:lang w:bidi="ar"/>
              </w:rPr>
              <w:t>指挥部</w:t>
            </w:r>
            <w:r>
              <w:rPr>
                <w:rFonts w:cs="Times New Roman"/>
                <w:color w:val="000000"/>
                <w:kern w:val="0"/>
                <w:sz w:val="21"/>
                <w:szCs w:val="21"/>
                <w:lang w:bidi="ar"/>
              </w:rPr>
              <w:t>：项目管理系统</w:t>
            </w:r>
          </w:p>
        </w:tc>
      </w:tr>
      <w:tr>
        <w:trPr>
          <w:trHeight w:val="920" w:hRule="atLeast"/>
        </w:trPr>
        <w:tc>
          <w:tcPr>
            <w:tcW w:w="4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jc w:val="center"/>
              <w:textAlignment w:val="center"/>
              <w:rPr>
                <w:rFonts w:cs="Times New Roman"/>
                <w:color w:val="000000"/>
                <w:sz w:val="21"/>
                <w:szCs w:val="21"/>
              </w:rPr>
            </w:pPr>
            <w:r>
              <w:rPr>
                <w:rFonts w:cs="Times New Roman"/>
                <w:color w:val="000000"/>
                <w:kern w:val="0"/>
                <w:sz w:val="21"/>
                <w:szCs w:val="21"/>
                <w:lang w:bidi="ar"/>
              </w:rPr>
              <w:t>Elasticsearch</w:t>
            </w:r>
          </w:p>
        </w:tc>
        <w:tc>
          <w:tcPr>
            <w:tcW w:w="14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Times New Roman"/>
                <w:color w:val="000000"/>
                <w:sz w:val="21"/>
                <w:szCs w:val="21"/>
              </w:rPr>
            </w:pPr>
            <w:r>
              <w:rPr>
                <w:rFonts w:cs="Times New Roman"/>
                <w:color w:val="000000"/>
                <w:kern w:val="0"/>
                <w:sz w:val="21"/>
                <w:szCs w:val="21"/>
                <w:lang w:bidi="ar"/>
              </w:rPr>
              <w:t>未知</w:t>
            </w:r>
          </w:p>
        </w:tc>
        <w:tc>
          <w:tcPr>
            <w:tcW w:w="5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left="0" w:leftChars="0" w:firstLine="0" w:firstLineChars="0"/>
              <w:jc w:val="left"/>
              <w:textAlignment w:val="center"/>
              <w:rPr>
                <w:rFonts w:cs="Times New Roman"/>
                <w:b/>
                <w:bCs/>
                <w:color w:val="000000"/>
                <w:sz w:val="21"/>
                <w:szCs w:val="21"/>
              </w:rPr>
            </w:pPr>
            <w:r>
              <w:rPr>
                <w:rFonts w:cs="Times New Roman"/>
                <w:b/>
                <w:bCs/>
                <w:color w:val="000000"/>
                <w:kern w:val="0"/>
                <w:sz w:val="21"/>
                <w:szCs w:val="21"/>
                <w:lang w:bidi="ar"/>
              </w:rPr>
              <w:t>无人机中心：</w:t>
            </w:r>
            <w:r>
              <w:rPr>
                <w:rFonts w:cs="Times New Roman"/>
                <w:color w:val="000000"/>
                <w:kern w:val="0"/>
                <w:sz w:val="21"/>
                <w:szCs w:val="21"/>
                <w:lang w:bidi="ar"/>
              </w:rPr>
              <w:t>UTMiSS</w:t>
            </w:r>
          </w:p>
        </w:tc>
      </w:tr>
    </w:tbl>
    <w:p>
      <w:pPr>
        <w:numPr>
          <w:ilvl w:val="255"/>
          <w:numId w:val="0"/>
        </w:numPr>
        <w:ind w:firstLine="560" w:firstLineChars="200"/>
      </w:pPr>
      <w:r>
        <w:rPr>
          <w:rFonts w:hint="eastAsia"/>
        </w:rPr>
        <w:t>目前已知存量应用系统使用的关系型数据库主要为SQL Server、Mysql、Oracle三种，非关系数据库主要为Elasticsearch。由于系统采购于不同的供应商，也有部分自研，数据库类型和数据库版本也比较多样化，目前已统计到的数据中SQL Server数据库使用最多。</w:t>
      </w:r>
    </w:p>
    <w:p>
      <w:pPr>
        <w:pStyle w:val="6"/>
      </w:pPr>
      <w:r>
        <w:rPr>
          <w:rFonts w:hint="eastAsia"/>
          <w:lang w:val="en-US" w:eastAsia="zh-CN"/>
        </w:rPr>
        <w:t>旧</w:t>
      </w:r>
      <w:r>
        <w:rPr>
          <w:rFonts w:hint="eastAsia"/>
        </w:rPr>
        <w:t>机房管理和运维现状</w:t>
      </w:r>
    </w:p>
    <w:p>
      <w:pPr>
        <w:numPr>
          <w:ilvl w:val="255"/>
          <w:numId w:val="0"/>
        </w:numPr>
        <w:ind w:firstLine="560" w:firstLineChars="200"/>
      </w:pPr>
      <w:r>
        <w:rPr>
          <w:rFonts w:hint="eastAsia"/>
        </w:rPr>
        <w:t>目前机房比较多和分散，管理上主要由各组织独立负责。系统出现问题时主要找供应商协助解决。</w:t>
      </w:r>
    </w:p>
    <w:p>
      <w:pPr>
        <w:pStyle w:val="5"/>
        <w:ind w:firstLine="0"/>
      </w:pPr>
      <w:r>
        <w:rPr>
          <w:rFonts w:hint="eastAsia"/>
        </w:rPr>
        <w:t>存量IT基础设施提升差距</w:t>
      </w:r>
    </w:p>
    <w:p>
      <w:pPr>
        <w:ind w:firstLine="562"/>
      </w:pPr>
      <w:r>
        <w:rPr>
          <w:rFonts w:hint="eastAsia"/>
          <w:b/>
          <w:bCs/>
          <w:lang w:eastAsia="zh-CN"/>
        </w:rPr>
        <w:t>（</w:t>
      </w:r>
      <w:r>
        <w:rPr>
          <w:rFonts w:hint="eastAsia"/>
          <w:b/>
          <w:bCs/>
        </w:rPr>
        <w:t>1</w:t>
      </w:r>
      <w:r>
        <w:rPr>
          <w:rFonts w:hint="eastAsia"/>
          <w:b/>
          <w:bCs/>
          <w:lang w:eastAsia="zh-CN"/>
        </w:rPr>
        <w:t>）</w:t>
      </w:r>
      <w:r>
        <w:rPr>
          <w:rFonts w:hint="eastAsia"/>
          <w:b/>
          <w:bCs/>
        </w:rPr>
        <w:t>存量机房分布较为分散，无法实现集中管控：</w:t>
      </w:r>
      <w:r>
        <w:rPr>
          <w:rFonts w:hint="eastAsia"/>
        </w:rPr>
        <w:t>目前，存量机房的数量较多且分散，主要建立在办公楼内，比较小型和简陋。这些机房的管理主要由各部门单位独立管理，缺乏统一的管理和协调。</w:t>
      </w:r>
    </w:p>
    <w:p>
      <w:pPr>
        <w:numPr>
          <w:ilvl w:val="255"/>
          <w:numId w:val="0"/>
        </w:numPr>
        <w:ind w:firstLine="561" w:firstLineChars="200"/>
      </w:pPr>
      <w:r>
        <w:rPr>
          <w:rFonts w:hint="eastAsia"/>
          <w:b/>
          <w:bCs/>
          <w:lang w:eastAsia="zh-CN"/>
        </w:rPr>
        <w:t>（</w:t>
      </w:r>
      <w:r>
        <w:rPr>
          <w:rFonts w:hint="eastAsia"/>
          <w:b/>
          <w:bCs/>
        </w:rPr>
        <w:t>2</w:t>
      </w:r>
      <w:r>
        <w:rPr>
          <w:rFonts w:hint="eastAsia"/>
          <w:b/>
          <w:bCs/>
          <w:lang w:eastAsia="zh-CN"/>
        </w:rPr>
        <w:t>）</w:t>
      </w:r>
      <w:r>
        <w:rPr>
          <w:rFonts w:hint="eastAsia"/>
          <w:b/>
          <w:bCs/>
        </w:rPr>
        <w:t>服务器架构无法支持高可用</w:t>
      </w:r>
      <w:r>
        <w:rPr>
          <w:rFonts w:hint="eastAsia"/>
        </w:rPr>
        <w:t>：目前，机房的服务器主要以物理机和部分VM服务器为主，应用系统大部分直接在服务器上进行单机部署，无法支持应用系统的高可用，应用系统迁移和扩展不方便。</w:t>
      </w:r>
    </w:p>
    <w:p>
      <w:pPr>
        <w:numPr>
          <w:ilvl w:val="255"/>
          <w:numId w:val="0"/>
        </w:numPr>
        <w:ind w:firstLine="561" w:firstLineChars="200"/>
      </w:pPr>
      <w:r>
        <w:rPr>
          <w:rFonts w:hint="eastAsia"/>
          <w:b/>
          <w:bCs/>
          <w:lang w:eastAsia="zh-CN"/>
        </w:rPr>
        <w:t>（</w:t>
      </w:r>
      <w:r>
        <w:rPr>
          <w:rFonts w:hint="eastAsia"/>
          <w:b/>
          <w:bCs/>
        </w:rPr>
        <w:t>3</w:t>
      </w:r>
      <w:r>
        <w:rPr>
          <w:rFonts w:hint="eastAsia"/>
          <w:b/>
          <w:bCs/>
          <w:lang w:eastAsia="zh-CN"/>
        </w:rPr>
        <w:t>）</w:t>
      </w:r>
      <w:r>
        <w:rPr>
          <w:rFonts w:hint="eastAsia"/>
          <w:b/>
          <w:bCs/>
        </w:rPr>
        <w:t>数据安全性不足：</w:t>
      </w:r>
      <w:r>
        <w:rPr>
          <w:rFonts w:hint="eastAsia"/>
        </w:rPr>
        <w:t>大部分应用系统的数据直接存储在应用服务器本地磁盘且缺少备份，一旦出现故障容易出现数据丢失的问题。</w:t>
      </w:r>
    </w:p>
    <w:p>
      <w:pPr>
        <w:numPr>
          <w:ilvl w:val="255"/>
          <w:numId w:val="0"/>
        </w:numPr>
        <w:ind w:firstLine="561" w:firstLineChars="200"/>
      </w:pPr>
      <w:r>
        <w:rPr>
          <w:rFonts w:hint="eastAsia"/>
          <w:b/>
          <w:bCs/>
          <w:lang w:eastAsia="zh-CN"/>
        </w:rPr>
        <w:t>（</w:t>
      </w:r>
      <w:r>
        <w:rPr>
          <w:rFonts w:hint="eastAsia"/>
          <w:b/>
          <w:bCs/>
        </w:rPr>
        <w:t>4</w:t>
      </w:r>
      <w:r>
        <w:rPr>
          <w:rFonts w:hint="eastAsia"/>
          <w:b/>
          <w:bCs/>
          <w:lang w:eastAsia="zh-CN"/>
        </w:rPr>
        <w:t>）</w:t>
      </w:r>
      <w:r>
        <w:rPr>
          <w:rFonts w:hint="eastAsia"/>
          <w:b/>
          <w:bCs/>
        </w:rPr>
        <w:t>网络互通性不足：</w:t>
      </w:r>
      <w:r>
        <w:rPr>
          <w:rFonts w:hint="eastAsia"/>
        </w:rPr>
        <w:t>各</w:t>
      </w:r>
      <w:r>
        <w:rPr>
          <w:rFonts w:hint="eastAsia"/>
          <w:lang w:val="en-US" w:eastAsia="zh-CN"/>
        </w:rPr>
        <w:t>基地</w:t>
      </w:r>
      <w:r>
        <w:rPr>
          <w:rFonts w:hint="eastAsia"/>
        </w:rPr>
        <w:t>之间的网络没有有效打通，无法有效支持多地办公。</w:t>
      </w:r>
    </w:p>
    <w:p>
      <w:pPr>
        <w:numPr>
          <w:ilvl w:val="255"/>
          <w:numId w:val="0"/>
        </w:numPr>
        <w:ind w:firstLine="561" w:firstLineChars="200"/>
      </w:pPr>
      <w:r>
        <w:rPr>
          <w:rFonts w:hint="eastAsia"/>
          <w:b/>
          <w:bCs/>
          <w:lang w:eastAsia="zh-CN"/>
        </w:rPr>
        <w:t>（</w:t>
      </w:r>
      <w:r>
        <w:rPr>
          <w:rFonts w:hint="eastAsia"/>
          <w:b/>
          <w:bCs/>
        </w:rPr>
        <w:t>5</w:t>
      </w:r>
      <w:r>
        <w:rPr>
          <w:rFonts w:hint="eastAsia"/>
          <w:b/>
          <w:bCs/>
          <w:lang w:eastAsia="zh-CN"/>
        </w:rPr>
        <w:t>）</w:t>
      </w:r>
      <w:r>
        <w:rPr>
          <w:rFonts w:hint="eastAsia"/>
          <w:b/>
          <w:bCs/>
          <w:lang w:val="en-US" w:eastAsia="zh-CN"/>
        </w:rPr>
        <w:t>旧</w:t>
      </w:r>
      <w:r>
        <w:rPr>
          <w:rFonts w:hint="eastAsia"/>
          <w:b/>
          <w:bCs/>
        </w:rPr>
        <w:t>机房安全性不足：</w:t>
      </w:r>
      <w:r>
        <w:rPr>
          <w:rFonts w:hint="eastAsia"/>
          <w:b w:val="0"/>
          <w:bCs w:val="0"/>
          <w:lang w:val="en-US" w:eastAsia="zh-CN"/>
        </w:rPr>
        <w:t>旧</w:t>
      </w:r>
      <w:r>
        <w:rPr>
          <w:rFonts w:hint="eastAsia"/>
        </w:rPr>
        <w:t>机房均未为机房安装设置安全设备，出于安全考虑大部分应用均只能在内网进行访问，敏感日期对网开放的应用还得进行手动关停，以确保安全。</w:t>
      </w:r>
    </w:p>
    <w:p>
      <w:pPr>
        <w:numPr>
          <w:ilvl w:val="255"/>
          <w:numId w:val="0"/>
        </w:numPr>
        <w:ind w:firstLine="561" w:firstLineChars="200"/>
      </w:pPr>
      <w:r>
        <w:rPr>
          <w:rFonts w:hint="eastAsia"/>
          <w:b/>
          <w:bCs/>
          <w:lang w:eastAsia="zh-CN"/>
        </w:rPr>
        <w:t>（</w:t>
      </w:r>
      <w:r>
        <w:rPr>
          <w:rFonts w:hint="eastAsia"/>
          <w:b/>
          <w:bCs/>
        </w:rPr>
        <w:t>6</w:t>
      </w:r>
      <w:r>
        <w:rPr>
          <w:rFonts w:hint="eastAsia"/>
          <w:b/>
          <w:bCs/>
          <w:lang w:eastAsia="zh-CN"/>
        </w:rPr>
        <w:t>）</w:t>
      </w:r>
      <w:r>
        <w:rPr>
          <w:rFonts w:hint="eastAsia"/>
          <w:b/>
          <w:bCs/>
        </w:rPr>
        <w:t>操作系统类型和版本比较多样化：</w:t>
      </w:r>
      <w:r>
        <w:rPr>
          <w:rFonts w:hint="eastAsia"/>
        </w:rPr>
        <w:t>操作系统是计算机系统中的核心软件，它管理计算机硬件和软件资源。二所操作系统的类型和版本比较多样化，增加了运维的复杂度。</w:t>
      </w:r>
    </w:p>
    <w:p>
      <w:pPr>
        <w:numPr>
          <w:ilvl w:val="255"/>
          <w:numId w:val="0"/>
        </w:numPr>
        <w:ind w:firstLine="561" w:firstLineChars="200"/>
      </w:pPr>
      <w:r>
        <w:rPr>
          <w:rFonts w:hint="eastAsia"/>
          <w:b/>
          <w:bCs/>
          <w:lang w:eastAsia="zh-CN"/>
        </w:rPr>
        <w:t>（</w:t>
      </w:r>
      <w:r>
        <w:rPr>
          <w:rFonts w:hint="eastAsia"/>
          <w:b/>
          <w:bCs/>
        </w:rPr>
        <w:t>7</w:t>
      </w:r>
      <w:r>
        <w:rPr>
          <w:rFonts w:hint="eastAsia"/>
          <w:b/>
          <w:bCs/>
          <w:lang w:eastAsia="zh-CN"/>
        </w:rPr>
        <w:t>）</w:t>
      </w:r>
      <w:r>
        <w:rPr>
          <w:rFonts w:hint="eastAsia"/>
          <w:b/>
          <w:bCs/>
        </w:rPr>
        <w:t>数据库类型和版本比较多样化：</w:t>
      </w:r>
      <w:r>
        <w:rPr>
          <w:rFonts w:hint="eastAsia"/>
        </w:rPr>
        <w:t>二所数据库类型和版本比较多样化，一定程度上增加数据集成的难度。</w:t>
      </w:r>
    </w:p>
    <w:p>
      <w:pPr>
        <w:numPr>
          <w:ilvl w:val="255"/>
          <w:numId w:val="0"/>
        </w:numPr>
        <w:ind w:firstLine="561" w:firstLineChars="200"/>
      </w:pPr>
      <w:r>
        <w:rPr>
          <w:rFonts w:hint="eastAsia"/>
          <w:b/>
          <w:bCs/>
          <w:lang w:eastAsia="zh-CN"/>
        </w:rPr>
        <w:t>（</w:t>
      </w:r>
      <w:r>
        <w:rPr>
          <w:rFonts w:hint="eastAsia"/>
          <w:b/>
          <w:bCs/>
        </w:rPr>
        <w:t>8</w:t>
      </w:r>
      <w:r>
        <w:rPr>
          <w:rFonts w:hint="eastAsia"/>
          <w:b/>
          <w:bCs/>
          <w:lang w:eastAsia="zh-CN"/>
        </w:rPr>
        <w:t>）</w:t>
      </w:r>
      <w:r>
        <w:rPr>
          <w:rFonts w:hint="eastAsia"/>
          <w:b/>
          <w:bCs/>
        </w:rPr>
        <w:t>缺少专业的IT运维团队：</w:t>
      </w:r>
      <w:r>
        <w:rPr>
          <w:rFonts w:hint="eastAsia"/>
        </w:rPr>
        <w:t>目前系统出现问题主要是找对应的供应商进行解决，</w:t>
      </w:r>
      <w:r>
        <w:rPr>
          <w:rFonts w:hint="eastAsia"/>
          <w:lang w:val="en-US" w:eastAsia="zh-CN"/>
        </w:rPr>
        <w:t>可能会影响效率</w:t>
      </w:r>
      <w:r>
        <w:rPr>
          <w:rFonts w:hint="eastAsia"/>
        </w:rPr>
        <w:t>。</w:t>
      </w:r>
    </w:p>
    <w:p>
      <w:pPr>
        <w:numPr>
          <w:ilvl w:val="255"/>
          <w:numId w:val="0"/>
        </w:numPr>
        <w:ind w:firstLine="561" w:firstLineChars="200"/>
        <w:rPr>
          <w:rFonts w:hint="eastAsia"/>
        </w:rPr>
      </w:pPr>
      <w:r>
        <w:rPr>
          <w:rFonts w:hint="eastAsia"/>
          <w:b/>
          <w:bCs/>
          <w:lang w:eastAsia="zh-CN"/>
        </w:rPr>
        <w:t>（</w:t>
      </w:r>
      <w:r>
        <w:rPr>
          <w:rFonts w:hint="eastAsia"/>
          <w:b/>
          <w:bCs/>
        </w:rPr>
        <w:t>9</w:t>
      </w:r>
      <w:r>
        <w:rPr>
          <w:rFonts w:hint="eastAsia"/>
          <w:b/>
          <w:bCs/>
          <w:lang w:eastAsia="zh-CN"/>
        </w:rPr>
        <w:t>）</w:t>
      </w:r>
      <w:r>
        <w:rPr>
          <w:rFonts w:hint="eastAsia"/>
          <w:b/>
          <w:bCs/>
        </w:rPr>
        <w:t>自主可控性不足：</w:t>
      </w:r>
      <w:r>
        <w:rPr>
          <w:rFonts w:hint="eastAsia"/>
          <w:b w:val="0"/>
          <w:bCs w:val="0"/>
          <w:lang w:val="en-US" w:eastAsia="zh-CN"/>
        </w:rPr>
        <w:t>旧的</w:t>
      </w:r>
      <w:r>
        <w:rPr>
          <w:rFonts w:hint="eastAsia"/>
        </w:rPr>
        <w:t>存量应用系统的建设和部署没有信创要求。</w:t>
      </w:r>
    </w:p>
    <w:p>
      <w:pPr>
        <w:pStyle w:val="5"/>
        <w:ind w:firstLine="0"/>
      </w:pPr>
      <w:r>
        <w:rPr>
          <w:rFonts w:hint="eastAsia"/>
        </w:rPr>
        <w:t>存量IT基础设施提升建议</w:t>
      </w:r>
    </w:p>
    <w:p>
      <w:pPr>
        <w:numPr>
          <w:ilvl w:val="255"/>
          <w:numId w:val="0"/>
        </w:numPr>
        <w:ind w:firstLine="560" w:firstLineChars="200"/>
      </w:pPr>
      <w:r>
        <w:rPr>
          <w:rFonts w:hint="eastAsia"/>
        </w:rPr>
        <w:t>由于民航创新示范区数据中心正在建设中，已经解决了大部分调研过程中所面临的问题，如：对计算、存储、网络和安全实现了云化服务，数据中心安装安全相关软硬件设备，基础设施的建设已满足自控可控的信创，并且数据中心网络与办公网络打通，多园区之间的网络可以通过专线或VPN的方式实现互通，满足多地办公的需要。</w:t>
      </w:r>
    </w:p>
    <w:p>
      <w:pPr>
        <w:numPr>
          <w:ilvl w:val="255"/>
          <w:numId w:val="0"/>
        </w:numPr>
        <w:ind w:firstLine="560" w:firstLineChars="200"/>
      </w:pPr>
      <w:r>
        <w:rPr>
          <w:rFonts w:hint="eastAsia"/>
        </w:rPr>
        <w:t>综上，基于现状对于存量IT基础设施的提升建议如下：</w:t>
      </w:r>
    </w:p>
    <w:p>
      <w:pPr>
        <w:ind w:firstLine="560"/>
      </w:pPr>
      <w:r>
        <w:rPr>
          <w:rFonts w:hint="eastAsia"/>
          <w:lang w:eastAsia="zh-CN"/>
        </w:rPr>
        <w:t>（</w:t>
      </w:r>
      <w:r>
        <w:t>1</w:t>
      </w:r>
      <w:r>
        <w:rPr>
          <w:rFonts w:hint="eastAsia"/>
          <w:lang w:eastAsia="zh-CN"/>
        </w:rPr>
        <w:t>）</w:t>
      </w:r>
      <w:r>
        <w:rPr>
          <w:rFonts w:hint="eastAsia"/>
        </w:rPr>
        <w:t>建设完善的数据灾备体系，保证数据的安全。</w:t>
      </w:r>
    </w:p>
    <w:p>
      <w:pPr>
        <w:numPr>
          <w:ilvl w:val="255"/>
          <w:numId w:val="0"/>
        </w:numPr>
        <w:ind w:firstLine="560" w:firstLineChars="200"/>
      </w:pPr>
      <w:r>
        <w:rPr>
          <w:rFonts w:hint="eastAsia"/>
          <w:lang w:eastAsia="zh-CN"/>
        </w:rPr>
        <w:t>（</w:t>
      </w:r>
      <w:r>
        <w:t>2</w:t>
      </w:r>
      <w:r>
        <w:rPr>
          <w:rFonts w:hint="eastAsia"/>
          <w:lang w:eastAsia="zh-CN"/>
        </w:rPr>
        <w:t>）</w:t>
      </w:r>
      <w:r>
        <w:rPr>
          <w:rFonts w:hint="eastAsia"/>
        </w:rPr>
        <w:t>基础设施的建设在满足自控可控的信创要求外，也需要着重考虑利旧系统的迁移需求，确保存量系统可以顺利迁移至统一的数据中心。</w:t>
      </w:r>
    </w:p>
    <w:p>
      <w:pPr>
        <w:numPr>
          <w:ilvl w:val="255"/>
          <w:numId w:val="0"/>
        </w:numPr>
        <w:ind w:firstLine="560" w:firstLineChars="200"/>
      </w:pPr>
      <w:r>
        <w:rPr>
          <w:rFonts w:hint="eastAsia"/>
          <w:lang w:eastAsia="zh-CN"/>
        </w:rPr>
        <w:t>（</w:t>
      </w:r>
      <w:r>
        <w:t>3</w:t>
      </w:r>
      <w:r>
        <w:rPr>
          <w:rFonts w:hint="eastAsia"/>
          <w:lang w:eastAsia="zh-CN"/>
        </w:rPr>
        <w:t>）</w:t>
      </w:r>
      <w:r>
        <w:rPr>
          <w:rFonts w:hint="eastAsia"/>
        </w:rPr>
        <w:t>应用系统在选型时尽量要求满足信创要求，并按信创要求进行部署，确保自主可控性。</w:t>
      </w:r>
    </w:p>
    <w:p>
      <w:pPr>
        <w:pStyle w:val="4"/>
        <w:spacing w:before="0" w:after="0"/>
        <w:ind w:left="0" w:firstLine="0"/>
      </w:pPr>
      <w:r>
        <w:rPr>
          <w:rFonts w:hint="eastAsia"/>
        </w:rPr>
        <w:t xml:space="preserve"> </w:t>
      </w:r>
      <w:bookmarkStart w:id="2997" w:name="_Toc32373"/>
      <w:bookmarkStart w:id="2998" w:name="_Toc183434378"/>
      <w:bookmarkStart w:id="2999" w:name="_Toc1818401564"/>
      <w:bookmarkStart w:id="3000" w:name="_Toc2071045272"/>
      <w:bookmarkStart w:id="3001" w:name="_Toc374711682"/>
      <w:bookmarkStart w:id="3002" w:name="_Toc1810184264"/>
      <w:bookmarkStart w:id="3003" w:name="_Toc1526109695"/>
      <w:bookmarkStart w:id="3004" w:name="_Toc2029976034"/>
      <w:bookmarkStart w:id="3005" w:name="_Toc307746811"/>
      <w:bookmarkStart w:id="3006" w:name="_Toc1794769409"/>
      <w:bookmarkStart w:id="3007" w:name="_Toc1607943396"/>
      <w:bookmarkStart w:id="3008" w:name="_Toc793009349"/>
      <w:bookmarkStart w:id="3009" w:name="_Toc581342505"/>
      <w:bookmarkStart w:id="3010" w:name="_Toc48775805"/>
      <w:bookmarkStart w:id="3011" w:name="_Toc1467014578"/>
      <w:bookmarkStart w:id="3012" w:name="_Toc265741844"/>
      <w:bookmarkStart w:id="3013" w:name="_Toc1651215966"/>
      <w:bookmarkStart w:id="3014" w:name="_Toc19858"/>
      <w:bookmarkStart w:id="3015" w:name="_Toc1276282892"/>
      <w:bookmarkStart w:id="3016" w:name="_Toc1138540669"/>
      <w:bookmarkStart w:id="3017" w:name="_Toc30592"/>
      <w:bookmarkStart w:id="3018" w:name="_Toc562166989"/>
      <w:bookmarkStart w:id="3019" w:name="_Toc1199636300"/>
      <w:bookmarkStart w:id="3020" w:name="_Toc25788"/>
      <w:bookmarkStart w:id="3021" w:name="_Toc511263629"/>
      <w:bookmarkStart w:id="3022" w:name="_Toc3154"/>
      <w:bookmarkStart w:id="3023" w:name="_Toc12134"/>
      <w:bookmarkStart w:id="3024" w:name="_Toc4449"/>
      <w:bookmarkStart w:id="3025" w:name="_Toc1304"/>
      <w:bookmarkStart w:id="3026" w:name="_Toc265246671"/>
      <w:bookmarkStart w:id="3027" w:name="_Toc1049207410"/>
      <w:bookmarkStart w:id="3028" w:name="_Toc2087880123"/>
      <w:r>
        <w:rPr>
          <w:rFonts w:hint="eastAsia"/>
        </w:rPr>
        <w:t>数据管理现状分析</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pPr>
        <w:pStyle w:val="5"/>
        <w:ind w:firstLine="0"/>
      </w:pPr>
      <w:r>
        <w:rPr>
          <w:rFonts w:hint="eastAsia"/>
        </w:rPr>
        <w:t>数据管理建设现状</w:t>
      </w:r>
    </w:p>
    <w:p>
      <w:pPr>
        <w:numPr>
          <w:ilvl w:val="255"/>
          <w:numId w:val="0"/>
        </w:numPr>
        <w:ind w:firstLine="560" w:firstLineChars="200"/>
      </w:pPr>
      <w:r>
        <w:rPr>
          <w:rFonts w:hint="eastAsia"/>
        </w:rPr>
        <w:t>数据作为企业的重要资产在数字化转型中扮演着关键的角色，有效的数据管理和数据驱动的决策已成为企业数字化转型的核心要素。</w:t>
      </w:r>
    </w:p>
    <w:p>
      <w:pPr>
        <w:numPr>
          <w:ilvl w:val="255"/>
          <w:numId w:val="0"/>
        </w:numPr>
        <w:ind w:firstLine="560" w:firstLineChars="200"/>
      </w:pPr>
      <w:r>
        <w:rPr>
          <w:rFonts w:hint="eastAsia"/>
        </w:rPr>
        <w:t>随着数据应用的深化，数据治理工作逐步成为企业关注的焦点。数据治理已经从元数据、数据标准和数据质量的范畴发展为一个包含数据模型、数据服务、数据应用和数据生命周期的完整体系。将数据平台建设与数据治理整合在一起规划和建设的数据中台模式成为企业的通行做法。</w:t>
      </w:r>
    </w:p>
    <w:p>
      <w:pPr>
        <w:numPr>
          <w:ilvl w:val="255"/>
          <w:numId w:val="0"/>
        </w:numPr>
        <w:ind w:firstLine="560" w:firstLineChars="200"/>
      </w:pPr>
      <w:r>
        <w:rPr>
          <w:rFonts w:hint="eastAsia"/>
        </w:rPr>
        <w:t>当前民航二所在数字化转型中已经意识到数据的重要性，并且正在民航科技创新示范区的建设中推进数据平台的建设，数据平台包括了：数据集成、数据仓库、数据治理、数据服务、数据可视化等功能模块，已经能满足民航二所当前数据治理的软件层面要求。</w:t>
      </w:r>
    </w:p>
    <w:p>
      <w:pPr>
        <w:pStyle w:val="5"/>
        <w:ind w:firstLine="0"/>
      </w:pPr>
      <w:r>
        <w:rPr>
          <w:rFonts w:hint="eastAsia"/>
        </w:rPr>
        <w:t>数据管理提升差距</w:t>
      </w:r>
    </w:p>
    <w:p>
      <w:pPr>
        <w:numPr>
          <w:ilvl w:val="0"/>
          <w:numId w:val="49"/>
        </w:numPr>
        <w:ind w:left="0" w:firstLine="562"/>
      </w:pPr>
      <w:r>
        <w:rPr>
          <w:rFonts w:hint="eastAsia"/>
          <w:b/>
          <w:bCs/>
        </w:rPr>
        <w:t>数据孤岛现象严重：</w:t>
      </w:r>
      <w:r>
        <w:rPr>
          <w:rFonts w:hint="eastAsia"/>
        </w:rPr>
        <w:t>各组织或系统之间的数据互相隔离，数据无法进行有效地整合和利用。</w:t>
      </w:r>
    </w:p>
    <w:p>
      <w:pPr>
        <w:numPr>
          <w:ilvl w:val="0"/>
          <w:numId w:val="49"/>
        </w:numPr>
        <w:ind w:left="0" w:firstLine="562"/>
      </w:pPr>
      <w:r>
        <w:rPr>
          <w:rFonts w:hint="eastAsia"/>
          <w:b/>
          <w:bCs/>
        </w:rPr>
        <w:t>缺乏集中的数据治理机制：</w:t>
      </w:r>
      <w:r>
        <w:rPr>
          <w:rFonts w:hint="eastAsia"/>
        </w:rPr>
        <w:t>数据管理上缺乏统一的标准和流程，数据的质量、安全和使用效率无法得到保障。</w:t>
      </w:r>
    </w:p>
    <w:p>
      <w:pPr>
        <w:numPr>
          <w:ilvl w:val="0"/>
          <w:numId w:val="49"/>
        </w:numPr>
        <w:ind w:left="0" w:firstLine="562"/>
      </w:pPr>
      <w:r>
        <w:rPr>
          <w:rFonts w:hint="eastAsia"/>
          <w:b/>
          <w:bCs/>
          <w:lang w:val="en-US" w:eastAsia="zh-CN"/>
        </w:rPr>
        <w:t>缺乏足够数据管理专业人才</w:t>
      </w:r>
      <w:r>
        <w:rPr>
          <w:rFonts w:hint="eastAsia"/>
          <w:b/>
          <w:bCs/>
        </w:rPr>
        <w:t>：</w:t>
      </w:r>
      <w:r>
        <w:rPr>
          <w:rFonts w:hint="eastAsia"/>
        </w:rPr>
        <w:t>二所目前没有足够的数据专业人才，员工的数据技能不足，影响数据的管理和应用。</w:t>
      </w:r>
    </w:p>
    <w:p>
      <w:pPr>
        <w:numPr>
          <w:ilvl w:val="0"/>
          <w:numId w:val="49"/>
        </w:numPr>
        <w:ind w:left="0" w:firstLine="562"/>
      </w:pPr>
      <w:r>
        <w:rPr>
          <w:rFonts w:hint="eastAsia"/>
          <w:b/>
          <w:bCs/>
        </w:rPr>
        <w:t>数据的决策价值未能充分挖掘：</w:t>
      </w:r>
      <w:r>
        <w:rPr>
          <w:rFonts w:hint="eastAsia"/>
        </w:rPr>
        <w:t>由于缺乏有效的数据分析和应用能力，数据的潜在价值无法转化为实际的决策支持。</w:t>
      </w:r>
    </w:p>
    <w:p>
      <w:pPr>
        <w:pStyle w:val="5"/>
        <w:ind w:firstLine="0"/>
      </w:pPr>
      <w:r>
        <w:rPr>
          <w:rFonts w:hint="eastAsia"/>
        </w:rPr>
        <w:t>数据管理提升建议</w:t>
      </w:r>
    </w:p>
    <w:p>
      <w:pPr>
        <w:numPr>
          <w:ilvl w:val="0"/>
          <w:numId w:val="50"/>
        </w:numPr>
        <w:ind w:left="0" w:firstLine="562"/>
      </w:pPr>
      <w:r>
        <w:rPr>
          <w:rFonts w:hint="eastAsia"/>
          <w:b/>
          <w:bCs/>
        </w:rPr>
        <w:t>建设数据管理团队：</w:t>
      </w:r>
      <w:r>
        <w:rPr>
          <w:rFonts w:hint="eastAsia"/>
        </w:rPr>
        <w:t>数据管理是一项长期的工作，需要在组织上保障数据管理工作的持续进行。</w:t>
      </w:r>
    </w:p>
    <w:p>
      <w:pPr>
        <w:numPr>
          <w:ilvl w:val="0"/>
          <w:numId w:val="50"/>
        </w:numPr>
        <w:ind w:left="0" w:firstLine="562"/>
      </w:pPr>
      <w:r>
        <w:rPr>
          <w:rFonts w:hint="eastAsia"/>
          <w:b/>
          <w:bCs/>
        </w:rPr>
        <w:t>建立数据管理的标准规范和相关规章制度：</w:t>
      </w:r>
      <w:r>
        <w:rPr>
          <w:rFonts w:hint="eastAsia"/>
        </w:rPr>
        <w:t>保证数据的质量和数据管理工作的规范性。</w:t>
      </w:r>
    </w:p>
    <w:p>
      <w:pPr>
        <w:numPr>
          <w:ilvl w:val="0"/>
          <w:numId w:val="50"/>
        </w:numPr>
        <w:ind w:left="0" w:firstLine="562"/>
      </w:pPr>
      <w:r>
        <w:rPr>
          <w:rFonts w:hint="eastAsia"/>
          <w:b/>
          <w:bCs/>
        </w:rPr>
        <w:t>建立数据安全保障体系：</w:t>
      </w:r>
      <w:r>
        <w:rPr>
          <w:rFonts w:hint="eastAsia"/>
        </w:rPr>
        <w:t>确保数据的安全。</w:t>
      </w:r>
    </w:p>
    <w:p>
      <w:pPr>
        <w:numPr>
          <w:ilvl w:val="0"/>
          <w:numId w:val="50"/>
        </w:numPr>
        <w:ind w:left="0" w:firstLine="562"/>
      </w:pPr>
      <w:r>
        <w:rPr>
          <w:rFonts w:hint="eastAsia"/>
          <w:b/>
          <w:bCs/>
        </w:rPr>
        <w:t>通过数据平台作为中介，打通各应用系统的数据：</w:t>
      </w:r>
      <w:r>
        <w:rPr>
          <w:rFonts w:hint="eastAsia"/>
        </w:rPr>
        <w:t>实现数据的共享共用，提升工作效率。</w:t>
      </w:r>
    </w:p>
    <w:p>
      <w:pPr>
        <w:pStyle w:val="4"/>
        <w:spacing w:before="0" w:after="0"/>
        <w:ind w:left="0" w:firstLine="0"/>
      </w:pPr>
      <w:r>
        <w:rPr>
          <w:rFonts w:hint="eastAsia"/>
        </w:rPr>
        <w:t xml:space="preserve"> </w:t>
      </w:r>
      <w:bookmarkStart w:id="3029" w:name="_Toc1642935928"/>
      <w:bookmarkStart w:id="3030" w:name="_Toc824615361"/>
      <w:bookmarkStart w:id="3031" w:name="_Toc15735"/>
      <w:bookmarkStart w:id="3032" w:name="_Toc24280"/>
      <w:bookmarkStart w:id="3033" w:name="_Toc1720371332"/>
      <w:bookmarkStart w:id="3034" w:name="_Toc1373729113"/>
      <w:bookmarkStart w:id="3035" w:name="_Toc1928447744"/>
      <w:bookmarkStart w:id="3036" w:name="_Toc1710816064"/>
      <w:bookmarkStart w:id="3037" w:name="_Toc29258"/>
      <w:bookmarkStart w:id="3038" w:name="_Toc366097999"/>
      <w:bookmarkStart w:id="3039" w:name="_Toc1704669995"/>
      <w:bookmarkStart w:id="3040" w:name="_Toc1342557601"/>
      <w:bookmarkStart w:id="3041" w:name="_Toc1357186370"/>
      <w:bookmarkStart w:id="3042" w:name="_Toc10257"/>
      <w:bookmarkStart w:id="3043" w:name="_Toc854261239"/>
      <w:bookmarkStart w:id="3044" w:name="_Toc1972231972"/>
      <w:bookmarkStart w:id="3045" w:name="_Toc3622"/>
      <w:bookmarkStart w:id="3046" w:name="_Toc5337"/>
      <w:bookmarkStart w:id="3047" w:name="_Toc3689"/>
      <w:bookmarkStart w:id="3048" w:name="_Toc770442724"/>
      <w:bookmarkStart w:id="3049" w:name="_Toc1772"/>
      <w:bookmarkStart w:id="3050" w:name="_Toc1035305691"/>
      <w:bookmarkStart w:id="3051" w:name="_Toc1160030501"/>
      <w:bookmarkStart w:id="3052" w:name="_Toc734503549"/>
      <w:bookmarkStart w:id="3053" w:name="_Toc1419899608"/>
      <w:bookmarkStart w:id="3054" w:name="_Toc1560020970"/>
      <w:bookmarkStart w:id="3055" w:name="_Toc55570381"/>
      <w:bookmarkStart w:id="3056" w:name="_Toc1134151301"/>
      <w:bookmarkStart w:id="3057" w:name="_Toc1040714353"/>
      <w:bookmarkStart w:id="3058" w:name="_Toc725740956"/>
      <w:bookmarkStart w:id="3059" w:name="_Toc1583685128"/>
      <w:bookmarkStart w:id="3060" w:name="_Toc1118435281"/>
      <w:r>
        <w:rPr>
          <w:rFonts w:hint="eastAsia"/>
        </w:rPr>
        <w:t>信息安全现状分析</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pPr>
        <w:ind w:firstLine="560"/>
      </w:pPr>
      <w:r>
        <w:t>信息安全是综合利用技术、政策和流程来保护组织的硬件、软件和数据，以防止其遭到破坏、篡改或泄露。其范围涵盖物理安全、网络安全、应用安全和数据安全等多个方面。在数字化转型过程中，信息安全是必须认真对待和解决的重要问题之一。</w:t>
      </w:r>
    </w:p>
    <w:p>
      <w:pPr>
        <w:ind w:firstLine="560"/>
      </w:pPr>
      <w:r>
        <w:rPr>
          <w:rFonts w:hint="eastAsia"/>
        </w:rPr>
        <w:t>目前，二所已经建立了网络安全相关组织并初步具备了安全意识，但整体信息安全能力仍有提升空间。</w:t>
      </w:r>
    </w:p>
    <w:p>
      <w:pPr>
        <w:pStyle w:val="5"/>
        <w:ind w:firstLine="0"/>
      </w:pPr>
      <w:r>
        <w:rPr>
          <w:rFonts w:hint="eastAsia"/>
        </w:rPr>
        <w:t>信息安全建设现状</w:t>
      </w:r>
    </w:p>
    <w:p>
      <w:pPr>
        <w:ind w:firstLine="562"/>
      </w:pPr>
      <w:r>
        <w:rPr>
          <w:rFonts w:hint="eastAsia"/>
          <w:b/>
          <w:bCs/>
        </w:rPr>
        <w:t>在物理环境安全和网络安全方面，</w:t>
      </w:r>
      <w:r>
        <w:rPr>
          <w:rFonts w:hint="eastAsia"/>
        </w:rPr>
        <w:t>目前建设中的民航创新示范区数据中心已经规划了完善的安全防御体系，但是存量本地机房较多，系统分散部署，各机房没有合理部署相关安全产品，整体安全性较弱。</w:t>
      </w:r>
    </w:p>
    <w:p>
      <w:pPr>
        <w:ind w:firstLine="562"/>
      </w:pPr>
      <w:r>
        <w:rPr>
          <w:rFonts w:hint="eastAsia"/>
          <w:b/>
          <w:bCs/>
        </w:rPr>
        <w:t>在应用系统安全方面，</w:t>
      </w:r>
      <w:r>
        <w:rPr>
          <w:rFonts w:hint="eastAsia"/>
        </w:rPr>
        <w:t>对于民航创新示范区建设中的应用系统都进行等级保护三级测评要求，但部分存量应用系统平台没有进行相关安全认证，系统建设时也没有安全国家等保要求进行约束。</w:t>
      </w:r>
    </w:p>
    <w:p>
      <w:pPr>
        <w:ind w:firstLine="562"/>
      </w:pPr>
      <w:r>
        <w:rPr>
          <w:rFonts w:hint="eastAsia"/>
          <w:b/>
          <w:bCs/>
        </w:rPr>
        <w:t>在数据安全方面，</w:t>
      </w:r>
      <w:r>
        <w:rPr>
          <w:rFonts w:hint="eastAsia"/>
        </w:rPr>
        <w:t>在存量环境中当前数据主要分散在各个应用部署的服务器中，大部分数据没有进行备份，相关安全管理措施也缺位。</w:t>
      </w:r>
    </w:p>
    <w:p>
      <w:pPr>
        <w:ind w:firstLine="562"/>
      </w:pPr>
      <w:r>
        <w:rPr>
          <w:rFonts w:hint="eastAsia"/>
          <w:b/>
          <w:bCs/>
        </w:rPr>
        <w:t>在安全管理方面，</w:t>
      </w:r>
      <w:r>
        <w:rPr>
          <w:rFonts w:hint="eastAsia"/>
        </w:rPr>
        <w:t>需要更专业的安全团队来提供更全面的安全保障。</w:t>
      </w:r>
    </w:p>
    <w:p>
      <w:pPr>
        <w:pStyle w:val="5"/>
        <w:ind w:firstLine="0"/>
      </w:pPr>
      <w:r>
        <w:rPr>
          <w:rFonts w:hint="eastAsia"/>
        </w:rPr>
        <w:t>信息安全提升差距</w:t>
      </w:r>
    </w:p>
    <w:p>
      <w:pPr>
        <w:numPr>
          <w:ilvl w:val="0"/>
          <w:numId w:val="51"/>
        </w:numPr>
        <w:ind w:left="0" w:firstLine="562"/>
      </w:pPr>
      <w:r>
        <w:rPr>
          <w:rFonts w:hint="eastAsia"/>
          <w:b/>
          <w:bCs/>
        </w:rPr>
        <w:t>安全防护能力不足：</w:t>
      </w:r>
      <w:r>
        <w:rPr>
          <w:rFonts w:hint="eastAsia"/>
        </w:rPr>
        <w:t>系统分散部署，各机房没有合理部署相关安全产品，存量系统平台也缺少安全认证。出于安全考虑，大部分系统只能局域网访问，对于敏感日期，部分对外服务的系统也需要进行手动关停。</w:t>
      </w:r>
    </w:p>
    <w:p>
      <w:pPr>
        <w:numPr>
          <w:ilvl w:val="0"/>
          <w:numId w:val="51"/>
        </w:numPr>
        <w:ind w:left="0" w:firstLine="562"/>
      </w:pPr>
      <w:r>
        <w:rPr>
          <w:rFonts w:hint="eastAsia"/>
          <w:b/>
          <w:bCs/>
        </w:rPr>
        <w:t>安全制度和标准不完善：已有基本的信息安全政策和规范，</w:t>
      </w:r>
      <w:r>
        <w:rPr>
          <w:rFonts w:hint="eastAsia"/>
          <w:b w:val="0"/>
          <w:bCs w:val="0"/>
        </w:rPr>
        <w:t>还需要</w:t>
      </w:r>
      <w:r>
        <w:rPr>
          <w:rFonts w:hint="eastAsia"/>
        </w:rPr>
        <w:t>建立更全面和详细的信息安全政策和规范。</w:t>
      </w:r>
    </w:p>
    <w:p>
      <w:pPr>
        <w:numPr>
          <w:ilvl w:val="0"/>
          <w:numId w:val="51"/>
        </w:numPr>
        <w:ind w:left="0" w:firstLine="562"/>
      </w:pPr>
      <w:r>
        <w:rPr>
          <w:rFonts w:hint="eastAsia"/>
          <w:b/>
          <w:bCs/>
        </w:rPr>
        <w:t>缺少专业的安全人员：</w:t>
      </w:r>
      <w:r>
        <w:rPr>
          <w:rFonts w:hint="eastAsia"/>
        </w:rPr>
        <w:t>公司缺少专业的安全人员。</w:t>
      </w:r>
    </w:p>
    <w:p>
      <w:pPr>
        <w:pStyle w:val="5"/>
        <w:ind w:firstLine="0"/>
      </w:pPr>
      <w:r>
        <w:rPr>
          <w:rFonts w:hint="eastAsia"/>
        </w:rPr>
        <w:t>信息安全提升建议</w:t>
      </w:r>
    </w:p>
    <w:p>
      <w:pPr>
        <w:ind w:firstLine="560"/>
      </w:pPr>
      <w:r>
        <w:rPr>
          <w:rFonts w:hint="eastAsia"/>
        </w:rPr>
        <w:t>（1）</w:t>
      </w:r>
      <w:r>
        <w:rPr>
          <w:rFonts w:hint="eastAsia"/>
          <w:b/>
          <w:bCs/>
        </w:rPr>
        <w:t>迁移到民航创新示范区云平台</w:t>
      </w:r>
      <w:r>
        <w:rPr>
          <w:rFonts w:hint="eastAsia"/>
          <w:lang w:eastAsia="zh-CN"/>
        </w:rPr>
        <w:t>：</w:t>
      </w:r>
      <w:r>
        <w:rPr>
          <w:rFonts w:hint="eastAsia"/>
          <w:b w:val="0"/>
          <w:bCs w:val="0"/>
        </w:rPr>
        <w:t>由于统一的数据中心正在建设中</w:t>
      </w:r>
      <w:r>
        <w:rPr>
          <w:rFonts w:hint="eastAsia"/>
        </w:rPr>
        <w:t>，同时数据中心已经建设了完善的安全体系，对于存量应用可以考虑迁移到民航创新示范区云平台。</w:t>
      </w:r>
    </w:p>
    <w:p>
      <w:pPr>
        <w:ind w:firstLine="560"/>
      </w:pPr>
      <w:r>
        <w:rPr>
          <w:rFonts w:hint="eastAsia"/>
        </w:rPr>
        <w:t>（2）</w:t>
      </w:r>
      <w:r>
        <w:rPr>
          <w:rFonts w:hint="eastAsia"/>
          <w:b/>
          <w:bCs/>
        </w:rPr>
        <w:t>建立完善的管理体系</w:t>
      </w:r>
      <w:r>
        <w:rPr>
          <w:rFonts w:hint="eastAsia"/>
        </w:rPr>
        <w:t>，编制安全相关的标准规范和规章制度，安全管理方式由被动转变为主动的管理方式。</w:t>
      </w:r>
    </w:p>
    <w:p>
      <w:pPr>
        <w:ind w:firstLine="560"/>
      </w:pPr>
      <w:r>
        <w:rPr>
          <w:rFonts w:hint="eastAsia"/>
        </w:rPr>
        <w:t>（3）</w:t>
      </w:r>
      <w:r>
        <w:rPr>
          <w:rFonts w:hint="eastAsia"/>
          <w:b/>
          <w:bCs/>
        </w:rPr>
        <w:t>引进专业的安全人员或与外部安全公司建立合作</w:t>
      </w:r>
      <w:r>
        <w:rPr>
          <w:rFonts w:hint="eastAsia"/>
        </w:rPr>
        <w:t>，确保安全方面得到专业的支持。</w:t>
      </w:r>
    </w:p>
    <w:p>
      <w:pPr>
        <w:numPr>
          <w:ilvl w:val="255"/>
          <w:numId w:val="0"/>
        </w:numPr>
        <w:ind w:firstLine="560" w:firstLineChars="200"/>
      </w:pPr>
      <w:r>
        <w:rPr>
          <w:rFonts w:hint="eastAsia"/>
        </w:rPr>
        <w:t>（4）</w:t>
      </w:r>
      <w:r>
        <w:rPr>
          <w:rFonts w:hint="eastAsia"/>
          <w:b/>
          <w:bCs/>
        </w:rPr>
        <w:t>应用系统的建设按国家等保三级的要求进行约束</w:t>
      </w:r>
      <w:r>
        <w:rPr>
          <w:rFonts w:hint="eastAsia"/>
        </w:rPr>
        <w:t>，对于安全性要求比较高的系统还需要提交专业安全公司的专业测试报告。定期对系统、网络和数据等进行安全审计，确保不存在安全隐患。</w:t>
      </w:r>
    </w:p>
    <w:p>
      <w:pPr>
        <w:pStyle w:val="4"/>
        <w:spacing w:before="0" w:after="0"/>
        <w:ind w:left="0" w:firstLine="0"/>
      </w:pPr>
      <w:r>
        <w:rPr>
          <w:rFonts w:hint="eastAsia"/>
        </w:rPr>
        <w:t xml:space="preserve"> </w:t>
      </w:r>
      <w:bookmarkStart w:id="3061" w:name="_Toc1651954505"/>
      <w:bookmarkStart w:id="3062" w:name="_Toc1776082841"/>
      <w:bookmarkStart w:id="3063" w:name="_Toc468420538"/>
      <w:bookmarkStart w:id="3064" w:name="_Toc616065135"/>
      <w:bookmarkStart w:id="3065" w:name="_Toc31826056"/>
      <w:bookmarkStart w:id="3066" w:name="_Toc1083625378"/>
      <w:bookmarkStart w:id="3067" w:name="_Toc1027037965"/>
      <w:bookmarkStart w:id="3068" w:name="_Toc754920978"/>
      <w:bookmarkStart w:id="3069" w:name="_Toc809271338"/>
      <w:bookmarkStart w:id="3070" w:name="_Toc1598398236"/>
      <w:bookmarkStart w:id="3071" w:name="_Toc668513294"/>
      <w:bookmarkStart w:id="3072" w:name="_Toc1640463678"/>
      <w:bookmarkStart w:id="3073" w:name="_Toc561153716"/>
      <w:bookmarkStart w:id="3074" w:name="_Toc29575"/>
      <w:bookmarkStart w:id="3075" w:name="_Toc28536"/>
      <w:bookmarkStart w:id="3076" w:name="_Toc4832"/>
      <w:bookmarkStart w:id="3077" w:name="_Toc12023"/>
      <w:bookmarkStart w:id="3078" w:name="_Toc1598032884"/>
      <w:bookmarkStart w:id="3079" w:name="_Toc1470240643"/>
      <w:bookmarkStart w:id="3080" w:name="_Toc18378"/>
      <w:bookmarkStart w:id="3081" w:name="_Toc479408770"/>
      <w:bookmarkStart w:id="3082" w:name="_Toc617405576"/>
      <w:bookmarkStart w:id="3083" w:name="_Toc1963490669"/>
      <w:bookmarkStart w:id="3084" w:name="_Toc26450"/>
      <w:bookmarkStart w:id="3085" w:name="_Toc1065145087"/>
      <w:bookmarkStart w:id="3086" w:name="_Toc1414426192"/>
      <w:bookmarkStart w:id="3087" w:name="_Toc892661959"/>
      <w:bookmarkStart w:id="3088" w:name="_Toc644596567"/>
      <w:bookmarkStart w:id="3089" w:name="_Toc1807505803"/>
      <w:bookmarkStart w:id="3090" w:name="_Toc1968616179"/>
      <w:bookmarkStart w:id="3091" w:name="_Toc21367"/>
      <w:bookmarkStart w:id="3092" w:name="_Toc9278"/>
      <w:r>
        <w:rPr>
          <w:rFonts w:hint="eastAsia"/>
        </w:rPr>
        <w:t>民航科技创新示范区IT现状</w:t>
      </w:r>
      <w:bookmarkEnd w:id="3061"/>
      <w:bookmarkEnd w:id="3062"/>
      <w:bookmarkEnd w:id="3063"/>
      <w:bookmarkEnd w:id="3064"/>
      <w:bookmarkEnd w:id="3065"/>
      <w:bookmarkEnd w:id="3066"/>
      <w:bookmarkEnd w:id="3067"/>
      <w:bookmarkEnd w:id="3068"/>
      <w:bookmarkEnd w:id="3069"/>
      <w:bookmarkEnd w:id="3070"/>
      <w:bookmarkEnd w:id="3071"/>
      <w:r>
        <w:rPr>
          <w:rFonts w:hint="eastAsia"/>
        </w:rPr>
        <w:t>分析</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pPr>
        <w:numPr>
          <w:ilvl w:val="255"/>
          <w:numId w:val="0"/>
        </w:numPr>
        <w:ind w:firstLine="560" w:firstLineChars="200"/>
      </w:pPr>
      <w:r>
        <w:rPr>
          <w:rFonts w:hint="eastAsia"/>
        </w:rPr>
        <w:t>目前正在民航科技创新示范区建设统一的数据中心，并依托示范区的建设推进数字化应用的建设。示范区的IT建设主要围绕基础设施、支撑平台和应用系统三方面进行，目前正在建设中，预计在2024年完成初步的建设。</w:t>
      </w:r>
    </w:p>
    <w:p>
      <w:pPr>
        <w:pStyle w:val="5"/>
        <w:ind w:firstLine="0"/>
      </w:pPr>
      <w:r>
        <w:rPr>
          <w:rFonts w:hint="eastAsia"/>
        </w:rPr>
        <w:t>基础设施（IaaS）建设现状</w:t>
      </w:r>
    </w:p>
    <w:p>
      <w:pPr>
        <w:ind w:firstLine="560"/>
      </w:pPr>
      <w:r>
        <w:rPr>
          <w:rFonts w:hint="eastAsia"/>
        </w:rPr>
        <w:t>数据中心基础设施建设总体规划如下（详见图4-36）：</w:t>
      </w:r>
    </w:p>
    <w:p>
      <w:pPr>
        <w:ind w:firstLine="0" w:firstLineChars="0"/>
        <w:jc w:val="center"/>
        <w:rPr>
          <w:rFonts w:ascii="宋体" w:hAnsi="宋体" w:cs="宋体"/>
          <w:sz w:val="24"/>
          <w:szCs w:val="24"/>
        </w:rPr>
      </w:pPr>
      <w:r>
        <w:rPr>
          <w:rFonts w:ascii="宋体" w:hAnsi="宋体" w:cs="宋体"/>
          <w:sz w:val="24"/>
          <w:szCs w:val="24"/>
        </w:rPr>
        <w:drawing>
          <wp:inline distT="0" distB="0" distL="114300" distR="114300">
            <wp:extent cx="5455285" cy="1530350"/>
            <wp:effectExtent l="0" t="0" r="12065" b="1270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61"/>
                    <a:stretch>
                      <a:fillRect/>
                    </a:stretch>
                  </pic:blipFill>
                  <pic:spPr>
                    <a:xfrm>
                      <a:off x="0" y="0"/>
                      <a:ext cx="5455285" cy="1530350"/>
                    </a:xfrm>
                    <a:prstGeom prst="rect">
                      <a:avLst/>
                    </a:prstGeom>
                    <a:noFill/>
                    <a:ln w="9525">
                      <a:noFill/>
                    </a:ln>
                  </pic:spPr>
                </pic:pic>
              </a:graphicData>
            </a:graphic>
          </wp:inline>
        </w:drawing>
      </w:r>
    </w:p>
    <w:p>
      <w:pPr>
        <w:ind w:firstLine="0" w:firstLineChars="0"/>
        <w:jc w:val="center"/>
        <w:rPr>
          <w:sz w:val="24"/>
          <w:szCs w:val="21"/>
        </w:rPr>
      </w:pPr>
      <w:r>
        <w:rPr>
          <w:sz w:val="24"/>
          <w:szCs w:val="21"/>
        </w:rPr>
        <w:t>图</w:t>
      </w:r>
      <w:r>
        <w:rPr>
          <w:rFonts w:hint="eastAsia"/>
          <w:sz w:val="24"/>
          <w:szCs w:val="21"/>
        </w:rPr>
        <w:t>4-36</w:t>
      </w:r>
      <w:r>
        <w:rPr>
          <w:sz w:val="24"/>
          <w:szCs w:val="21"/>
        </w:rPr>
        <w:t xml:space="preserve"> 数据中心基础设施建设总体规划</w:t>
      </w:r>
    </w:p>
    <w:p>
      <w:pPr>
        <w:numPr>
          <w:ilvl w:val="255"/>
          <w:numId w:val="0"/>
        </w:numPr>
        <w:ind w:firstLine="560" w:firstLineChars="200"/>
      </w:pPr>
      <w:r>
        <w:rPr>
          <w:rFonts w:hint="eastAsia"/>
        </w:rPr>
        <w:t>整体基础设施的建设又分为机房建设、基础软硬件建设和云服务平台建设三部分。</w:t>
      </w:r>
    </w:p>
    <w:p>
      <w:pPr>
        <w:numPr>
          <w:ilvl w:val="255"/>
          <w:numId w:val="0"/>
        </w:numPr>
        <w:ind w:firstLine="560" w:firstLineChars="200"/>
      </w:pPr>
      <w:r>
        <w:rPr>
          <w:rFonts w:hint="eastAsia"/>
        </w:rPr>
        <w:t>机房建设主要是机房建筑、园区网络、</w:t>
      </w:r>
      <w:r>
        <w:rPr>
          <w:rFonts w:hint="eastAsia"/>
          <w:color w:val="auto"/>
          <w:rPrChange w:id="0" w:author="Roly" w:date="2024-02-19T11:50:51Z">
            <w:rPr>
              <w:rFonts w:hint="eastAsia"/>
            </w:rPr>
          </w:rPrChange>
        </w:rPr>
        <w:t>供电、制冷</w:t>
      </w:r>
      <w:ins w:id="1" w:author="Roly" w:date="2024-02-19T11:50:35Z">
        <w:r>
          <w:rPr>
            <w:rFonts w:hint="eastAsia"/>
            <w:color w:val="auto"/>
            <w:lang w:val="en-US" w:eastAsia="zh-CN"/>
            <w:rPrChange w:id="2" w:author="Roly" w:date="2024-02-19T11:50:51Z">
              <w:rPr>
                <w:rFonts w:hint="eastAsia"/>
                <w:lang w:val="en-US" w:eastAsia="zh-CN"/>
              </w:rPr>
            </w:rPrChange>
          </w:rPr>
          <w:t>和</w:t>
        </w:r>
      </w:ins>
      <w:ins w:id="4" w:author="Roly" w:date="2024-02-19T11:50:38Z">
        <w:r>
          <w:rPr>
            <w:rFonts w:hint="eastAsia"/>
            <w:color w:val="auto"/>
            <w:lang w:val="en-US" w:eastAsia="zh-CN"/>
            <w:rPrChange w:id="5" w:author="Roly" w:date="2024-02-19T11:50:51Z">
              <w:rPr>
                <w:rFonts w:hint="eastAsia"/>
                <w:lang w:val="en-US" w:eastAsia="zh-CN"/>
              </w:rPr>
            </w:rPrChange>
          </w:rPr>
          <w:t>消防</w:t>
        </w:r>
      </w:ins>
      <w:r>
        <w:rPr>
          <w:rFonts w:hint="eastAsia"/>
          <w:color w:val="auto"/>
          <w:rPrChange w:id="7" w:author="Roly" w:date="2024-02-19T11:50:51Z">
            <w:rPr>
              <w:rFonts w:hint="eastAsia"/>
            </w:rPr>
          </w:rPrChange>
        </w:rPr>
        <w:t>的建设。</w:t>
      </w:r>
    </w:p>
    <w:p>
      <w:pPr>
        <w:numPr>
          <w:ilvl w:val="255"/>
          <w:numId w:val="0"/>
        </w:numPr>
        <w:ind w:firstLine="560" w:firstLineChars="200"/>
      </w:pPr>
      <w:r>
        <w:rPr>
          <w:rFonts w:hint="eastAsia"/>
        </w:rPr>
        <w:t>基础软硬件建设包括服务器、存储设备、网络设备</w:t>
      </w:r>
      <w:bookmarkStart w:id="3807" w:name="_GoBack"/>
      <w:bookmarkEnd w:id="3807"/>
      <w:r>
        <w:rPr>
          <w:rFonts w:hint="eastAsia"/>
        </w:rPr>
        <w:t>、安全设备及平台、服务平台和桌面云设备的建设。</w:t>
      </w:r>
    </w:p>
    <w:p>
      <w:pPr>
        <w:numPr>
          <w:ilvl w:val="255"/>
          <w:numId w:val="0"/>
        </w:numPr>
        <w:ind w:firstLine="560" w:firstLineChars="200"/>
      </w:pPr>
      <w:r>
        <w:rPr>
          <w:rFonts w:hint="eastAsia"/>
        </w:rPr>
        <w:t>云服务平台的核心功能是云资源的运营和管理，提供计算、存储、网络、安全和运维的多位一体的服务。</w:t>
      </w:r>
    </w:p>
    <w:bookmarkEnd w:id="2900"/>
    <w:bookmarkEnd w:id="2901"/>
    <w:bookmarkEnd w:id="2902"/>
    <w:bookmarkEnd w:id="2903"/>
    <w:bookmarkEnd w:id="2904"/>
    <w:bookmarkEnd w:id="2905"/>
    <w:bookmarkEnd w:id="2906"/>
    <w:bookmarkEnd w:id="2907"/>
    <w:bookmarkEnd w:id="2908"/>
    <w:bookmarkEnd w:id="2909"/>
    <w:bookmarkEnd w:id="2910"/>
    <w:p>
      <w:pPr>
        <w:pStyle w:val="5"/>
        <w:ind w:firstLine="0"/>
      </w:pPr>
      <w:bookmarkStart w:id="3093" w:name="_Toc900456366"/>
      <w:bookmarkStart w:id="3094" w:name="_Toc112058294"/>
      <w:bookmarkStart w:id="3095" w:name="_Toc808782839"/>
      <w:bookmarkStart w:id="3096" w:name="_Toc1646824887"/>
      <w:bookmarkStart w:id="3097" w:name="_Toc725112934"/>
      <w:bookmarkStart w:id="3098" w:name="_Toc398480247"/>
      <w:bookmarkStart w:id="3099" w:name="_Toc495685241"/>
      <w:bookmarkStart w:id="3100" w:name="_Toc1854942463"/>
      <w:bookmarkStart w:id="3101" w:name="_Toc911703327"/>
      <w:bookmarkStart w:id="3102" w:name="_Toc1615921745"/>
      <w:bookmarkStart w:id="3103" w:name="_Toc100987484"/>
      <w:r>
        <w:rPr>
          <w:rFonts w:hint="eastAsia"/>
        </w:rPr>
        <w:t>支撑平台（PaaS）建设现状</w:t>
      </w:r>
      <w:bookmarkEnd w:id="3093"/>
      <w:bookmarkEnd w:id="3094"/>
      <w:bookmarkEnd w:id="3095"/>
      <w:bookmarkEnd w:id="3096"/>
      <w:bookmarkEnd w:id="3097"/>
      <w:bookmarkEnd w:id="3098"/>
      <w:bookmarkEnd w:id="3099"/>
      <w:bookmarkEnd w:id="3100"/>
      <w:bookmarkEnd w:id="3101"/>
      <w:bookmarkEnd w:id="3102"/>
      <w:bookmarkEnd w:id="3103"/>
    </w:p>
    <w:p>
      <w:pPr>
        <w:ind w:firstLine="560"/>
      </w:pPr>
      <w:r>
        <w:rPr>
          <w:rFonts w:hint="eastAsia"/>
        </w:rPr>
        <w:t>数据中心支撑平台层能力的规划如下（详见图4-37）：</w:t>
      </w:r>
    </w:p>
    <w:p>
      <w:pPr>
        <w:ind w:firstLine="0" w:firstLineChars="0"/>
        <w:rPr>
          <w:rFonts w:ascii="宋体" w:hAnsi="宋体" w:cs="宋体"/>
          <w:sz w:val="24"/>
          <w:szCs w:val="24"/>
        </w:rPr>
      </w:pPr>
      <w:r>
        <w:rPr>
          <w:rFonts w:ascii="宋体" w:hAnsi="宋体" w:cs="宋体"/>
          <w:sz w:val="24"/>
          <w:szCs w:val="24"/>
        </w:rPr>
        <w:drawing>
          <wp:inline distT="0" distB="0" distL="114300" distR="114300">
            <wp:extent cx="5321935" cy="977900"/>
            <wp:effectExtent l="0" t="0" r="12065" b="1270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62"/>
                    <a:stretch>
                      <a:fillRect/>
                    </a:stretch>
                  </pic:blipFill>
                  <pic:spPr>
                    <a:xfrm>
                      <a:off x="0" y="0"/>
                      <a:ext cx="5321935" cy="977900"/>
                    </a:xfrm>
                    <a:prstGeom prst="rect">
                      <a:avLst/>
                    </a:prstGeom>
                    <a:noFill/>
                    <a:ln w="9525">
                      <a:noFill/>
                    </a:ln>
                  </pic:spPr>
                </pic:pic>
              </a:graphicData>
            </a:graphic>
          </wp:inline>
        </w:drawing>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图</w:t>
      </w:r>
      <w:r>
        <w:rPr>
          <w:rFonts w:hint="eastAsia" w:ascii="Times New Roman" w:hAnsi="Times New Roman" w:eastAsia="宋体" w:cs="Times New Roman"/>
          <w:sz w:val="24"/>
          <w:szCs w:val="24"/>
        </w:rPr>
        <w:t>4-37</w:t>
      </w:r>
      <w:r>
        <w:rPr>
          <w:rFonts w:ascii="Times New Roman" w:hAnsi="Times New Roman" w:eastAsia="宋体" w:cs="Times New Roman"/>
          <w:sz w:val="24"/>
          <w:szCs w:val="24"/>
        </w:rPr>
        <w:t xml:space="preserve"> 数据中心支撑平台层能力规划</w:t>
      </w:r>
    </w:p>
    <w:p>
      <w:pPr>
        <w:ind w:firstLine="560"/>
      </w:pPr>
      <w:r>
        <w:rPr>
          <w:rFonts w:hint="eastAsia"/>
        </w:rPr>
        <w:t>支撑平台（PaaS）层的建设主要包括数据平台和技术平台的建设。</w:t>
      </w:r>
    </w:p>
    <w:p>
      <w:pPr>
        <w:ind w:firstLine="560"/>
      </w:pPr>
      <w:r>
        <w:rPr>
          <w:rFonts w:hint="eastAsia"/>
        </w:rPr>
        <w:t>数据平台的建设主要建立从数据集成到数据治理和数据服务的全流程数据管理平台。并建设大数据工具方便数据的挖掘利用和建设数据仓库支撑海量数据的存储。</w:t>
      </w:r>
    </w:p>
    <w:p>
      <w:pPr>
        <w:ind w:firstLine="560"/>
      </w:pPr>
      <w:r>
        <w:rPr>
          <w:rFonts w:hint="eastAsia"/>
        </w:rPr>
        <w:t>技术平台围绕应用开发部署和专业技术能力两方面进行建设，应用开发部署平台包括研发平台、集成交互平台和容器云平台等，专业技术能力平台包括人工智能平台、物联网平台和地理信息平台等。</w:t>
      </w:r>
    </w:p>
    <w:p>
      <w:pPr>
        <w:pStyle w:val="5"/>
        <w:ind w:firstLine="0"/>
      </w:pPr>
      <w:bookmarkStart w:id="3104" w:name="_Toc892778774"/>
      <w:bookmarkStart w:id="3105" w:name="_Toc3385013"/>
      <w:bookmarkStart w:id="3106" w:name="_Toc997872142"/>
      <w:bookmarkStart w:id="3107" w:name="_Toc784562458"/>
      <w:bookmarkStart w:id="3108" w:name="_Toc652882953"/>
      <w:bookmarkStart w:id="3109" w:name="_Toc1718568253"/>
      <w:bookmarkStart w:id="3110" w:name="_Toc701995544"/>
      <w:bookmarkStart w:id="3111" w:name="_Toc20588839"/>
      <w:bookmarkStart w:id="3112" w:name="_Toc1416633273"/>
      <w:bookmarkStart w:id="3113" w:name="_Toc1789173210"/>
      <w:bookmarkStart w:id="3114" w:name="_Toc1403499983"/>
      <w:r>
        <w:rPr>
          <w:rFonts w:hint="eastAsia"/>
        </w:rPr>
        <w:t>应用系统（SaaS）建设现状</w:t>
      </w:r>
      <w:bookmarkEnd w:id="3104"/>
      <w:bookmarkEnd w:id="3105"/>
      <w:bookmarkEnd w:id="3106"/>
      <w:bookmarkEnd w:id="3107"/>
      <w:bookmarkEnd w:id="3108"/>
      <w:bookmarkEnd w:id="3109"/>
      <w:bookmarkEnd w:id="3110"/>
      <w:bookmarkEnd w:id="3111"/>
      <w:bookmarkEnd w:id="3112"/>
      <w:bookmarkEnd w:id="3113"/>
      <w:bookmarkEnd w:id="3114"/>
    </w:p>
    <w:p>
      <w:pPr>
        <w:ind w:firstLine="560"/>
        <w:rPr>
          <w:rFonts w:hint="eastAsia" w:eastAsia="宋体"/>
          <w:lang w:eastAsia="zh-CN"/>
        </w:rPr>
      </w:pPr>
      <w:r>
        <w:rPr>
          <w:rFonts w:hint="eastAsia"/>
        </w:rPr>
        <w:t>目前依托于示范区建设，推进了部分应用系统的建设，第一期建设的应用系统主要包括智慧办公平台和综合科研平台</w:t>
      </w:r>
      <w:r>
        <w:rPr>
          <w:rFonts w:hint="eastAsia"/>
          <w:lang w:eastAsia="zh-CN"/>
        </w:rPr>
        <w:t>。</w:t>
      </w:r>
    </w:p>
    <w:p>
      <w:pPr>
        <w:ind w:firstLine="560"/>
        <w:rPr>
          <w:rFonts w:hint="default" w:eastAsia="宋体"/>
          <w:lang w:val="en-US" w:eastAsia="zh-CN"/>
        </w:rPr>
      </w:pPr>
      <w:r>
        <w:rPr>
          <w:rFonts w:hint="eastAsia"/>
        </w:rPr>
        <w:t>智慧办公平台立足于“流程管控 + 信息平台 + 多维门户”的目标定位，满足示范区日常办公、统一运营管理流程、统一信息管理和发布、统一移动办公等方面的需求。</w:t>
      </w:r>
      <w:r>
        <w:rPr>
          <w:rFonts w:hint="eastAsia"/>
          <w:lang w:val="en-US" w:eastAsia="zh-CN"/>
        </w:rPr>
        <w:t>其中一期智慧办公平台主要是集成各业务应用，覆盖门户、核心应用和生态能力模块。一期规划建设的内容主要是行政办公、合同、人力资源等基础模块的基础功能。其他仅作为预留接口示意（如财务管理等），具体详见一期招标文件。</w:t>
      </w:r>
    </w:p>
    <w:p>
      <w:pPr>
        <w:ind w:firstLine="560"/>
      </w:pPr>
      <w:r>
        <w:rPr>
          <w:rFonts w:hint="eastAsia"/>
        </w:rPr>
        <w:t>园区科研综合管理平台是对科研课题的全生命周期进行管理，该系统主要是面向全所的各级管理者、科研项目管理部门、课题负责人、课题参加科研人员、财务人员、档案人员。其中为各级管理者提供项目审批与统计功能，为研发部门提供项目全程管理与监控功能。为项目负责人提供项目计划与调度管理，为科研人员提供课题执行与成果管理，为财务人员提供经费与合同管理，为档案人员提供专利与成果库管理。通过对进度、经费、成果等。全方位的管理，不但方便课题负责人对自己的项目全面管理，同时便于各级管理部门及时掌握全所内部所有项目的情况，将项目的各种信息结合在一起，自动为项目建立过程档案。</w:t>
      </w:r>
    </w:p>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p>
      <w:pPr>
        <w:pStyle w:val="4"/>
        <w:spacing w:before="0" w:after="0"/>
        <w:ind w:left="0" w:firstLine="0"/>
      </w:pPr>
      <w:r>
        <w:rPr>
          <w:rFonts w:hint="eastAsia"/>
        </w:rPr>
        <w:t xml:space="preserve"> </w:t>
      </w:r>
      <w:bookmarkStart w:id="3115" w:name="_Toc2101006816"/>
      <w:bookmarkStart w:id="3116" w:name="_Toc1409441315"/>
      <w:bookmarkStart w:id="3117" w:name="_Toc1830401486"/>
      <w:bookmarkStart w:id="3118" w:name="_Toc68491154"/>
      <w:bookmarkStart w:id="3119" w:name="_Toc1730777119"/>
      <w:bookmarkStart w:id="3120" w:name="_Toc68932264"/>
      <w:bookmarkStart w:id="3121" w:name="_Toc1188061758"/>
      <w:bookmarkStart w:id="3122" w:name="_Toc623490770"/>
      <w:bookmarkStart w:id="3123" w:name="_Toc601615387"/>
      <w:bookmarkStart w:id="3124" w:name="_Toc177095089"/>
      <w:bookmarkStart w:id="3125" w:name="_Toc1406212129"/>
      <w:bookmarkStart w:id="3126" w:name="_Toc24721"/>
      <w:bookmarkStart w:id="3127" w:name="_Toc17247"/>
      <w:bookmarkStart w:id="3128" w:name="_Toc1708192006"/>
      <w:bookmarkStart w:id="3129" w:name="_Toc30176"/>
      <w:bookmarkStart w:id="3130" w:name="_Toc23770"/>
      <w:bookmarkStart w:id="3131" w:name="_Toc648786971"/>
      <w:bookmarkStart w:id="3132" w:name="_Toc1387644519"/>
      <w:bookmarkStart w:id="3133" w:name="_Toc29636"/>
      <w:bookmarkStart w:id="3134" w:name="_Toc1764520301"/>
      <w:bookmarkStart w:id="3135" w:name="_Toc9622"/>
      <w:bookmarkStart w:id="3136" w:name="_Toc10197"/>
      <w:bookmarkStart w:id="3137" w:name="_Toc251571124"/>
      <w:bookmarkStart w:id="3138" w:name="_Toc446360559"/>
      <w:bookmarkStart w:id="3139" w:name="_Toc64553846"/>
      <w:bookmarkStart w:id="3140" w:name="_Toc1877975960"/>
      <w:bookmarkStart w:id="3141" w:name="_Toc469795817"/>
      <w:bookmarkStart w:id="3142" w:name="_Toc1826986101"/>
      <w:bookmarkStart w:id="3143" w:name="_Toc1709810835"/>
      <w:bookmarkStart w:id="3144" w:name="_Toc6470434"/>
      <w:bookmarkStart w:id="3145" w:name="_Toc12942"/>
      <w:bookmarkStart w:id="3146" w:name="_Toc94533528"/>
      <w:r>
        <w:rPr>
          <w:rFonts w:hint="eastAsia"/>
        </w:rPr>
        <w:t>数字化统筹建设策略</w:t>
      </w:r>
      <w:bookmarkEnd w:id="3115"/>
      <w:bookmarkEnd w:id="3116"/>
      <w:bookmarkEnd w:id="3117"/>
      <w:bookmarkEnd w:id="3118"/>
      <w:bookmarkEnd w:id="3119"/>
      <w:bookmarkEnd w:id="3120"/>
      <w:bookmarkEnd w:id="3121"/>
      <w:bookmarkEnd w:id="3122"/>
      <w:bookmarkEnd w:id="3123"/>
      <w:bookmarkEnd w:id="3124"/>
      <w:bookmarkEnd w:id="3125"/>
      <w:r>
        <w:rPr>
          <w:rFonts w:hint="eastAsia"/>
        </w:rPr>
        <w:t>建议</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pPr>
        <w:ind w:firstLine="560"/>
      </w:pPr>
      <w:r>
        <w:rPr>
          <w:rFonts w:hint="eastAsia"/>
        </w:rPr>
        <w:t>考虑二所业务特征，为了集成集约，通过调研了解各业务单位在业务域数字化转型的通用性和个性化，调研统筹统建的可行性和关注事项。</w:t>
      </w:r>
      <w:r>
        <w:t>各业务领域统筹统建可行性调研总结</w:t>
      </w:r>
      <w:r>
        <w:rPr>
          <w:rFonts w:hint="eastAsia"/>
        </w:rPr>
        <w:t>如下所示（详见表4-8）：</w:t>
      </w:r>
    </w:p>
    <w:p>
      <w:pPr>
        <w:ind w:firstLine="480"/>
        <w:jc w:val="center"/>
        <w:rPr>
          <w:sz w:val="24"/>
          <w:szCs w:val="21"/>
        </w:rPr>
      </w:pPr>
      <w:r>
        <w:rPr>
          <w:rFonts w:hint="eastAsia"/>
          <w:sz w:val="24"/>
          <w:szCs w:val="21"/>
        </w:rPr>
        <w:t>表4-8各业务领域统筹统建可行性调研总结</w:t>
      </w:r>
    </w:p>
    <w:tbl>
      <w:tblPr>
        <w:tblStyle w:val="30"/>
        <w:tblW w:w="5000" w:type="pct"/>
        <w:tblInd w:w="0" w:type="dxa"/>
        <w:tblLayout w:type="fixed"/>
        <w:tblCellMar>
          <w:top w:w="15" w:type="dxa"/>
          <w:left w:w="15" w:type="dxa"/>
          <w:bottom w:w="15" w:type="dxa"/>
          <w:right w:w="15" w:type="dxa"/>
        </w:tblCellMar>
      </w:tblPr>
      <w:tblGrid>
        <w:gridCol w:w="679"/>
        <w:gridCol w:w="740"/>
        <w:gridCol w:w="1389"/>
        <w:gridCol w:w="5528"/>
      </w:tblGrid>
      <w:tr>
        <w:trPr>
          <w:trHeight w:val="980" w:hRule="atLeast"/>
          <w:tblHeader/>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b/>
                <w:bCs/>
                <w:color w:val="000000"/>
                <w:kern w:val="0"/>
                <w:sz w:val="24"/>
                <w:szCs w:val="24"/>
                <w:lang w:bidi="ar"/>
              </w:rPr>
            </w:pPr>
            <w:r>
              <w:rPr>
                <w:rFonts w:hint="eastAsia" w:cs="Times New Roman"/>
                <w:b/>
                <w:bCs/>
                <w:color w:val="000000"/>
                <w:kern w:val="0"/>
                <w:sz w:val="24"/>
                <w:szCs w:val="24"/>
                <w:lang w:bidi="ar"/>
              </w:rPr>
              <w:t>序号</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业务域</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业务是否具有相通性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统筹统建可行性调研意见总结</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1</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行政管理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w:t>
            </w:r>
            <w:r>
              <w:rPr>
                <w:rFonts w:cs="Times New Roman"/>
                <w:color w:val="000000"/>
                <w:kern w:val="0"/>
                <w:sz w:val="21"/>
                <w:szCs w:val="21"/>
                <w:lang w:bidi="ar"/>
              </w:rPr>
              <w:t>统</w:t>
            </w:r>
            <w:r>
              <w:rPr>
                <w:rFonts w:hint="eastAsia" w:cs="Times New Roman"/>
                <w:color w:val="000000"/>
                <w:kern w:val="0"/>
                <w:sz w:val="21"/>
                <w:szCs w:val="21"/>
                <w:lang w:bidi="ar"/>
              </w:rPr>
              <w:t>一建设</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2</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人力资源</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w:t>
            </w:r>
            <w:r>
              <w:rPr>
                <w:rFonts w:cs="Times New Roman"/>
                <w:color w:val="000000"/>
                <w:kern w:val="0"/>
                <w:sz w:val="21"/>
                <w:szCs w:val="21"/>
                <w:lang w:bidi="ar"/>
              </w:rPr>
              <w:t>统</w:t>
            </w:r>
            <w:r>
              <w:rPr>
                <w:rFonts w:hint="eastAsia" w:cs="Times New Roman"/>
                <w:color w:val="000000"/>
                <w:kern w:val="0"/>
                <w:sz w:val="21"/>
                <w:szCs w:val="21"/>
                <w:lang w:bidi="ar"/>
              </w:rPr>
              <w:t>一建设</w:t>
            </w:r>
            <w:r>
              <w:rPr>
                <w:rFonts w:cs="Times New Roman"/>
                <w:color w:val="000000"/>
                <w:kern w:val="0"/>
                <w:sz w:val="21"/>
                <w:szCs w:val="21"/>
                <w:lang w:bidi="ar"/>
              </w:rPr>
              <w:t>，需要考虑存量数据迁移</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3</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财务管理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支持统筹统建，需要考虑</w:t>
            </w:r>
            <w:r>
              <w:rPr>
                <w:rFonts w:hint="eastAsia" w:cs="Times New Roman"/>
                <w:color w:val="000000"/>
                <w:kern w:val="0"/>
                <w:sz w:val="21"/>
                <w:szCs w:val="21"/>
                <w:lang w:bidi="ar"/>
              </w:rPr>
              <w:t>各自业务场景需求，以及</w:t>
            </w:r>
            <w:r>
              <w:rPr>
                <w:rFonts w:cs="Times New Roman"/>
                <w:color w:val="000000"/>
                <w:kern w:val="0"/>
                <w:sz w:val="21"/>
                <w:szCs w:val="21"/>
                <w:lang w:bidi="ar"/>
              </w:rPr>
              <w:t>存量数据迁移</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4</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资产管理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w:t>
            </w:r>
            <w:r>
              <w:rPr>
                <w:rFonts w:cs="Times New Roman"/>
                <w:color w:val="000000"/>
                <w:kern w:val="0"/>
                <w:sz w:val="21"/>
                <w:szCs w:val="21"/>
                <w:lang w:bidi="ar"/>
              </w:rPr>
              <w:t>统</w:t>
            </w:r>
            <w:r>
              <w:rPr>
                <w:rFonts w:hint="eastAsia" w:cs="Times New Roman"/>
                <w:color w:val="000000"/>
                <w:kern w:val="0"/>
                <w:sz w:val="21"/>
                <w:szCs w:val="21"/>
                <w:lang w:bidi="ar"/>
              </w:rPr>
              <w:t>一建设</w:t>
            </w:r>
            <w:r>
              <w:rPr>
                <w:rFonts w:cs="Times New Roman"/>
                <w:color w:val="000000"/>
                <w:kern w:val="0"/>
                <w:sz w:val="21"/>
                <w:szCs w:val="21"/>
                <w:lang w:bidi="ar"/>
              </w:rPr>
              <w:t>，需要考虑存量数据迁移</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5</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知识管理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w:t>
            </w:r>
            <w:r>
              <w:rPr>
                <w:rFonts w:cs="Times New Roman"/>
                <w:color w:val="000000"/>
                <w:kern w:val="0"/>
                <w:sz w:val="21"/>
                <w:szCs w:val="21"/>
                <w:lang w:bidi="ar"/>
              </w:rPr>
              <w:t>统</w:t>
            </w:r>
            <w:r>
              <w:rPr>
                <w:rFonts w:hint="eastAsia" w:cs="Times New Roman"/>
                <w:color w:val="000000"/>
                <w:kern w:val="0"/>
                <w:sz w:val="21"/>
                <w:szCs w:val="21"/>
                <w:lang w:bidi="ar"/>
              </w:rPr>
              <w:t>一建设，专业团队有序运营</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6</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战略决策与投资管理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不相同</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属于展示层，根据</w:t>
            </w:r>
            <w:r>
              <w:rPr>
                <w:rFonts w:cs="Times New Roman"/>
                <w:color w:val="000000"/>
                <w:kern w:val="0"/>
                <w:sz w:val="21"/>
                <w:szCs w:val="21"/>
                <w:lang w:bidi="ar"/>
              </w:rPr>
              <w:t>个性化配置</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7</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实验室管理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支持</w:t>
            </w:r>
            <w:r>
              <w:rPr>
                <w:rFonts w:hint="eastAsia" w:cs="Times New Roman"/>
                <w:color w:val="000000"/>
                <w:kern w:val="0"/>
                <w:sz w:val="21"/>
                <w:szCs w:val="21"/>
                <w:lang w:bidi="ar"/>
              </w:rPr>
              <w:t>整体统筹、独立配置功能（危险品中心和审定中心形成共识）</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8</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市场营销</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相通性（都是TOB）</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w:t>
            </w:r>
            <w:r>
              <w:rPr>
                <w:rFonts w:cs="Times New Roman"/>
                <w:color w:val="000000"/>
                <w:kern w:val="0"/>
                <w:sz w:val="21"/>
                <w:szCs w:val="21"/>
                <w:lang w:bidi="ar"/>
              </w:rPr>
              <w:t>统</w:t>
            </w:r>
            <w:r>
              <w:rPr>
                <w:rFonts w:hint="eastAsia" w:cs="Times New Roman"/>
                <w:color w:val="000000"/>
                <w:kern w:val="0"/>
                <w:sz w:val="21"/>
                <w:szCs w:val="21"/>
                <w:lang w:bidi="ar"/>
              </w:rPr>
              <w:t>一建设</w:t>
            </w:r>
            <w:r>
              <w:rPr>
                <w:rFonts w:cs="Times New Roman"/>
                <w:color w:val="000000"/>
                <w:kern w:val="0"/>
                <w:sz w:val="21"/>
                <w:szCs w:val="21"/>
                <w:lang w:bidi="ar"/>
              </w:rPr>
              <w:t>，需要考虑存量数据迁移</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9</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集成产品研发</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产品研发项目管理相同</w:t>
            </w:r>
          </w:p>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专业领域场景不同</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课题管理、</w:t>
            </w:r>
            <w:r>
              <w:rPr>
                <w:rFonts w:cs="Times New Roman"/>
                <w:color w:val="000000"/>
                <w:kern w:val="0"/>
                <w:sz w:val="21"/>
                <w:szCs w:val="21"/>
                <w:lang w:bidi="ar"/>
              </w:rPr>
              <w:t>产品研发项目管理</w:t>
            </w:r>
            <w:r>
              <w:rPr>
                <w:rFonts w:hint="eastAsia" w:cs="Times New Roman"/>
                <w:color w:val="000000"/>
                <w:kern w:val="0"/>
                <w:sz w:val="21"/>
                <w:szCs w:val="21"/>
                <w:lang w:bidi="ar"/>
              </w:rPr>
              <w:t>应用需求一致，</w:t>
            </w:r>
            <w:r>
              <w:rPr>
                <w:rFonts w:cs="Times New Roman"/>
                <w:color w:val="000000"/>
                <w:kern w:val="0"/>
                <w:sz w:val="21"/>
                <w:szCs w:val="21"/>
                <w:lang w:bidi="ar"/>
              </w:rPr>
              <w:t>可以统建；</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专业软件，可以提供常用工具包，个性化的软件自行建设</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10</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集成供应链</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相通</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所本部统筹和个性化配置，需要考虑点（建设效率和经济性平衡）：</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1)建设的时间和风险可控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2)</w:t>
            </w:r>
            <w:r>
              <w:rPr>
                <w:rFonts w:hint="eastAsia" w:cs="Times New Roman"/>
                <w:color w:val="000000"/>
                <w:kern w:val="0"/>
                <w:sz w:val="21"/>
                <w:szCs w:val="21"/>
                <w:lang w:bidi="ar"/>
              </w:rPr>
              <w:t>个性化的需求满足和</w:t>
            </w:r>
            <w:r>
              <w:rPr>
                <w:rFonts w:cs="Times New Roman"/>
                <w:color w:val="000000"/>
                <w:kern w:val="0"/>
                <w:sz w:val="21"/>
                <w:szCs w:val="21"/>
                <w:lang w:bidi="ar"/>
              </w:rPr>
              <w:t>配套的完整性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3)各自业务的风险隔离</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4)集成数据来源的无风险</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11</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智能制造</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工艺相差较大，各自产能规模较小</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所本部统筹个性化配置，需要考虑点（建设效率和经济性平衡）：</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1)建设的时间和风险可控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2)</w:t>
            </w:r>
            <w:r>
              <w:rPr>
                <w:rFonts w:hint="eastAsia" w:cs="Times New Roman"/>
                <w:color w:val="000000"/>
                <w:kern w:val="0"/>
                <w:sz w:val="21"/>
                <w:szCs w:val="21"/>
                <w:lang w:bidi="ar"/>
              </w:rPr>
              <w:t>个性化的需求满足和</w:t>
            </w:r>
            <w:r>
              <w:rPr>
                <w:rFonts w:cs="Times New Roman"/>
                <w:color w:val="000000"/>
                <w:kern w:val="0"/>
                <w:sz w:val="21"/>
                <w:szCs w:val="21"/>
                <w:lang w:bidi="ar"/>
              </w:rPr>
              <w:t>配套的完整性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3)各自业务的风险隔离</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4)集成数据来源的无风险</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12</w:t>
            </w:r>
          </w:p>
        </w:tc>
        <w:tc>
          <w:tcPr>
            <w:tcW w:w="4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检验检测</w:t>
            </w:r>
          </w:p>
        </w:tc>
        <w:tc>
          <w:tcPr>
            <w:tcW w:w="83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业务系统</w:t>
            </w:r>
          </w:p>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具有相通性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w:t>
            </w:r>
            <w:r>
              <w:rPr>
                <w:rFonts w:cs="Times New Roman"/>
                <w:color w:val="000000"/>
                <w:kern w:val="0"/>
                <w:sz w:val="21"/>
                <w:szCs w:val="21"/>
                <w:lang w:bidi="ar"/>
              </w:rPr>
              <w:t>统</w:t>
            </w:r>
            <w:r>
              <w:rPr>
                <w:rFonts w:hint="eastAsia" w:cs="Times New Roman"/>
                <w:color w:val="000000"/>
                <w:kern w:val="0"/>
                <w:sz w:val="21"/>
                <w:szCs w:val="21"/>
                <w:lang w:bidi="ar"/>
              </w:rPr>
              <w:t>一建设，需要考虑点：</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1)建设的时间和风险可控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2)</w:t>
            </w:r>
            <w:r>
              <w:rPr>
                <w:rFonts w:hint="eastAsia" w:cs="Times New Roman"/>
                <w:color w:val="000000"/>
                <w:kern w:val="0"/>
                <w:sz w:val="21"/>
                <w:szCs w:val="21"/>
                <w:lang w:bidi="ar"/>
              </w:rPr>
              <w:t>个性化的需求满足和</w:t>
            </w:r>
            <w:r>
              <w:rPr>
                <w:rFonts w:cs="Times New Roman"/>
                <w:color w:val="000000"/>
                <w:kern w:val="0"/>
                <w:sz w:val="21"/>
                <w:szCs w:val="21"/>
                <w:lang w:bidi="ar"/>
              </w:rPr>
              <w:t>配套的完整性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3)各自业务的风险隔离</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4)集成数据来源的无风险</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5)网络质量和安全</w:t>
            </w:r>
          </w:p>
        </w:tc>
      </w:tr>
      <w:tr>
        <w:trPr>
          <w:trHeight w:val="480" w:hRule="atLeast"/>
        </w:trPr>
        <w:tc>
          <w:tcPr>
            <w:tcW w:w="40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13</w:t>
            </w:r>
          </w:p>
        </w:tc>
        <w:tc>
          <w:tcPr>
            <w:tcW w:w="44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sz w:val="21"/>
                <w:szCs w:val="21"/>
              </w:rPr>
            </w:pPr>
            <w:r>
              <w:rPr>
                <w:rFonts w:cs="Times New Roman"/>
                <w:color w:val="000000"/>
                <w:kern w:val="0"/>
                <w:sz w:val="21"/>
                <w:szCs w:val="21"/>
                <w:lang w:bidi="ar"/>
              </w:rPr>
              <w:t>工程管理</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cs="Times New Roman"/>
                <w:color w:val="000000"/>
                <w:kern w:val="0"/>
                <w:sz w:val="21"/>
                <w:szCs w:val="21"/>
                <w:lang w:bidi="ar"/>
              </w:rPr>
            </w:pPr>
            <w:r>
              <w:rPr>
                <w:rFonts w:hint="eastAsia" w:cs="Times New Roman"/>
                <w:color w:val="000000"/>
                <w:kern w:val="0"/>
                <w:sz w:val="21"/>
                <w:szCs w:val="21"/>
                <w:lang w:bidi="ar"/>
              </w:rPr>
              <w:t>项目管理具有相通性</w:t>
            </w:r>
          </w:p>
        </w:tc>
        <w:tc>
          <w:tcPr>
            <w:tcW w:w="331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从专业应用和数据标准统一角度，</w:t>
            </w:r>
            <w:r>
              <w:rPr>
                <w:rFonts w:cs="Times New Roman"/>
                <w:color w:val="000000"/>
                <w:kern w:val="0"/>
                <w:sz w:val="21"/>
                <w:szCs w:val="21"/>
                <w:lang w:bidi="ar"/>
              </w:rPr>
              <w:t>支持</w:t>
            </w:r>
            <w:r>
              <w:rPr>
                <w:rFonts w:hint="eastAsia" w:cs="Times New Roman"/>
                <w:color w:val="000000"/>
                <w:kern w:val="0"/>
                <w:sz w:val="21"/>
                <w:szCs w:val="21"/>
                <w:lang w:bidi="ar"/>
              </w:rPr>
              <w:t>所本部统筹，个性化配置，需要考虑点（建设效率和经济性平衡）：</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1)建设的时间和风险可控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2)</w:t>
            </w:r>
            <w:r>
              <w:rPr>
                <w:rFonts w:hint="eastAsia" w:cs="Times New Roman"/>
                <w:color w:val="000000"/>
                <w:kern w:val="0"/>
                <w:sz w:val="21"/>
                <w:szCs w:val="21"/>
                <w:lang w:bidi="ar"/>
              </w:rPr>
              <w:t>个性化的需求满足和</w:t>
            </w:r>
            <w:r>
              <w:rPr>
                <w:rFonts w:cs="Times New Roman"/>
                <w:color w:val="000000"/>
                <w:kern w:val="0"/>
                <w:sz w:val="21"/>
                <w:szCs w:val="21"/>
                <w:lang w:bidi="ar"/>
              </w:rPr>
              <w:t>配套的完整性</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3)各自业务的风险隔离</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4)集成数据来源的无风险</w:t>
            </w:r>
          </w:p>
          <w:p>
            <w:pPr>
              <w:widowControl/>
              <w:spacing w:line="240" w:lineRule="auto"/>
              <w:ind w:firstLine="0" w:firstLineChars="0"/>
              <w:jc w:val="left"/>
              <w:textAlignment w:val="center"/>
              <w:rPr>
                <w:rFonts w:cs="Times New Roman"/>
                <w:color w:val="000000"/>
                <w:kern w:val="0"/>
                <w:sz w:val="21"/>
                <w:szCs w:val="21"/>
                <w:lang w:bidi="ar"/>
              </w:rPr>
            </w:pPr>
            <w:r>
              <w:rPr>
                <w:rFonts w:cs="Times New Roman"/>
                <w:color w:val="000000"/>
                <w:kern w:val="0"/>
                <w:sz w:val="21"/>
                <w:szCs w:val="21"/>
                <w:lang w:bidi="ar"/>
              </w:rPr>
              <w:t>5)网络质量和安全</w:t>
            </w:r>
          </w:p>
        </w:tc>
      </w:tr>
    </w:tbl>
    <w:p>
      <w:pPr>
        <w:ind w:firstLine="560"/>
      </w:pPr>
      <w:r>
        <w:rPr>
          <w:rFonts w:hint="eastAsia"/>
        </w:rPr>
        <w:t>考虑二所业务特征，为了集成集约，各业务域数字化转型的通用性和个性化。最后形成二所数字化集团统筹建设的原则（详见表4-9）。</w:t>
      </w:r>
    </w:p>
    <w:p>
      <w:pPr>
        <w:ind w:firstLine="0" w:firstLineChars="0"/>
        <w:jc w:val="center"/>
        <w:rPr>
          <w:sz w:val="24"/>
          <w:szCs w:val="21"/>
        </w:rPr>
      </w:pPr>
      <w:r>
        <w:rPr>
          <w:rFonts w:hint="eastAsia"/>
          <w:sz w:val="24"/>
          <w:szCs w:val="21"/>
        </w:rPr>
        <w:t>表4-9数字化建设原则建议</w:t>
      </w:r>
    </w:p>
    <w:tbl>
      <w:tblPr>
        <w:tblStyle w:val="31"/>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8" w:author="Roly" w:date="2024-02-18T13:17:30Z">
          <w:tblPr>
            <w:tblStyle w:val="3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32"/>
        <w:gridCol w:w="1732"/>
        <w:gridCol w:w="1699"/>
        <w:gridCol w:w="1785"/>
        <w:gridCol w:w="1571"/>
        <w:tblGridChange w:id="9">
          <w:tblGrid>
            <w:gridCol w:w="1419"/>
            <w:gridCol w:w="1419"/>
            <w:gridCol w:w="1392"/>
            <w:gridCol w:w="1462"/>
            <w:gridCol w:w="1288"/>
          </w:tblGrid>
        </w:tblGridChange>
      </w:tblGrid>
      <w:tr>
        <w:trPr>
          <w:jc w:val="center"/>
          <w:trPrChange w:id="10" w:author="Roly" w:date="2024-02-18T13:17:30Z">
            <w:trPr>
              <w:jc w:val="center"/>
            </w:trPr>
          </w:trPrChange>
        </w:trPr>
        <w:tc>
          <w:tcPr>
            <w:tcW w:w="1016" w:type="pct"/>
            <w:vAlign w:val="center"/>
            <w:tcPrChange w:id="11" w:author="Roly" w:date="2024-02-18T13:17:30Z">
              <w:tcPr>
                <w:tcW w:w="1419" w:type="dxa"/>
                <w:vAlign w:val="center"/>
              </w:tcPr>
            </w:tcPrChange>
          </w:tcPr>
          <w:p>
            <w:pPr>
              <w:ind w:firstLine="0" w:firstLineChars="0"/>
              <w:jc w:val="center"/>
              <w:rPr>
                <w:rFonts w:eastAsia="Times New Roman" w:cs="Times New Roman"/>
                <w:b/>
                <w:bCs/>
                <w:sz w:val="24"/>
                <w:szCs w:val="24"/>
              </w:rPr>
            </w:pPr>
            <w:r>
              <w:rPr>
                <w:rFonts w:eastAsia="Times New Roman" w:cs="Times New Roman"/>
                <w:b/>
                <w:bCs/>
                <w:sz w:val="24"/>
                <w:szCs w:val="24"/>
              </w:rPr>
              <w:t>建设类型</w:t>
            </w:r>
          </w:p>
        </w:tc>
        <w:tc>
          <w:tcPr>
            <w:tcW w:w="1016" w:type="pct"/>
            <w:vAlign w:val="center"/>
            <w:tcPrChange w:id="12" w:author="Roly" w:date="2024-02-18T13:17:30Z">
              <w:tcPr>
                <w:tcW w:w="1419" w:type="dxa"/>
                <w:vAlign w:val="center"/>
              </w:tcPr>
            </w:tcPrChange>
          </w:tcPr>
          <w:p>
            <w:pPr>
              <w:ind w:firstLine="0" w:firstLineChars="0"/>
              <w:jc w:val="center"/>
              <w:rPr>
                <w:rFonts w:eastAsia="Times New Roman" w:cs="Times New Roman"/>
                <w:b/>
                <w:bCs/>
                <w:sz w:val="24"/>
                <w:szCs w:val="24"/>
              </w:rPr>
            </w:pPr>
            <w:r>
              <w:rPr>
                <w:rFonts w:eastAsia="Times New Roman" w:cs="Times New Roman"/>
                <w:b/>
                <w:bCs/>
                <w:sz w:val="24"/>
                <w:szCs w:val="24"/>
              </w:rPr>
              <w:t>统筹统建</w:t>
            </w:r>
          </w:p>
          <w:p>
            <w:pPr>
              <w:ind w:firstLine="0" w:firstLineChars="0"/>
              <w:rPr>
                <w:rFonts w:eastAsia="Times New Roman" w:cs="Times New Roman"/>
                <w:b/>
                <w:bCs/>
                <w:sz w:val="24"/>
                <w:szCs w:val="24"/>
              </w:rPr>
            </w:pPr>
            <w:r>
              <w:rPr>
                <w:rFonts w:eastAsia="Times New Roman" w:cs="Times New Roman"/>
                <w:b/>
                <w:bCs/>
                <w:sz w:val="24"/>
                <w:szCs w:val="24"/>
              </w:rPr>
              <w:t>（统一方案，统一建设，统一应用）</w:t>
            </w:r>
          </w:p>
        </w:tc>
        <w:tc>
          <w:tcPr>
            <w:tcW w:w="997" w:type="pct"/>
            <w:vAlign w:val="center"/>
            <w:tcPrChange w:id="13" w:author="Roly" w:date="2024-02-18T13:17:30Z">
              <w:tcPr>
                <w:tcW w:w="1392" w:type="dxa"/>
                <w:vAlign w:val="center"/>
              </w:tcPr>
            </w:tcPrChange>
          </w:tcPr>
          <w:p>
            <w:pPr>
              <w:ind w:firstLine="0" w:firstLineChars="0"/>
              <w:jc w:val="center"/>
              <w:rPr>
                <w:rFonts w:eastAsia="Times New Roman" w:cs="Times New Roman"/>
                <w:b/>
                <w:bCs/>
                <w:sz w:val="24"/>
                <w:szCs w:val="24"/>
              </w:rPr>
            </w:pPr>
            <w:r>
              <w:rPr>
                <w:rFonts w:eastAsia="Times New Roman" w:cs="Times New Roman"/>
                <w:b/>
                <w:bCs/>
                <w:sz w:val="24"/>
                <w:szCs w:val="24"/>
              </w:rPr>
              <w:t>统筹分建</w:t>
            </w:r>
          </w:p>
          <w:p>
            <w:pPr>
              <w:ind w:firstLine="0" w:firstLineChars="0"/>
              <w:rPr>
                <w:rFonts w:eastAsia="Times New Roman" w:cs="Times New Roman"/>
                <w:b/>
                <w:bCs/>
                <w:sz w:val="24"/>
                <w:szCs w:val="24"/>
              </w:rPr>
            </w:pPr>
            <w:r>
              <w:rPr>
                <w:rFonts w:eastAsia="Times New Roman" w:cs="Times New Roman"/>
                <w:b/>
                <w:bCs/>
                <w:sz w:val="24"/>
                <w:szCs w:val="24"/>
              </w:rPr>
              <w:t>（统一方案，联合建设，分层应用）</w:t>
            </w:r>
          </w:p>
        </w:tc>
        <w:tc>
          <w:tcPr>
            <w:tcW w:w="1047" w:type="pct"/>
            <w:vAlign w:val="center"/>
            <w:tcPrChange w:id="14" w:author="Roly" w:date="2024-02-18T13:17:30Z">
              <w:tcPr>
                <w:tcW w:w="1462" w:type="dxa"/>
                <w:vAlign w:val="center"/>
              </w:tcPr>
            </w:tcPrChange>
          </w:tcPr>
          <w:p>
            <w:pPr>
              <w:ind w:firstLine="0" w:firstLineChars="0"/>
              <w:jc w:val="center"/>
              <w:rPr>
                <w:rFonts w:eastAsia="Times New Roman" w:cs="Times New Roman"/>
                <w:b/>
                <w:bCs/>
                <w:sz w:val="24"/>
                <w:szCs w:val="24"/>
              </w:rPr>
            </w:pPr>
            <w:r>
              <w:rPr>
                <w:rFonts w:eastAsia="Times New Roman" w:cs="Times New Roman"/>
                <w:b/>
                <w:bCs/>
                <w:sz w:val="24"/>
                <w:szCs w:val="24"/>
              </w:rPr>
              <w:t>自主建设，审批备案</w:t>
            </w:r>
          </w:p>
          <w:p>
            <w:pPr>
              <w:ind w:firstLine="0" w:firstLineChars="0"/>
              <w:jc w:val="left"/>
              <w:rPr>
                <w:rFonts w:eastAsia="Times New Roman" w:cs="Times New Roman"/>
                <w:b/>
                <w:bCs/>
                <w:sz w:val="24"/>
                <w:szCs w:val="24"/>
              </w:rPr>
            </w:pPr>
            <w:r>
              <w:rPr>
                <w:rFonts w:eastAsia="Times New Roman" w:cs="Times New Roman"/>
                <w:b/>
                <w:bCs/>
                <w:sz w:val="24"/>
                <w:szCs w:val="24"/>
              </w:rPr>
              <w:t>（</w:t>
            </w:r>
            <w:r>
              <w:rPr>
                <w:rFonts w:hint="eastAsia" w:eastAsia="Times New Roman" w:cs="Times New Roman"/>
                <w:b/>
                <w:bCs/>
                <w:sz w:val="24"/>
                <w:szCs w:val="24"/>
              </w:rPr>
              <w:t>备选方案</w:t>
            </w:r>
            <w:r>
              <w:rPr>
                <w:rFonts w:eastAsia="Times New Roman" w:cs="Times New Roman"/>
                <w:b/>
                <w:bCs/>
                <w:sz w:val="24"/>
                <w:szCs w:val="24"/>
              </w:rPr>
              <w:t>，自主建设，自主应用）</w:t>
            </w:r>
          </w:p>
        </w:tc>
        <w:tc>
          <w:tcPr>
            <w:tcW w:w="922" w:type="pct"/>
            <w:vAlign w:val="center"/>
            <w:tcPrChange w:id="15" w:author="Roly" w:date="2024-02-18T13:17:30Z">
              <w:tcPr>
                <w:tcW w:w="1288" w:type="dxa"/>
                <w:vAlign w:val="center"/>
              </w:tcPr>
            </w:tcPrChange>
          </w:tcPr>
          <w:p>
            <w:pPr>
              <w:ind w:firstLine="0" w:firstLineChars="0"/>
              <w:jc w:val="center"/>
              <w:rPr>
                <w:rFonts w:eastAsia="Times New Roman" w:cs="Times New Roman"/>
                <w:b/>
                <w:bCs/>
                <w:sz w:val="24"/>
                <w:szCs w:val="24"/>
              </w:rPr>
            </w:pPr>
            <w:r>
              <w:rPr>
                <w:rFonts w:eastAsia="Times New Roman" w:cs="Times New Roman"/>
                <w:b/>
                <w:bCs/>
                <w:sz w:val="24"/>
                <w:szCs w:val="24"/>
              </w:rPr>
              <w:t>自主建设，无需备案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Change w:id="16" w:author="Roly" w:date="2024-02-18T13:17:30Z">
            <w:trPr>
              <w:jc w:val="center"/>
            </w:trPr>
          </w:trPrChange>
        </w:trPr>
        <w:tc>
          <w:tcPr>
            <w:tcW w:w="1016" w:type="pct"/>
            <w:vAlign w:val="center"/>
            <w:tcPrChange w:id="17"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典型应用</w:t>
            </w:r>
          </w:p>
        </w:tc>
        <w:tc>
          <w:tcPr>
            <w:tcW w:w="1016" w:type="pct"/>
            <w:vAlign w:val="center"/>
            <w:tcPrChange w:id="18"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OA办公、官网</w:t>
            </w:r>
          </w:p>
        </w:tc>
        <w:tc>
          <w:tcPr>
            <w:tcW w:w="997" w:type="pct"/>
            <w:vAlign w:val="center"/>
            <w:tcPrChange w:id="19" w:author="Roly" w:date="2024-02-18T13:17:30Z">
              <w:tcPr>
                <w:tcW w:w="139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经营分析、供应链管理</w:t>
            </w:r>
          </w:p>
        </w:tc>
        <w:tc>
          <w:tcPr>
            <w:tcW w:w="1047" w:type="pct"/>
            <w:vAlign w:val="center"/>
            <w:tcPrChange w:id="20" w:author="Roly" w:date="2024-02-18T13:17:30Z">
              <w:tcPr>
                <w:tcW w:w="146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非核心专业操作软件</w:t>
            </w:r>
          </w:p>
        </w:tc>
        <w:tc>
          <w:tcPr>
            <w:tcW w:w="922" w:type="pct"/>
            <w:vAlign w:val="center"/>
            <w:tcPrChange w:id="21" w:author="Roly" w:date="2024-02-18T13:17:30Z">
              <w:tcPr>
                <w:tcW w:w="1288"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研发小工具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Change w:id="22" w:author="Roly" w:date="2024-02-18T13:17:3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22" w:author="Roly" w:date="2024-02-18T13:17:30Z">
            <w:trPr>
              <w:jc w:val="center"/>
            </w:trPr>
          </w:trPrChange>
        </w:trPr>
        <w:tc>
          <w:tcPr>
            <w:tcW w:w="1016" w:type="pct"/>
            <w:vAlign w:val="center"/>
            <w:tcPrChange w:id="23"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全所业务流程通用性</w:t>
            </w:r>
          </w:p>
        </w:tc>
        <w:tc>
          <w:tcPr>
            <w:tcW w:w="1016" w:type="pct"/>
            <w:vAlign w:val="center"/>
            <w:tcPrChange w:id="24"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相同</w:t>
            </w:r>
          </w:p>
        </w:tc>
        <w:tc>
          <w:tcPr>
            <w:tcW w:w="997" w:type="pct"/>
            <w:vAlign w:val="center"/>
            <w:tcPrChange w:id="25" w:author="Roly" w:date="2024-02-18T13:17:30Z">
              <w:tcPr>
                <w:tcW w:w="139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大部分相同，有个性化</w:t>
            </w:r>
          </w:p>
        </w:tc>
        <w:tc>
          <w:tcPr>
            <w:tcW w:w="1047" w:type="pct"/>
            <w:vAlign w:val="center"/>
            <w:tcPrChange w:id="26" w:author="Roly" w:date="2024-02-18T13:17:30Z">
              <w:tcPr>
                <w:tcW w:w="146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个性化</w:t>
            </w:r>
          </w:p>
        </w:tc>
        <w:tc>
          <w:tcPr>
            <w:tcW w:w="922" w:type="pct"/>
            <w:vAlign w:val="center"/>
            <w:tcPrChange w:id="27" w:author="Roly" w:date="2024-02-18T13:17:30Z">
              <w:tcPr>
                <w:tcW w:w="1288"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个性化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Change w:id="28" w:author="Roly" w:date="2024-02-18T13:17:3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28" w:author="Roly" w:date="2024-02-18T13:17:30Z">
            <w:trPr>
              <w:jc w:val="center"/>
            </w:trPr>
          </w:trPrChange>
        </w:trPr>
        <w:tc>
          <w:tcPr>
            <w:tcW w:w="1016" w:type="pct"/>
            <w:vAlign w:val="center"/>
            <w:tcPrChange w:id="29"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应用覆盖群体规模</w:t>
            </w:r>
          </w:p>
        </w:tc>
        <w:tc>
          <w:tcPr>
            <w:tcW w:w="1016" w:type="pct"/>
            <w:vAlign w:val="center"/>
            <w:tcPrChange w:id="30"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大</w:t>
            </w:r>
          </w:p>
        </w:tc>
        <w:tc>
          <w:tcPr>
            <w:tcW w:w="997" w:type="pct"/>
            <w:vAlign w:val="center"/>
            <w:tcPrChange w:id="31" w:author="Roly" w:date="2024-02-18T13:17:30Z">
              <w:tcPr>
                <w:tcW w:w="139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中/大</w:t>
            </w:r>
          </w:p>
        </w:tc>
        <w:tc>
          <w:tcPr>
            <w:tcW w:w="1047" w:type="pct"/>
            <w:vAlign w:val="center"/>
            <w:tcPrChange w:id="32" w:author="Roly" w:date="2024-02-18T13:17:30Z">
              <w:tcPr>
                <w:tcW w:w="146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小</w:t>
            </w:r>
          </w:p>
        </w:tc>
        <w:tc>
          <w:tcPr>
            <w:tcW w:w="922" w:type="pct"/>
            <w:vAlign w:val="center"/>
            <w:tcPrChange w:id="33" w:author="Roly" w:date="2024-02-18T13:17:30Z">
              <w:tcPr>
                <w:tcW w:w="1288"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Change w:id="34" w:author="Roly" w:date="2024-02-18T13:17:3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34" w:author="Roly" w:date="2024-02-18T13:17:30Z">
            <w:trPr>
              <w:jc w:val="center"/>
            </w:trPr>
          </w:trPrChange>
        </w:trPr>
        <w:tc>
          <w:tcPr>
            <w:tcW w:w="1016" w:type="pct"/>
            <w:vAlign w:val="center"/>
            <w:tcPrChange w:id="35"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需求稳定性</w:t>
            </w:r>
          </w:p>
        </w:tc>
        <w:tc>
          <w:tcPr>
            <w:tcW w:w="1016" w:type="pct"/>
            <w:vAlign w:val="center"/>
            <w:tcPrChange w:id="36"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稳定</w:t>
            </w:r>
          </w:p>
        </w:tc>
        <w:tc>
          <w:tcPr>
            <w:tcW w:w="997" w:type="pct"/>
            <w:vAlign w:val="center"/>
            <w:tcPrChange w:id="37" w:author="Roly" w:date="2024-02-18T13:17:30Z">
              <w:tcPr>
                <w:tcW w:w="139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稳定</w:t>
            </w:r>
          </w:p>
        </w:tc>
        <w:tc>
          <w:tcPr>
            <w:tcW w:w="1047" w:type="pct"/>
            <w:vAlign w:val="center"/>
            <w:tcPrChange w:id="38" w:author="Roly" w:date="2024-02-18T13:17:30Z">
              <w:tcPr>
                <w:tcW w:w="146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不稳定</w:t>
            </w:r>
          </w:p>
        </w:tc>
        <w:tc>
          <w:tcPr>
            <w:tcW w:w="922" w:type="pct"/>
            <w:vAlign w:val="center"/>
            <w:tcPrChange w:id="39" w:author="Roly" w:date="2024-02-18T13:17:30Z">
              <w:tcPr>
                <w:tcW w:w="1288"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Change w:id="40" w:author="Roly" w:date="2024-02-18T13:17:3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40" w:author="Roly" w:date="2024-02-18T13:17:30Z">
            <w:trPr>
              <w:jc w:val="center"/>
            </w:trPr>
          </w:trPrChange>
        </w:trPr>
        <w:tc>
          <w:tcPr>
            <w:tcW w:w="1016" w:type="pct"/>
            <w:vAlign w:val="center"/>
            <w:tcPrChange w:id="41"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投入资金</w:t>
            </w:r>
          </w:p>
        </w:tc>
        <w:tc>
          <w:tcPr>
            <w:tcW w:w="1016" w:type="pct"/>
            <w:vAlign w:val="center"/>
            <w:tcPrChange w:id="42"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中/大</w:t>
            </w:r>
          </w:p>
        </w:tc>
        <w:tc>
          <w:tcPr>
            <w:tcW w:w="997" w:type="pct"/>
            <w:vAlign w:val="center"/>
            <w:tcPrChange w:id="43" w:author="Roly" w:date="2024-02-18T13:17:30Z">
              <w:tcPr>
                <w:tcW w:w="1392" w:type="dxa"/>
                <w:vAlign w:val="center"/>
              </w:tcPr>
            </w:tcPrChange>
          </w:tcPr>
          <w:p>
            <w:pPr>
              <w:rPr>
                <w:rFonts w:eastAsia="Times New Roman" w:cs="Times New Roman"/>
                <w:sz w:val="21"/>
                <w:szCs w:val="21"/>
              </w:rPr>
            </w:pPr>
            <w:r>
              <w:rPr>
                <w:rFonts w:hint="eastAsia" w:eastAsia="Times New Roman" w:cs="Times New Roman"/>
                <w:sz w:val="21"/>
                <w:szCs w:val="21"/>
              </w:rPr>
              <w:t>中/大</w:t>
            </w:r>
          </w:p>
        </w:tc>
        <w:tc>
          <w:tcPr>
            <w:tcW w:w="1047" w:type="pct"/>
            <w:vAlign w:val="center"/>
            <w:tcPrChange w:id="44" w:author="Roly" w:date="2024-02-18T13:17:30Z">
              <w:tcPr>
                <w:tcW w:w="1462" w:type="dxa"/>
                <w:vAlign w:val="center"/>
              </w:tcPr>
            </w:tcPrChange>
          </w:tcPr>
          <w:p>
            <w:pPr>
              <w:rPr>
                <w:rFonts w:eastAsia="Times New Roman" w:cs="Times New Roman"/>
                <w:sz w:val="21"/>
                <w:szCs w:val="21"/>
              </w:rPr>
            </w:pPr>
            <w:r>
              <w:rPr>
                <w:rFonts w:hint="eastAsia" w:eastAsia="Times New Roman" w:cs="Times New Roman"/>
                <w:sz w:val="21"/>
                <w:szCs w:val="21"/>
              </w:rPr>
              <w:t>中</w:t>
            </w:r>
          </w:p>
        </w:tc>
        <w:tc>
          <w:tcPr>
            <w:tcW w:w="922" w:type="pct"/>
            <w:vAlign w:val="center"/>
            <w:tcPrChange w:id="45" w:author="Roly" w:date="2024-02-18T13:17:30Z">
              <w:tcPr>
                <w:tcW w:w="1288" w:type="dxa"/>
                <w:vAlign w:val="center"/>
              </w:tcPr>
            </w:tcPrChange>
          </w:tcPr>
          <w:p>
            <w:pPr>
              <w:rPr>
                <w:rFonts w:eastAsia="Times New Roman" w:cs="Times New Roman"/>
                <w:sz w:val="21"/>
                <w:szCs w:val="21"/>
              </w:rPr>
            </w:pPr>
            <w:r>
              <w:rPr>
                <w:rFonts w:hint="eastAsia" w:eastAsia="Times New Roman" w:cs="Times New Roman"/>
                <w:sz w:val="21"/>
                <w:szCs w:val="21"/>
              </w:rPr>
              <w:t>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Change w:id="46" w:author="Roly" w:date="2024-02-18T13:17:3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46" w:author="Roly" w:date="2024-02-18T13:17:30Z">
            <w:trPr>
              <w:jc w:val="center"/>
            </w:trPr>
          </w:trPrChange>
        </w:trPr>
        <w:tc>
          <w:tcPr>
            <w:tcW w:w="1016" w:type="pct"/>
            <w:vAlign w:val="center"/>
            <w:tcPrChange w:id="47"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安全合规等级要求</w:t>
            </w:r>
          </w:p>
        </w:tc>
        <w:tc>
          <w:tcPr>
            <w:tcW w:w="1016" w:type="pct"/>
            <w:vAlign w:val="center"/>
            <w:tcPrChange w:id="48" w:author="Roly" w:date="2024-02-18T13:17:30Z">
              <w:tcPr>
                <w:tcW w:w="1419"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高</w:t>
            </w:r>
          </w:p>
        </w:tc>
        <w:tc>
          <w:tcPr>
            <w:tcW w:w="997" w:type="pct"/>
            <w:vAlign w:val="center"/>
            <w:tcPrChange w:id="49" w:author="Roly" w:date="2024-02-18T13:17:30Z">
              <w:tcPr>
                <w:tcW w:w="139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中/高</w:t>
            </w:r>
          </w:p>
        </w:tc>
        <w:tc>
          <w:tcPr>
            <w:tcW w:w="1047" w:type="pct"/>
            <w:vAlign w:val="center"/>
            <w:tcPrChange w:id="50" w:author="Roly" w:date="2024-02-18T13:17:30Z">
              <w:tcPr>
                <w:tcW w:w="1462"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高</w:t>
            </w:r>
          </w:p>
        </w:tc>
        <w:tc>
          <w:tcPr>
            <w:tcW w:w="922" w:type="pct"/>
            <w:vAlign w:val="center"/>
            <w:tcPrChange w:id="51" w:author="Roly" w:date="2024-02-18T13:17:30Z">
              <w:tcPr>
                <w:tcW w:w="1288" w:type="dxa"/>
                <w:vAlign w:val="center"/>
              </w:tcPr>
            </w:tcPrChange>
          </w:tcPr>
          <w:p>
            <w:pPr>
              <w:ind w:firstLine="0" w:firstLineChars="0"/>
              <w:jc w:val="center"/>
              <w:rPr>
                <w:rFonts w:eastAsia="Times New Roman" w:cs="Times New Roman"/>
                <w:sz w:val="21"/>
                <w:szCs w:val="21"/>
              </w:rPr>
            </w:pPr>
            <w:r>
              <w:rPr>
                <w:rFonts w:eastAsia="Times New Roman" w:cs="Times New Roman"/>
                <w:sz w:val="21"/>
                <w:szCs w:val="21"/>
              </w:rPr>
              <w:t>低</w:t>
            </w:r>
          </w:p>
        </w:tc>
      </w:tr>
    </w:tbl>
    <w:p>
      <w:pPr>
        <w:ind w:firstLine="0" w:firstLineChars="0"/>
        <w:rPr>
          <w:sz w:val="24"/>
          <w:szCs w:val="21"/>
        </w:rPr>
      </w:pPr>
      <w:r>
        <w:rPr>
          <w:rFonts w:hint="eastAsia"/>
          <w:sz w:val="24"/>
          <w:szCs w:val="21"/>
        </w:rPr>
        <w:t>注意：统筹统建，</w:t>
      </w:r>
      <w:del w:id="52" w:author="Roly" w:date="2024-02-18T13:20:29Z">
        <w:r>
          <w:rPr>
            <w:rFonts w:hint="eastAsia"/>
            <w:sz w:val="24"/>
            <w:szCs w:val="21"/>
          </w:rPr>
          <w:delText>不是二所总部包办代办，</w:delText>
        </w:r>
      </w:del>
      <w:r>
        <w:rPr>
          <w:rFonts w:hint="eastAsia"/>
          <w:sz w:val="24"/>
          <w:szCs w:val="21"/>
        </w:rPr>
        <w:t>是二所顶层设计，组织</w:t>
      </w:r>
      <w:ins w:id="53" w:author="Roly" w:date="2024-02-18T13:20:32Z">
        <w:r>
          <w:rPr>
            <w:rFonts w:hint="eastAsia"/>
            <w:sz w:val="24"/>
            <w:szCs w:val="21"/>
            <w:lang w:val="en-US" w:eastAsia="zh-CN"/>
          </w:rPr>
          <w:t>各</w:t>
        </w:r>
      </w:ins>
      <w:ins w:id="54" w:author="Roly" w:date="2024-02-18T13:20:33Z">
        <w:r>
          <w:rPr>
            <w:rFonts w:hint="eastAsia"/>
            <w:sz w:val="24"/>
            <w:szCs w:val="21"/>
            <w:lang w:val="en-US" w:eastAsia="zh-CN"/>
          </w:rPr>
          <w:t>单位</w:t>
        </w:r>
      </w:ins>
      <w:r>
        <w:rPr>
          <w:rFonts w:hint="eastAsia"/>
          <w:sz w:val="24"/>
          <w:szCs w:val="21"/>
        </w:rPr>
        <w:t>有序分工和协调，全体二所人共同参与执行。</w:t>
      </w:r>
    </w:p>
    <w:p>
      <w:pPr>
        <w:pStyle w:val="3"/>
        <w:spacing w:before="0" w:after="0"/>
        <w:ind w:firstLine="0"/>
      </w:pPr>
      <w:r>
        <w:rPr>
          <w:rFonts w:hint="eastAsia"/>
        </w:rPr>
        <w:t xml:space="preserve"> </w:t>
      </w:r>
      <w:bookmarkStart w:id="3147" w:name="_Toc1050875315"/>
      <w:bookmarkStart w:id="3148" w:name="_Toc996799233"/>
      <w:bookmarkStart w:id="3149" w:name="_Toc477247987"/>
      <w:bookmarkStart w:id="3150" w:name="_Toc79590486"/>
      <w:bookmarkStart w:id="3151" w:name="_Toc1796327703"/>
      <w:bookmarkStart w:id="3152" w:name="_Toc1505040418"/>
      <w:bookmarkStart w:id="3153" w:name="_Toc488462936"/>
      <w:bookmarkStart w:id="3154" w:name="_Toc1735554795"/>
      <w:bookmarkStart w:id="3155" w:name="_Toc547948891"/>
      <w:bookmarkStart w:id="3156" w:name="_Toc24826081"/>
      <w:bookmarkStart w:id="3157" w:name="_Toc1708409947"/>
      <w:bookmarkStart w:id="3158" w:name="_Toc821536142"/>
      <w:bookmarkStart w:id="3159" w:name="_Toc1436657677"/>
      <w:bookmarkStart w:id="3160" w:name="_Toc1308180939"/>
      <w:bookmarkStart w:id="3161" w:name="_Toc1149716868"/>
      <w:bookmarkStart w:id="3162" w:name="_Toc1434214701"/>
      <w:bookmarkStart w:id="3163" w:name="_Toc451016900"/>
      <w:bookmarkStart w:id="3164" w:name="_Toc1274119786"/>
      <w:bookmarkStart w:id="3165" w:name="_Toc854531927"/>
      <w:bookmarkStart w:id="3166" w:name="_Toc42717536"/>
      <w:bookmarkStart w:id="3167" w:name="_Toc4437"/>
      <w:bookmarkStart w:id="3168" w:name="_Toc1312023338"/>
      <w:bookmarkStart w:id="3169" w:name="_Toc1388145778"/>
      <w:bookmarkStart w:id="3170" w:name="_Toc1908063772"/>
      <w:bookmarkStart w:id="3171" w:name="_Toc19735"/>
      <w:bookmarkStart w:id="3172" w:name="_Toc1775"/>
      <w:bookmarkStart w:id="3173" w:name="_Toc2021651746"/>
      <w:bookmarkStart w:id="3174" w:name="_Toc1550"/>
      <w:bookmarkStart w:id="3175" w:name="_Toc1834589963"/>
      <w:bookmarkStart w:id="3176" w:name="_Toc15905"/>
      <w:bookmarkStart w:id="3177" w:name="_Toc53"/>
      <w:bookmarkStart w:id="3178" w:name="_Toc1374401888"/>
      <w:bookmarkStart w:id="3179" w:name="_Toc1691017484"/>
      <w:bookmarkStart w:id="3180" w:name="_Toc31687"/>
      <w:bookmarkStart w:id="3181" w:name="_Toc1574799761"/>
      <w:bookmarkStart w:id="3182" w:name="_Toc8188"/>
      <w:bookmarkStart w:id="3183" w:name="_Toc469024413"/>
      <w:r>
        <w:rPr>
          <w:rFonts w:hint="eastAsia"/>
        </w:rPr>
        <w:t>小结：数字化建设亮点和场景需求</w:t>
      </w:r>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r>
        <w:rPr>
          <w:rFonts w:hint="eastAsia"/>
        </w:rPr>
        <w:t>建议</w:t>
      </w:r>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p>
    <w:p>
      <w:pPr>
        <w:pStyle w:val="4"/>
        <w:spacing w:before="0" w:after="0"/>
        <w:ind w:left="0" w:firstLine="0"/>
      </w:pPr>
      <w:r>
        <w:rPr>
          <w:rFonts w:hint="eastAsia"/>
        </w:rPr>
        <w:t xml:space="preserve"> </w:t>
      </w:r>
      <w:bookmarkStart w:id="3184" w:name="_Toc19077"/>
      <w:bookmarkStart w:id="3185" w:name="_Toc454515353"/>
      <w:bookmarkStart w:id="3186" w:name="_Toc255495964"/>
      <w:bookmarkStart w:id="3187" w:name="_Toc967132701"/>
      <w:bookmarkStart w:id="3188" w:name="_Toc814154370"/>
      <w:bookmarkStart w:id="3189" w:name="_Toc27750"/>
      <w:bookmarkStart w:id="3190" w:name="_Toc1894949600"/>
      <w:bookmarkStart w:id="3191" w:name="_Toc2071117499"/>
      <w:bookmarkStart w:id="3192" w:name="_Toc199062364"/>
      <w:bookmarkStart w:id="3193" w:name="_Toc233544770"/>
      <w:bookmarkStart w:id="3194" w:name="_Toc414632188"/>
      <w:bookmarkStart w:id="3195" w:name="_Toc1746934118"/>
      <w:bookmarkStart w:id="3196" w:name="_Toc1942469768"/>
      <w:bookmarkStart w:id="3197" w:name="_Toc1238424484"/>
      <w:bookmarkStart w:id="3198" w:name="_Toc383304515"/>
      <w:bookmarkStart w:id="3199" w:name="_Toc15494"/>
      <w:bookmarkStart w:id="3200" w:name="_Toc684778784"/>
      <w:bookmarkStart w:id="3201" w:name="_Toc303749838"/>
      <w:bookmarkStart w:id="3202" w:name="_Toc1771248037"/>
      <w:bookmarkStart w:id="3203" w:name="_Toc640115849"/>
      <w:bookmarkStart w:id="3204" w:name="_Toc24767"/>
      <w:bookmarkStart w:id="3205" w:name="_Toc1132269190"/>
      <w:bookmarkStart w:id="3206" w:name="_Toc7900"/>
      <w:bookmarkStart w:id="3207" w:name="_Toc1385572031"/>
      <w:bookmarkStart w:id="3208" w:name="_Toc1490025779"/>
      <w:bookmarkStart w:id="3209" w:name="_Toc1155906277"/>
      <w:bookmarkStart w:id="3210" w:name="_Toc28511"/>
      <w:bookmarkStart w:id="3211" w:name="_Toc4427313"/>
      <w:bookmarkStart w:id="3212" w:name="_Toc1628324801"/>
      <w:bookmarkStart w:id="3213" w:name="_Toc27999"/>
      <w:bookmarkStart w:id="3214" w:name="_Toc15830"/>
      <w:bookmarkStart w:id="3215" w:name="_Toc1389618839"/>
      <w:r>
        <w:rPr>
          <w:rFonts w:hint="eastAsia"/>
        </w:rPr>
        <w:t>数字化建设亮点</w:t>
      </w:r>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pPr>
        <w:ind w:firstLine="560"/>
        <w:rPr>
          <w:rFonts w:hint="eastAsia"/>
        </w:rPr>
      </w:pPr>
      <w:r>
        <w:rPr>
          <w:rFonts w:hint="eastAsia"/>
        </w:rPr>
        <w:t>过去的几年里，二所的各个业务单位在面对不断变化的业务需求和挑战时，展现出了极高的主动性和敏锐性，充分结合各自业务发展阶段、不同业务规模和业务类型，在有限的预算和人力资源上，积极探索并实践了信息系统的规划和建设。在诸如OA（办公自动化）、人力资源、财务、科研管理、采购、工程管理、科研平台、制造、检验检测等各个领域，都取得了一些初步的数字化建设经验。</w:t>
      </w:r>
    </w:p>
    <w:p>
      <w:pPr>
        <w:ind w:firstLine="560"/>
        <w:rPr>
          <w:rFonts w:hint="eastAsia"/>
        </w:rPr>
      </w:pPr>
      <w:r>
        <w:rPr>
          <w:rFonts w:hint="eastAsia"/>
        </w:rPr>
        <w:t>各个业务单位干部，在业务重构、流程重构、关键领域的信息化工具应用取得初步探索成果，对转型方向和转型的业务基础达成了共识。另外，二所自身具备65年科研积累，可提供智慧民航信息化业务能力，储备一定数字化技术专业团队，为数字化转型奠定了很好的组织基础。</w:t>
      </w:r>
    </w:p>
    <w:p>
      <w:pPr>
        <w:pStyle w:val="4"/>
        <w:spacing w:before="0" w:after="0"/>
        <w:ind w:left="0" w:firstLine="0"/>
      </w:pPr>
      <w:r>
        <w:rPr>
          <w:rFonts w:hint="eastAsia"/>
        </w:rPr>
        <w:t xml:space="preserve"> </w:t>
      </w:r>
      <w:bookmarkStart w:id="3216" w:name="_Toc1056459986"/>
      <w:bookmarkStart w:id="3217" w:name="_Toc440205492"/>
      <w:bookmarkStart w:id="3218" w:name="_Toc2143940596"/>
      <w:bookmarkStart w:id="3219" w:name="_Toc1870816686"/>
      <w:bookmarkStart w:id="3220" w:name="_Toc24220"/>
      <w:bookmarkStart w:id="3221" w:name="_Toc1734326321"/>
      <w:bookmarkStart w:id="3222" w:name="_Toc138749201"/>
      <w:bookmarkStart w:id="3223" w:name="_Toc554898347"/>
      <w:bookmarkStart w:id="3224" w:name="_Toc788795864"/>
      <w:bookmarkStart w:id="3225" w:name="_Toc1195680263"/>
      <w:bookmarkStart w:id="3226" w:name="_Toc25386"/>
      <w:bookmarkStart w:id="3227" w:name="_Toc709371470"/>
      <w:bookmarkStart w:id="3228" w:name="_Toc1042989082"/>
      <w:bookmarkStart w:id="3229" w:name="_Toc712158415"/>
      <w:bookmarkStart w:id="3230" w:name="_Toc1895526252"/>
      <w:bookmarkStart w:id="3231" w:name="_Toc754"/>
      <w:bookmarkStart w:id="3232" w:name="_Toc1235442190"/>
      <w:bookmarkStart w:id="3233" w:name="_Toc16671"/>
      <w:bookmarkStart w:id="3234" w:name="_Toc1179726777"/>
      <w:bookmarkStart w:id="3235" w:name="_Toc1874181553"/>
      <w:bookmarkStart w:id="3236" w:name="_Toc1395405593"/>
      <w:bookmarkStart w:id="3237" w:name="_Toc3895"/>
      <w:bookmarkStart w:id="3238" w:name="_Toc947443145"/>
      <w:bookmarkStart w:id="3239" w:name="_Toc1300856595"/>
      <w:bookmarkStart w:id="3240" w:name="_Toc2009113369"/>
      <w:bookmarkStart w:id="3241" w:name="_Toc21528"/>
      <w:bookmarkStart w:id="3242" w:name="_Toc295581564"/>
      <w:bookmarkStart w:id="3243" w:name="_Toc14064"/>
      <w:bookmarkStart w:id="3244" w:name="_Toc325299442"/>
      <w:bookmarkStart w:id="3245" w:name="_Toc1681486320"/>
      <w:bookmarkStart w:id="3246" w:name="_Toc1439165948"/>
      <w:bookmarkStart w:id="3247" w:name="_Toc2648"/>
      <w:r>
        <w:rPr>
          <w:rFonts w:hint="eastAsia"/>
        </w:rPr>
        <w:t>数字化建设提升差距</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pPr>
        <w:widowControl/>
        <w:numPr>
          <w:ilvl w:val="255"/>
          <w:numId w:val="0"/>
        </w:numPr>
        <w:ind w:firstLine="560" w:firstLineChars="200"/>
      </w:pPr>
      <w:r>
        <w:rPr>
          <w:rFonts w:hint="eastAsia"/>
        </w:rPr>
        <w:t>结合二所各业务单位经营分散、规模化程度不够、产业化还在探索中等特征，以及征求各方对集约建设和集成的诉求且当前商业软件支持SaaS化独立部署相互安全隔离，二所数字化建设建议总体遵循“统筹统建”的原则。</w:t>
      </w:r>
    </w:p>
    <w:p>
      <w:pPr>
        <w:widowControl/>
        <w:numPr>
          <w:ilvl w:val="255"/>
          <w:numId w:val="0"/>
        </w:numPr>
        <w:ind w:firstLine="560" w:firstLineChars="200"/>
      </w:pPr>
      <w:r>
        <w:rPr>
          <w:rFonts w:hint="eastAsia"/>
        </w:rPr>
        <w:t>在应用建设方面，一方面需要进一步扩大应用建设的覆盖面，另一方面需要提升整体应用使用体验，新的办公系统已经极大的提升了用户体验，比如支持移动办公、应用之间进行集成和数据打通等。</w:t>
      </w:r>
    </w:p>
    <w:p>
      <w:pPr>
        <w:widowControl/>
        <w:numPr>
          <w:ilvl w:val="255"/>
          <w:numId w:val="0"/>
        </w:numPr>
        <w:ind w:firstLine="560" w:firstLineChars="200"/>
      </w:pPr>
      <w:r>
        <w:rPr>
          <w:rFonts w:hint="eastAsia"/>
        </w:rPr>
        <w:t>在基础设施方面，通过统一的数据中心，实现基础设施云化，并满足多园区网络互通的诉求和自主可控的要求。</w:t>
      </w:r>
    </w:p>
    <w:p>
      <w:pPr>
        <w:widowControl/>
        <w:numPr>
          <w:ilvl w:val="255"/>
          <w:numId w:val="0"/>
        </w:numPr>
        <w:ind w:firstLine="560" w:firstLineChars="200"/>
      </w:pPr>
      <w:r>
        <w:rPr>
          <w:rFonts w:hint="eastAsia"/>
        </w:rPr>
        <w:t>在数据管理方面，以统一的数据管理和数据服务平台为基础，并建立完善的数据治理组织和机制。</w:t>
      </w:r>
    </w:p>
    <w:p>
      <w:pPr>
        <w:widowControl/>
        <w:numPr>
          <w:ilvl w:val="255"/>
          <w:numId w:val="0"/>
        </w:numPr>
        <w:ind w:firstLine="560" w:firstLineChars="200"/>
      </w:pPr>
      <w:r>
        <w:rPr>
          <w:rFonts w:hint="eastAsia"/>
        </w:rPr>
        <w:t>在信息安全方面，需要建设完善安全设施，建立完善的信息安全方面的组织和制度，并从被动管理的模式转变主动的管理方式。</w:t>
      </w:r>
    </w:p>
    <w:p>
      <w:r>
        <w:rPr>
          <w:rFonts w:hint="eastAsia"/>
        </w:rPr>
        <w:t>除此之外，一些通用的基础技术平台也需要进行统筹统建，以实现共享共用，进一步降低数字化转型的门槛，提升数字化转型的效率，实现资源有效复用。</w:t>
      </w:r>
    </w:p>
    <w:bookmarkEnd w:id="975"/>
    <w:bookmarkEnd w:id="976"/>
    <w:bookmarkEnd w:id="977"/>
    <w:bookmarkEnd w:id="978"/>
    <w:bookmarkEnd w:id="979"/>
    <w:bookmarkEnd w:id="980"/>
    <w:bookmarkEnd w:id="981"/>
    <w:bookmarkEnd w:id="982"/>
    <w:bookmarkEnd w:id="983"/>
    <w:p>
      <w:pPr>
        <w:pStyle w:val="4"/>
        <w:spacing w:before="0" w:after="0"/>
        <w:ind w:left="0" w:firstLine="0"/>
      </w:pPr>
      <w:bookmarkStart w:id="3248" w:name="_Toc1320116174"/>
      <w:bookmarkStart w:id="3249" w:name="_Toc85695510"/>
      <w:bookmarkStart w:id="3250" w:name="_Toc2113265705"/>
      <w:bookmarkStart w:id="3251" w:name="_Toc953771875"/>
      <w:bookmarkStart w:id="3252" w:name="_Toc581483959"/>
      <w:bookmarkStart w:id="3253" w:name="_Toc528191306"/>
      <w:bookmarkStart w:id="3254" w:name="_Toc321576021"/>
      <w:bookmarkStart w:id="3255" w:name="_Toc128145907"/>
      <w:bookmarkStart w:id="3256" w:name="_Toc520368829"/>
      <w:bookmarkStart w:id="3257" w:name="_Toc1537291171"/>
      <w:bookmarkStart w:id="3258" w:name="_Toc919790283"/>
      <w:bookmarkStart w:id="3259" w:name="_Toc1804091434"/>
      <w:bookmarkStart w:id="3260" w:name="_Toc2085851551"/>
      <w:bookmarkStart w:id="3261" w:name="_Toc1568115176"/>
      <w:bookmarkStart w:id="3262" w:name="_Toc533288224"/>
      <w:bookmarkStart w:id="3263" w:name="_Toc1509838548"/>
      <w:bookmarkStart w:id="3264" w:name="_Toc464879219"/>
      <w:bookmarkStart w:id="3265" w:name="_Toc1255313062"/>
      <w:bookmarkStart w:id="3266" w:name="_Toc941963970"/>
      <w:bookmarkStart w:id="3267" w:name="_Toc862625681"/>
      <w:bookmarkStart w:id="3268" w:name="_Toc194772165"/>
      <w:bookmarkStart w:id="3269" w:name="_Toc163951390"/>
      <w:bookmarkStart w:id="3270" w:name="_Toc1966412934"/>
      <w:bookmarkStart w:id="3271" w:name="_Toc1614646261"/>
      <w:bookmarkStart w:id="3272" w:name="_Toc1337438475"/>
      <w:bookmarkStart w:id="3273" w:name="_Toc99226935"/>
      <w:bookmarkStart w:id="3274" w:name="_Toc21353242"/>
      <w:bookmarkStart w:id="3275" w:name="_Toc1094038040"/>
      <w:bookmarkStart w:id="3276" w:name="_Toc769620350"/>
      <w:bookmarkStart w:id="3277" w:name="_Toc1436925664"/>
      <w:bookmarkStart w:id="3278" w:name="_Toc108775143"/>
      <w:bookmarkStart w:id="3279" w:name="_Toc980296654"/>
      <w:bookmarkStart w:id="3280" w:name="_Toc634720912"/>
      <w:bookmarkStart w:id="3281" w:name="_Toc1493372632"/>
      <w:bookmarkStart w:id="3282" w:name="_Toc575032992"/>
      <w:bookmarkStart w:id="3283" w:name="_Toc204225022"/>
      <w:bookmarkStart w:id="3284" w:name="_Toc1481714276"/>
      <w:bookmarkStart w:id="3285" w:name="_Toc288806675"/>
      <w:bookmarkStart w:id="3286" w:name="_Toc663835633"/>
      <w:bookmarkStart w:id="3287" w:name="_Toc1564913022"/>
      <w:bookmarkStart w:id="3288" w:name="_Toc462312832"/>
      <w:bookmarkStart w:id="3289" w:name="_Toc1810220089"/>
      <w:bookmarkStart w:id="3290" w:name="_Toc1645366923"/>
      <w:bookmarkStart w:id="3291" w:name="_Toc1057338669"/>
      <w:bookmarkStart w:id="3292" w:name="_Toc464613029"/>
      <w:bookmarkStart w:id="3293" w:name="_Toc530132077"/>
      <w:bookmarkStart w:id="3294" w:name="_Toc1286254544"/>
      <w:bookmarkStart w:id="3295" w:name="_Toc1088449553"/>
      <w:r>
        <w:rPr>
          <w:rFonts w:hint="eastAsia"/>
        </w:rPr>
        <w:t xml:space="preserve"> </w:t>
      </w:r>
      <w:bookmarkStart w:id="3296" w:name="_Toc189814119"/>
      <w:bookmarkStart w:id="3297" w:name="_Toc1724571793"/>
      <w:bookmarkStart w:id="3298" w:name="_Toc1802522755"/>
      <w:bookmarkStart w:id="3299" w:name="_Toc1793695262"/>
      <w:bookmarkStart w:id="3300" w:name="_Toc3441"/>
      <w:bookmarkStart w:id="3301" w:name="_Toc28357"/>
      <w:bookmarkStart w:id="3302" w:name="_Toc1507965875"/>
      <w:bookmarkStart w:id="3303" w:name="_Toc24365"/>
      <w:bookmarkStart w:id="3304" w:name="_Toc1841"/>
      <w:bookmarkStart w:id="3305" w:name="_Toc1170"/>
      <w:bookmarkStart w:id="3306" w:name="_Toc452540129"/>
      <w:bookmarkStart w:id="3307" w:name="_Toc79227075"/>
      <w:bookmarkStart w:id="3308" w:name="_Toc1938064212"/>
      <w:bookmarkStart w:id="3309" w:name="_Toc875533317"/>
      <w:bookmarkStart w:id="3310" w:name="_Toc14393"/>
      <w:bookmarkStart w:id="3311" w:name="_Toc14904"/>
      <w:bookmarkStart w:id="3312" w:name="_Toc5748"/>
      <w:r>
        <w:rPr>
          <w:rFonts w:hint="eastAsia"/>
        </w:rPr>
        <w:t>数字化建设重点场景</w:t>
      </w:r>
      <w:bookmarkEnd w:id="3248"/>
      <w:bookmarkEnd w:id="3249"/>
      <w:r>
        <w:rPr>
          <w:rFonts w:hint="eastAsia"/>
        </w:rPr>
        <w:t>需求</w:t>
      </w:r>
      <w:bookmarkEnd w:id="3250"/>
      <w:bookmarkEnd w:id="3251"/>
      <w:bookmarkEnd w:id="3252"/>
      <w:bookmarkEnd w:id="3253"/>
      <w:r>
        <w:rPr>
          <w:rFonts w:hint="eastAsia"/>
        </w:rPr>
        <w:t>建议</w:t>
      </w:r>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pPr>
        <w:ind w:firstLine="560"/>
      </w:pPr>
      <w:r>
        <w:rPr>
          <w:rFonts w:hint="eastAsia"/>
        </w:rPr>
        <w:t>根据现状总结，对标新技术新趋势以及典型企业实践，专家组经过多次综合研讨，通过归纳总结，如表4-10所示。</w:t>
      </w:r>
    </w:p>
    <w:p>
      <w:pPr>
        <w:ind w:firstLine="560"/>
      </w:pPr>
      <w:r>
        <w:rPr>
          <w:rFonts w:hint="eastAsia"/>
        </w:rPr>
        <w:t>本次转型建议综合考虑技术引领与场景驱动。场景驱动是以重点业务场景及其价值需求出发，从单一场景转型切入，连点成线再到面，横向打通各业务重要节点，实现全面数字化转型。场景重点考虑业务视角、用户视角、监管视角以及对标视角来设计。</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表4-1</w:t>
      </w:r>
      <w:r>
        <w:rPr>
          <w:rFonts w:hint="eastAsia" w:ascii="Times New Roman" w:hAnsi="Times New Roman" w:eastAsia="宋体" w:cs="Times New Roman"/>
          <w:sz w:val="24"/>
          <w:szCs w:val="24"/>
        </w:rPr>
        <w:t>0</w:t>
      </w:r>
      <w:r>
        <w:rPr>
          <w:rFonts w:ascii="Times New Roman" w:hAnsi="Times New Roman" w:eastAsia="宋体" w:cs="Times New Roman"/>
          <w:sz w:val="24"/>
          <w:szCs w:val="24"/>
        </w:rPr>
        <w:t xml:space="preserve"> 二所各业务领域数字化转型重点场景需求</w:t>
      </w:r>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7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jc w:val="center"/>
        </w:trPr>
        <w:tc>
          <w:tcPr>
            <w:tcW w:w="563" w:type="pct"/>
            <w:tcBorders>
              <w:tl2br w:val="nil"/>
            </w:tcBorders>
            <w:shd w:val="clear" w:color="auto" w:fill="FFFFFF"/>
            <w:vAlign w:val="center"/>
          </w:tcPr>
          <w:p>
            <w:pPr>
              <w:spacing w:line="280" w:lineRule="exact"/>
              <w:ind w:firstLine="0" w:firstLineChars="0"/>
              <w:jc w:val="center"/>
              <w:rPr>
                <w:rFonts w:eastAsia="Times New Roman" w:cs="Times New Roman"/>
                <w:b/>
                <w:bCs/>
                <w:color w:val="000000"/>
                <w:sz w:val="24"/>
                <w:szCs w:val="24"/>
              </w:rPr>
            </w:pPr>
            <w:r>
              <w:rPr>
                <w:rFonts w:eastAsia="Times New Roman" w:cs="Times New Roman"/>
                <w:b/>
                <w:bCs/>
                <w:color w:val="000000"/>
                <w:sz w:val="24"/>
                <w:szCs w:val="24"/>
              </w:rPr>
              <w:t>业务域</w:t>
            </w:r>
          </w:p>
        </w:tc>
        <w:tc>
          <w:tcPr>
            <w:tcW w:w="4436" w:type="pct"/>
            <w:shd w:val="clear" w:color="auto" w:fill="FFFFFF"/>
            <w:vAlign w:val="center"/>
          </w:tcPr>
          <w:p>
            <w:pPr>
              <w:spacing w:line="280" w:lineRule="exact"/>
              <w:ind w:firstLine="0" w:firstLineChars="0"/>
              <w:jc w:val="center"/>
              <w:rPr>
                <w:rFonts w:eastAsia="Times New Roman" w:cs="Times New Roman"/>
                <w:b/>
                <w:bCs/>
                <w:color w:val="000000"/>
                <w:sz w:val="24"/>
                <w:szCs w:val="24"/>
              </w:rPr>
            </w:pPr>
            <w:r>
              <w:rPr>
                <w:rFonts w:eastAsia="Times New Roman" w:cs="Times New Roman"/>
                <w:b/>
                <w:bCs/>
                <w:color w:val="000000"/>
                <w:sz w:val="24"/>
                <w:szCs w:val="24"/>
              </w:rPr>
              <w:t>重点需求场景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决策管理</w:t>
            </w:r>
          </w:p>
        </w:tc>
        <w:tc>
          <w:tcPr>
            <w:tcW w:w="4436" w:type="pct"/>
            <w:shd w:val="clear" w:color="auto" w:fill="FFFFFF"/>
            <w:vAlign w:val="center"/>
          </w:tcPr>
          <w:p>
            <w:pPr>
              <w:numPr>
                <w:ilvl w:val="0"/>
                <w:numId w:val="52"/>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53"/>
              </w:numPr>
              <w:spacing w:line="240" w:lineRule="auto"/>
              <w:ind w:firstLineChars="0"/>
              <w:rPr>
                <w:rFonts w:eastAsia="Times New Roman" w:cs="Times New Roman"/>
                <w:color w:val="000000"/>
                <w:kern w:val="0"/>
                <w:sz w:val="21"/>
                <w:szCs w:val="21"/>
                <w:shd w:val="clear" w:color="auto" w:fill="FFFFFF"/>
                <w:lang w:bidi="ar"/>
              </w:rPr>
            </w:pPr>
            <w:r>
              <w:rPr>
                <w:rFonts w:eastAsia="Times New Roman" w:cs="Times New Roman"/>
                <w:color w:val="000000"/>
                <w:sz w:val="21"/>
                <w:szCs w:val="21"/>
              </w:rPr>
              <w:t>需要建立决策数据支持系统和管理驾驶舱：需要实时、精准、全面了解宏观政策、技术趋势、市场动向、经营分析和态势、转化成果等信息和数据。</w:t>
            </w:r>
          </w:p>
          <w:p>
            <w:pPr>
              <w:numPr>
                <w:ilvl w:val="0"/>
                <w:numId w:val="54"/>
              </w:numPr>
              <w:spacing w:line="240" w:lineRule="auto"/>
              <w:ind w:firstLineChars="0"/>
              <w:rPr>
                <w:rFonts w:eastAsia="Times New Roman" w:cs="Times New Roman"/>
                <w:color w:val="000000"/>
                <w:kern w:val="0"/>
                <w:sz w:val="21"/>
                <w:szCs w:val="21"/>
                <w:shd w:val="clear" w:color="auto" w:fill="FFFFFF"/>
                <w:lang w:bidi="ar"/>
              </w:rPr>
            </w:pPr>
            <w:r>
              <w:rPr>
                <w:rFonts w:eastAsia="Times New Roman" w:cs="Times New Roman"/>
                <w:b/>
                <w:bCs/>
                <w:color w:val="000000"/>
                <w:sz w:val="21"/>
                <w:szCs w:val="21"/>
              </w:rPr>
              <w:t>主要价值</w:t>
            </w:r>
            <w:r>
              <w:rPr>
                <w:rFonts w:eastAsia="Times New Roman" w:cs="Times New Roman"/>
                <w:color w:val="000000"/>
                <w:sz w:val="21"/>
                <w:szCs w:val="21"/>
              </w:rPr>
              <w:t>：帮助领导及时、高质量决策。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市场营销</w:t>
            </w:r>
          </w:p>
        </w:tc>
        <w:tc>
          <w:tcPr>
            <w:tcW w:w="4436" w:type="pct"/>
            <w:shd w:val="clear" w:color="auto" w:fill="FFFFFF"/>
            <w:vAlign w:val="center"/>
          </w:tcPr>
          <w:p>
            <w:pPr>
              <w:numPr>
                <w:ilvl w:val="0"/>
                <w:numId w:val="52"/>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widowControl/>
              <w:numPr>
                <w:ilvl w:val="0"/>
                <w:numId w:val="55"/>
              </w:numPr>
              <w:spacing w:line="280" w:lineRule="exact"/>
              <w:ind w:left="0" w:firstLine="0" w:firstLineChars="0"/>
              <w:jc w:val="left"/>
              <w:rPr>
                <w:rFonts w:eastAsia="Times New Roman" w:cs="Times New Roman"/>
                <w:color w:val="000000"/>
                <w:kern w:val="0"/>
                <w:sz w:val="21"/>
                <w:szCs w:val="21"/>
                <w:shd w:val="clear" w:color="auto" w:fill="FFFFFF"/>
                <w:lang w:bidi="ar"/>
              </w:rPr>
            </w:pPr>
            <w:r>
              <w:rPr>
                <w:rFonts w:eastAsia="Times New Roman" w:cs="Times New Roman"/>
                <w:color w:val="000000"/>
                <w:kern w:val="0"/>
                <w:sz w:val="21"/>
                <w:szCs w:val="21"/>
                <w:shd w:val="clear" w:color="auto" w:fill="FFFFFF"/>
                <w:lang w:bidi="ar"/>
              </w:rPr>
              <w:t>建立数字化营销管理平台：</w:t>
            </w:r>
            <w:r>
              <w:rPr>
                <w:rFonts w:eastAsia="Times New Roman" w:cs="Times New Roman"/>
                <w:color w:val="000000"/>
                <w:sz w:val="21"/>
                <w:szCs w:val="21"/>
              </w:rPr>
              <w:t>从营销视角建立的“发现销售线索、培育线索、将线索转化为订单、管理订单、合同签订、合同执行/回款-售后”端到端流程，通过端到端的全流程打通以客户为中心，聚焦企业核心业务，贯穿业务全流程，构建“从客户中来”“到客户中去”的端到端全生命周期管理。</w:t>
            </w:r>
            <w:r>
              <w:rPr>
                <w:rFonts w:eastAsia="Times New Roman" w:cs="Times New Roman"/>
                <w:color w:val="000000"/>
                <w:kern w:val="0"/>
                <w:sz w:val="21"/>
                <w:szCs w:val="21"/>
                <w:shd w:val="clear" w:color="auto" w:fill="FFFFFF"/>
                <w:lang w:bidi="ar"/>
              </w:rPr>
              <w:t>实现对市场信息的收集、分析和处理，提高市场信息的准确性和时效性。</w:t>
            </w:r>
            <w:r>
              <w:rPr>
                <w:rFonts w:eastAsia="Times New Roman" w:cs="Times New Roman"/>
                <w:color w:val="000000"/>
                <w:sz w:val="21"/>
                <w:szCs w:val="21"/>
              </w:rPr>
              <w:t>借此打破各部门之间的信息壁垒，实现信息的无障碍流通，以便更好地利用资源，提高工作效率。而且经过系统的处理，商机和客户的归属关系得到了明确和解决。包括需求：</w:t>
            </w:r>
          </w:p>
          <w:p>
            <w:pPr>
              <w:widowControl/>
              <w:numPr>
                <w:ilvl w:val="0"/>
                <w:numId w:val="56"/>
              </w:numPr>
              <w:spacing w:line="280" w:lineRule="exact"/>
              <w:ind w:firstLineChars="0"/>
              <w:rPr>
                <w:rFonts w:eastAsia="Times New Roman" w:cs="Times New Roman"/>
                <w:color w:val="000000"/>
                <w:sz w:val="21"/>
                <w:szCs w:val="21"/>
              </w:rPr>
            </w:pPr>
            <w:r>
              <w:rPr>
                <w:rFonts w:eastAsia="Times New Roman" w:cs="Times New Roman"/>
                <w:color w:val="000000"/>
                <w:sz w:val="21"/>
                <w:szCs w:val="21"/>
              </w:rPr>
              <w:t>售前</w:t>
            </w:r>
            <w:r>
              <w:rPr>
                <w:rFonts w:hint="eastAsia" w:eastAsia="Times New Roman" w:cs="Times New Roman"/>
                <w:color w:val="000000"/>
                <w:sz w:val="21"/>
                <w:szCs w:val="21"/>
              </w:rPr>
              <w:t>：</w:t>
            </w:r>
            <w:r>
              <w:rPr>
                <w:rFonts w:eastAsia="Times New Roman" w:cs="Times New Roman"/>
                <w:color w:val="000000"/>
                <w:sz w:val="21"/>
                <w:szCs w:val="21"/>
              </w:rPr>
              <w:t>关注市场动向，进行持续的客户关怀，发掘机会点，并规范线索分配体系</w:t>
            </w:r>
            <w:r>
              <w:rPr>
                <w:rFonts w:hint="eastAsia" w:eastAsia="Times New Roman" w:cs="Times New Roman"/>
                <w:color w:val="000000"/>
                <w:sz w:val="21"/>
                <w:szCs w:val="21"/>
              </w:rPr>
              <w:t>；</w:t>
            </w:r>
          </w:p>
          <w:p>
            <w:pPr>
              <w:widowControl/>
              <w:numPr>
                <w:ilvl w:val="0"/>
                <w:numId w:val="56"/>
              </w:numPr>
              <w:spacing w:line="280" w:lineRule="exact"/>
              <w:ind w:firstLineChars="0"/>
              <w:rPr>
                <w:rFonts w:eastAsia="Times New Roman" w:cs="Times New Roman"/>
                <w:color w:val="000000"/>
                <w:sz w:val="21"/>
                <w:szCs w:val="21"/>
              </w:rPr>
            </w:pPr>
            <w:r>
              <w:rPr>
                <w:rFonts w:eastAsia="Times New Roman" w:cs="Times New Roman"/>
                <w:color w:val="000000"/>
                <w:sz w:val="21"/>
                <w:szCs w:val="21"/>
              </w:rPr>
              <w:t>售中</w:t>
            </w:r>
            <w:r>
              <w:rPr>
                <w:rFonts w:hint="eastAsia" w:eastAsia="Times New Roman" w:cs="Times New Roman"/>
                <w:color w:val="000000"/>
                <w:sz w:val="21"/>
                <w:szCs w:val="21"/>
              </w:rPr>
              <w:t>：</w:t>
            </w:r>
            <w:r>
              <w:rPr>
                <w:rFonts w:eastAsia="Times New Roman" w:cs="Times New Roman"/>
                <w:color w:val="000000"/>
                <w:sz w:val="21"/>
                <w:szCs w:val="21"/>
              </w:rPr>
              <w:t>以项目需求为中心，整合内部资源，为客户提供专业解决方案和预算报价，促成合同落地</w:t>
            </w:r>
            <w:r>
              <w:rPr>
                <w:rFonts w:hint="eastAsia" w:eastAsia="Times New Roman" w:cs="Times New Roman"/>
                <w:color w:val="000000"/>
                <w:sz w:val="21"/>
                <w:szCs w:val="21"/>
              </w:rPr>
              <w:t>，</w:t>
            </w:r>
          </w:p>
          <w:p>
            <w:pPr>
              <w:widowControl/>
              <w:numPr>
                <w:ilvl w:val="0"/>
                <w:numId w:val="56"/>
              </w:numPr>
              <w:spacing w:line="280" w:lineRule="exact"/>
              <w:ind w:firstLineChars="0"/>
              <w:rPr>
                <w:rFonts w:eastAsia="Times New Roman" w:cs="Times New Roman"/>
                <w:color w:val="000000"/>
                <w:sz w:val="21"/>
                <w:szCs w:val="21"/>
              </w:rPr>
            </w:pPr>
            <w:r>
              <w:rPr>
                <w:rFonts w:eastAsia="Times New Roman" w:cs="Times New Roman"/>
                <w:color w:val="000000"/>
                <w:sz w:val="21"/>
                <w:szCs w:val="21"/>
              </w:rPr>
              <w:t>售后</w:t>
            </w:r>
            <w:r>
              <w:rPr>
                <w:rFonts w:hint="eastAsia" w:eastAsia="Times New Roman" w:cs="Times New Roman"/>
                <w:color w:val="000000"/>
                <w:sz w:val="21"/>
                <w:szCs w:val="21"/>
              </w:rPr>
              <w:t>：</w:t>
            </w:r>
            <w:r>
              <w:rPr>
                <w:rFonts w:eastAsia="Times New Roman" w:cs="Times New Roman"/>
                <w:color w:val="000000"/>
                <w:sz w:val="21"/>
                <w:szCs w:val="21"/>
              </w:rPr>
              <w:t>围绕合同交付，打通生产、物流、结算等环节，提升内部协同效率，快速收集客户反馈，不断改良产品与服务提高客户满意度，保障持续营销</w:t>
            </w:r>
            <w:r>
              <w:rPr>
                <w:rFonts w:hint="eastAsia" w:eastAsia="Times New Roman" w:cs="Times New Roman"/>
                <w:color w:val="000000"/>
                <w:sz w:val="21"/>
                <w:szCs w:val="21"/>
              </w:rPr>
              <w:t>；</w:t>
            </w:r>
          </w:p>
          <w:p>
            <w:pPr>
              <w:widowControl/>
              <w:numPr>
                <w:ilvl w:val="0"/>
                <w:numId w:val="55"/>
              </w:numPr>
              <w:spacing w:line="280" w:lineRule="exact"/>
              <w:ind w:left="0" w:firstLine="0" w:firstLineChars="0"/>
              <w:rPr>
                <w:rFonts w:eastAsia="Times New Roman" w:cs="Times New Roman"/>
                <w:color w:val="000000"/>
                <w:sz w:val="21"/>
                <w:szCs w:val="21"/>
              </w:rPr>
            </w:pPr>
            <w:r>
              <w:rPr>
                <w:rFonts w:eastAsia="Times New Roman" w:cs="Times New Roman"/>
                <w:color w:val="000000"/>
                <w:kern w:val="0"/>
                <w:sz w:val="21"/>
                <w:szCs w:val="21"/>
                <w:shd w:val="clear" w:color="auto" w:fill="FFFFFF"/>
                <w:lang w:bidi="ar"/>
              </w:rPr>
              <w:t>建立数字化营销团队管理体系：实现对市场团队的赋能、激励等统一管理，提高市场工作的效率和质量。</w:t>
            </w:r>
          </w:p>
          <w:p>
            <w:pPr>
              <w:widowControl/>
              <w:numPr>
                <w:ilvl w:val="0"/>
                <w:numId w:val="57"/>
              </w:numPr>
              <w:spacing w:line="280" w:lineRule="exact"/>
              <w:ind w:firstLineChars="0"/>
              <w:rPr>
                <w:rFonts w:eastAsia="Times New Roman" w:cs="Times New Roman"/>
                <w:color w:val="000000"/>
                <w:sz w:val="21"/>
                <w:szCs w:val="21"/>
              </w:rPr>
            </w:pPr>
            <w:r>
              <w:rPr>
                <w:rFonts w:eastAsia="Times New Roman" w:cs="Times New Roman"/>
                <w:b/>
                <w:bCs/>
                <w:color w:val="000000"/>
                <w:kern w:val="0"/>
                <w:sz w:val="21"/>
                <w:szCs w:val="21"/>
                <w:shd w:val="clear" w:color="auto" w:fill="FFFFFF"/>
                <w:lang w:bidi="ar"/>
              </w:rPr>
              <w:t>主要价值：</w:t>
            </w:r>
            <w:r>
              <w:rPr>
                <w:rFonts w:eastAsia="Times New Roman" w:cs="Times New Roman"/>
                <w:color w:val="000000"/>
                <w:kern w:val="0"/>
                <w:sz w:val="21"/>
                <w:szCs w:val="21"/>
                <w:shd w:val="clear" w:color="auto" w:fill="FFFFFF"/>
                <w:lang w:bidi="ar"/>
              </w:rPr>
              <w:t>统筹所内市场资源，提高市场开发效率，并支持各业务单位的分配核算。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集成研发</w:t>
            </w:r>
          </w:p>
        </w:tc>
        <w:tc>
          <w:tcPr>
            <w:tcW w:w="4436" w:type="pct"/>
            <w:shd w:val="clear" w:color="auto" w:fill="FFFFFF"/>
            <w:vAlign w:val="center"/>
          </w:tcPr>
          <w:p>
            <w:pPr>
              <w:numPr>
                <w:ilvl w:val="0"/>
                <w:numId w:val="57"/>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58"/>
              </w:numPr>
              <w:spacing w:line="280" w:lineRule="exact"/>
              <w:ind w:left="0" w:hanging="4" w:firstLineChars="0"/>
              <w:rPr>
                <w:rFonts w:eastAsia="Times New Roman" w:cs="Times New Roman"/>
                <w:color w:val="000000"/>
                <w:sz w:val="21"/>
                <w:szCs w:val="21"/>
              </w:rPr>
            </w:pPr>
            <w:r>
              <w:rPr>
                <w:rFonts w:eastAsia="Times New Roman" w:cs="Times New Roman"/>
                <w:color w:val="000000"/>
                <w:sz w:val="21"/>
                <w:szCs w:val="21"/>
              </w:rPr>
              <w:t>集成研发项目管理：实现产品生命周期管理，包括立项、评审等环节的进度、质量、风险、项目团队、经费、知识产权等管理。</w:t>
            </w:r>
          </w:p>
          <w:p>
            <w:pPr>
              <w:numPr>
                <w:ilvl w:val="0"/>
                <w:numId w:val="58"/>
              </w:numPr>
              <w:spacing w:line="280" w:lineRule="exact"/>
              <w:ind w:left="0" w:firstLine="0" w:firstLineChars="0"/>
              <w:rPr>
                <w:rFonts w:eastAsia="Times New Roman" w:cs="Times New Roman"/>
                <w:color w:val="000000"/>
                <w:sz w:val="21"/>
                <w:szCs w:val="21"/>
              </w:rPr>
            </w:pPr>
            <w:r>
              <w:rPr>
                <w:rFonts w:eastAsia="Times New Roman" w:cs="Times New Roman"/>
                <w:color w:val="000000"/>
                <w:sz w:val="21"/>
                <w:szCs w:val="21"/>
              </w:rPr>
              <w:t>集成研发平台：包括软件、硬件等设计、仿真、验证、数据库管理等工具链。</w:t>
            </w:r>
          </w:p>
          <w:p>
            <w:pPr>
              <w:numPr>
                <w:ilvl w:val="0"/>
                <w:numId w:val="59"/>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lang w:bidi="ar"/>
              </w:rPr>
              <w:t>主要价值：提</w:t>
            </w:r>
            <w:r>
              <w:rPr>
                <w:rFonts w:hint="eastAsia" w:eastAsia="Times New Roman" w:cs="Times New Roman"/>
                <w:b/>
                <w:bCs/>
                <w:color w:val="000000"/>
                <w:sz w:val="21"/>
                <w:szCs w:val="21"/>
                <w:lang w:bidi="ar"/>
              </w:rPr>
              <w:t>高</w:t>
            </w:r>
            <w:r>
              <w:rPr>
                <w:rFonts w:eastAsia="Times New Roman" w:cs="Times New Roman"/>
                <w:b/>
                <w:bCs/>
                <w:color w:val="000000"/>
                <w:sz w:val="21"/>
                <w:szCs w:val="21"/>
                <w:lang w:bidi="ar"/>
              </w:rPr>
              <w:t>二所科研资源管理协同效率，提高科研成果转化率。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制造</w:t>
            </w:r>
          </w:p>
        </w:tc>
        <w:tc>
          <w:tcPr>
            <w:tcW w:w="4436" w:type="pct"/>
            <w:shd w:val="clear" w:color="auto" w:fill="FFFFFF"/>
            <w:vAlign w:val="center"/>
          </w:tcPr>
          <w:p>
            <w:pPr>
              <w:numPr>
                <w:ilvl w:val="0"/>
                <w:numId w:val="59"/>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255"/>
                <w:numId w:val="0"/>
              </w:numPr>
              <w:spacing w:line="280" w:lineRule="exact"/>
              <w:rPr>
                <w:rFonts w:eastAsia="Times New Roman" w:cs="Times New Roman"/>
                <w:color w:val="000000"/>
                <w:sz w:val="21"/>
                <w:szCs w:val="21"/>
              </w:rPr>
            </w:pPr>
            <w:r>
              <w:rPr>
                <w:rFonts w:eastAsia="Times New Roman" w:cs="Times New Roman"/>
                <w:color w:val="000000"/>
                <w:sz w:val="21"/>
                <w:szCs w:val="21"/>
              </w:rPr>
              <w:t>规模化生产能实现：</w:t>
            </w:r>
          </w:p>
          <w:p>
            <w:pPr>
              <w:numPr>
                <w:ilvl w:val="0"/>
                <w:numId w:val="60"/>
              </w:numPr>
              <w:spacing w:line="280" w:lineRule="exact"/>
              <w:ind w:firstLineChars="0"/>
              <w:rPr>
                <w:rFonts w:eastAsia="Times New Roman" w:cs="Times New Roman"/>
                <w:color w:val="000000"/>
                <w:sz w:val="21"/>
                <w:szCs w:val="21"/>
              </w:rPr>
            </w:pPr>
            <w:r>
              <w:rPr>
                <w:rFonts w:eastAsia="Times New Roman" w:cs="Times New Roman"/>
                <w:color w:val="000000"/>
                <w:sz w:val="21"/>
                <w:szCs w:val="21"/>
              </w:rPr>
              <w:t>工业物联网平台、工业控制平台；</w:t>
            </w:r>
          </w:p>
          <w:p>
            <w:pPr>
              <w:numPr>
                <w:ilvl w:val="0"/>
                <w:numId w:val="60"/>
              </w:numPr>
              <w:spacing w:line="280" w:lineRule="exact"/>
              <w:ind w:firstLineChars="0"/>
              <w:rPr>
                <w:rFonts w:eastAsia="Times New Roman" w:cs="Times New Roman"/>
                <w:color w:val="000000"/>
                <w:sz w:val="21"/>
                <w:szCs w:val="21"/>
              </w:rPr>
            </w:pPr>
            <w:r>
              <w:rPr>
                <w:rFonts w:eastAsia="Times New Roman" w:cs="Times New Roman"/>
                <w:color w:val="000000"/>
                <w:sz w:val="21"/>
                <w:szCs w:val="21"/>
              </w:rPr>
              <w:t>集成人员、订单、计划、生产工艺、供应链、物流、财务等数据</w:t>
            </w:r>
            <w:r>
              <w:rPr>
                <w:rFonts w:hint="eastAsia" w:cs="Times New Roman"/>
                <w:color w:val="000000"/>
                <w:sz w:val="21"/>
                <w:szCs w:val="21"/>
                <w:lang w:eastAsia="zh-CN"/>
              </w:rPr>
              <w:t>。</w:t>
            </w:r>
          </w:p>
          <w:p>
            <w:pPr>
              <w:numPr>
                <w:ilvl w:val="0"/>
                <w:numId w:val="61"/>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rPr>
              <w:t>主要价值：为后续规模化生产提高智能制造基础，提高库存和生产的周转率、降低不良率，降低人员成本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集成供应链</w:t>
            </w:r>
          </w:p>
        </w:tc>
        <w:tc>
          <w:tcPr>
            <w:tcW w:w="4436" w:type="pct"/>
            <w:shd w:val="clear" w:color="auto" w:fill="FFFFFF"/>
            <w:vAlign w:val="center"/>
          </w:tcPr>
          <w:p>
            <w:pPr>
              <w:numPr>
                <w:ilvl w:val="255"/>
                <w:numId w:val="0"/>
              </w:numPr>
              <w:spacing w:line="240" w:lineRule="auto"/>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widowControl/>
              <w:spacing w:line="240" w:lineRule="auto"/>
              <w:ind w:firstLine="0" w:firstLineChars="0"/>
              <w:jc w:val="left"/>
              <w:rPr>
                <w:rFonts w:eastAsia="Times New Roman" w:cs="Times New Roman"/>
                <w:color w:val="000000"/>
                <w:sz w:val="21"/>
                <w:szCs w:val="21"/>
              </w:rPr>
            </w:pPr>
            <w:r>
              <w:rPr>
                <w:rFonts w:eastAsia="Times New Roman" w:cs="Times New Roman"/>
                <w:color w:val="000000"/>
                <w:sz w:val="21"/>
                <w:szCs w:val="21"/>
              </w:rPr>
              <w:t>集成从寻源、供应商管理、报价、合同、物流、仓储等端到端的管理，可以搭建不同的采购和场景，以效率最优、产品质量最优、成本低为目的，适应</w:t>
            </w:r>
            <w:r>
              <w:rPr>
                <w:rFonts w:eastAsia="Times New Roman" w:cs="Times New Roman"/>
                <w:color w:val="000000"/>
                <w:sz w:val="21"/>
                <w:szCs w:val="21"/>
                <w:lang w:bidi="ar"/>
              </w:rPr>
              <w:t>建立不同品类间差异化管理模式，包括：</w:t>
            </w:r>
          </w:p>
          <w:p>
            <w:pPr>
              <w:numPr>
                <w:ilvl w:val="0"/>
                <w:numId w:val="62"/>
              </w:numPr>
              <w:spacing w:line="280" w:lineRule="exact"/>
              <w:ind w:left="0" w:firstLine="0" w:firstLineChars="0"/>
              <w:rPr>
                <w:rFonts w:eastAsia="Times New Roman" w:cs="Times New Roman"/>
                <w:sz w:val="21"/>
                <w:szCs w:val="21"/>
              </w:rPr>
            </w:pPr>
            <w:r>
              <w:rPr>
                <w:rFonts w:eastAsia="Times New Roman" w:cs="Times New Roman"/>
                <w:sz w:val="21"/>
                <w:szCs w:val="21"/>
              </w:rPr>
              <w:t>建立供应商全生命周期管理系统，实现辅助报价和供应商绩效评价管理；</w:t>
            </w:r>
          </w:p>
          <w:p>
            <w:pPr>
              <w:numPr>
                <w:ilvl w:val="0"/>
                <w:numId w:val="62"/>
              </w:numPr>
              <w:spacing w:line="280" w:lineRule="exact"/>
              <w:ind w:left="0" w:firstLine="0" w:firstLineChars="0"/>
              <w:rPr>
                <w:rFonts w:eastAsia="Times New Roman" w:cs="Times New Roman"/>
                <w:sz w:val="21"/>
                <w:szCs w:val="21"/>
              </w:rPr>
            </w:pPr>
            <w:r>
              <w:rPr>
                <w:rFonts w:eastAsia="Times New Roman" w:cs="Times New Roman"/>
                <w:sz w:val="21"/>
                <w:szCs w:val="21"/>
              </w:rPr>
              <w:t>包括采购需求和计划、供应商</w:t>
            </w:r>
            <w:r>
              <w:rPr>
                <w:rFonts w:hint="eastAsia" w:eastAsia="Times New Roman" w:cs="Times New Roman"/>
                <w:sz w:val="21"/>
                <w:szCs w:val="21"/>
              </w:rPr>
              <w:t>溯</w:t>
            </w:r>
            <w:r>
              <w:rPr>
                <w:rFonts w:eastAsia="Times New Roman" w:cs="Times New Roman"/>
                <w:sz w:val="21"/>
                <w:szCs w:val="21"/>
              </w:rPr>
              <w:t>源、采购合同管理、订单管理；</w:t>
            </w:r>
          </w:p>
          <w:p>
            <w:pPr>
              <w:numPr>
                <w:ilvl w:val="0"/>
                <w:numId w:val="62"/>
              </w:numPr>
              <w:spacing w:line="280" w:lineRule="exact"/>
              <w:ind w:left="0" w:firstLine="0" w:firstLineChars="0"/>
              <w:rPr>
                <w:rFonts w:eastAsia="Times New Roman" w:cs="Times New Roman"/>
                <w:sz w:val="21"/>
                <w:szCs w:val="21"/>
              </w:rPr>
            </w:pPr>
            <w:r>
              <w:rPr>
                <w:rFonts w:eastAsia="Times New Roman" w:cs="Times New Roman"/>
                <w:sz w:val="21"/>
                <w:szCs w:val="21"/>
              </w:rPr>
              <w:t>建立采购平台，实现采购过程数字化，确保采购过程可追溯，实现阳光采购；</w:t>
            </w:r>
          </w:p>
          <w:p>
            <w:pPr>
              <w:numPr>
                <w:ilvl w:val="0"/>
                <w:numId w:val="62"/>
              </w:numPr>
              <w:spacing w:line="280" w:lineRule="exact"/>
              <w:ind w:left="0" w:firstLine="0" w:firstLineChars="0"/>
              <w:rPr>
                <w:rFonts w:eastAsia="Times New Roman" w:cs="Times New Roman"/>
                <w:sz w:val="21"/>
                <w:szCs w:val="21"/>
              </w:rPr>
            </w:pPr>
            <w:r>
              <w:rPr>
                <w:rFonts w:eastAsia="Times New Roman" w:cs="Times New Roman"/>
                <w:sz w:val="21"/>
                <w:szCs w:val="21"/>
              </w:rPr>
              <w:t>建立物流和仓储管理系统，能实时管理，提</w:t>
            </w:r>
            <w:r>
              <w:rPr>
                <w:rFonts w:hint="eastAsia" w:eastAsia="Times New Roman" w:cs="Times New Roman"/>
                <w:sz w:val="21"/>
                <w:szCs w:val="21"/>
              </w:rPr>
              <w:t>高</w:t>
            </w:r>
            <w:r>
              <w:rPr>
                <w:rFonts w:eastAsia="Times New Roman" w:cs="Times New Roman"/>
                <w:sz w:val="21"/>
                <w:szCs w:val="21"/>
              </w:rPr>
              <w:t>库存和材料周转率；</w:t>
            </w:r>
          </w:p>
          <w:p>
            <w:pPr>
              <w:numPr>
                <w:ilvl w:val="0"/>
                <w:numId w:val="62"/>
              </w:numPr>
              <w:spacing w:line="280" w:lineRule="exact"/>
              <w:ind w:left="0" w:firstLine="0" w:firstLineChars="0"/>
              <w:rPr>
                <w:rFonts w:eastAsia="Times New Roman" w:cs="Times New Roman"/>
                <w:sz w:val="21"/>
                <w:szCs w:val="21"/>
              </w:rPr>
            </w:pPr>
            <w:r>
              <w:rPr>
                <w:rFonts w:eastAsia="Times New Roman" w:cs="Times New Roman"/>
                <w:sz w:val="21"/>
                <w:szCs w:val="21"/>
              </w:rPr>
              <w:t>建立从采购到支付的管理；</w:t>
            </w:r>
          </w:p>
          <w:p>
            <w:pPr>
              <w:numPr>
                <w:ilvl w:val="0"/>
                <w:numId w:val="62"/>
              </w:numPr>
              <w:spacing w:line="280" w:lineRule="exact"/>
              <w:ind w:left="0" w:firstLine="0" w:firstLineChars="0"/>
              <w:rPr>
                <w:rFonts w:eastAsia="Times New Roman" w:cs="Times New Roman"/>
                <w:color w:val="000000"/>
                <w:sz w:val="21"/>
                <w:szCs w:val="21"/>
              </w:rPr>
            </w:pPr>
            <w:r>
              <w:rPr>
                <w:rFonts w:eastAsia="Times New Roman" w:cs="Times New Roman"/>
                <w:sz w:val="21"/>
                <w:szCs w:val="21"/>
              </w:rPr>
              <w:t>具备流程自定义、流程优化和升级等操作，以便与业务流程的优化调整保持一致，进而提高工作效率和促进数字化转型的进行。</w:t>
            </w:r>
          </w:p>
          <w:p>
            <w:pPr>
              <w:numPr>
                <w:ilvl w:val="0"/>
                <w:numId w:val="63"/>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lang w:bidi="ar"/>
              </w:rPr>
              <w:t>主要价值：提高二所供应商资源管理的协同效率，确保采购可追溯，提高采购质量，为科研预算和项目成本报价，提供依据。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工程建设</w:t>
            </w:r>
          </w:p>
        </w:tc>
        <w:tc>
          <w:tcPr>
            <w:tcW w:w="4436" w:type="pct"/>
            <w:shd w:val="clear" w:color="auto" w:fill="FFFFFF"/>
            <w:vAlign w:val="center"/>
          </w:tcPr>
          <w:p>
            <w:pPr>
              <w:numPr>
                <w:ilvl w:val="0"/>
                <w:numId w:val="63"/>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spacing w:line="280" w:lineRule="exact"/>
              <w:ind w:firstLine="0" w:firstLineChars="0"/>
              <w:rPr>
                <w:rFonts w:eastAsia="Times New Roman" w:cs="Times New Roman"/>
                <w:color w:val="000000"/>
                <w:sz w:val="21"/>
                <w:szCs w:val="21"/>
              </w:rPr>
            </w:pPr>
            <w:r>
              <w:rPr>
                <w:rFonts w:eastAsia="Times New Roman" w:cs="Times New Roman"/>
                <w:color w:val="000000"/>
                <w:sz w:val="21"/>
                <w:szCs w:val="21"/>
              </w:rPr>
              <w:t>集成从工程规划、设计、施工、运维的全生命周期管理，覆盖规划、设计、造价、工程安装部署、运维、供应商管理</w:t>
            </w:r>
            <w:r>
              <w:rPr>
                <w:rFonts w:hint="eastAsia" w:eastAsia="宋体" w:cs="Times New Roman"/>
                <w:color w:val="000000"/>
                <w:sz w:val="21"/>
                <w:szCs w:val="21"/>
                <w:lang w:eastAsia="zh-CN"/>
              </w:rPr>
              <w:t>；</w:t>
            </w:r>
            <w:r>
              <w:rPr>
                <w:rFonts w:eastAsia="Times New Roman" w:cs="Times New Roman"/>
                <w:color w:val="000000"/>
                <w:sz w:val="21"/>
                <w:szCs w:val="21"/>
              </w:rPr>
              <w:t>财务预算</w:t>
            </w:r>
            <w:r>
              <w:rPr>
                <w:rFonts w:hint="eastAsia" w:eastAsia="宋体" w:cs="Times New Roman"/>
                <w:color w:val="000000"/>
                <w:sz w:val="21"/>
                <w:szCs w:val="21"/>
                <w:lang w:eastAsia="zh-CN"/>
              </w:rPr>
              <w:t>、</w:t>
            </w:r>
            <w:r>
              <w:rPr>
                <w:rFonts w:eastAsia="Times New Roman" w:cs="Times New Roman"/>
                <w:color w:val="000000"/>
                <w:sz w:val="21"/>
                <w:szCs w:val="21"/>
              </w:rPr>
              <w:t>核算</w:t>
            </w:r>
            <w:r>
              <w:rPr>
                <w:rFonts w:hint="eastAsia" w:eastAsia="宋体" w:cs="Times New Roman"/>
                <w:color w:val="000000"/>
                <w:sz w:val="21"/>
                <w:szCs w:val="21"/>
                <w:lang w:eastAsia="zh-CN"/>
              </w:rPr>
              <w:t>、</w:t>
            </w:r>
            <w:r>
              <w:rPr>
                <w:rFonts w:eastAsia="Times New Roman" w:cs="Times New Roman"/>
                <w:color w:val="000000"/>
                <w:sz w:val="21"/>
                <w:szCs w:val="21"/>
              </w:rPr>
              <w:t>决算、验收等场景。</w:t>
            </w:r>
          </w:p>
          <w:p>
            <w:pPr>
              <w:numPr>
                <w:ilvl w:val="0"/>
                <w:numId w:val="63"/>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lang w:bidi="ar"/>
              </w:rPr>
              <w:t>主要价值：提高工程管理效率，及时管理项目进度、质量、安全和风险，提高客户的满意度。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hint="eastAsia" w:eastAsia="宋体" w:cs="Times New Roman"/>
                <w:b/>
                <w:bCs/>
                <w:color w:val="000000"/>
                <w:sz w:val="21"/>
                <w:szCs w:val="21"/>
                <w:lang w:val="en-US" w:eastAsia="zh-CN"/>
              </w:rPr>
              <w:t>检验</w:t>
            </w:r>
            <w:r>
              <w:rPr>
                <w:rFonts w:eastAsia="Times New Roman" w:cs="Times New Roman"/>
                <w:b/>
                <w:bCs/>
                <w:color w:val="000000"/>
                <w:sz w:val="21"/>
                <w:szCs w:val="21"/>
              </w:rPr>
              <w:t>检测</w:t>
            </w:r>
          </w:p>
        </w:tc>
        <w:tc>
          <w:tcPr>
            <w:tcW w:w="4436" w:type="pct"/>
            <w:shd w:val="clear" w:color="auto" w:fill="FFFFFF"/>
            <w:vAlign w:val="center"/>
          </w:tcPr>
          <w:p>
            <w:pPr>
              <w:numPr>
                <w:ilvl w:val="0"/>
                <w:numId w:val="63"/>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64"/>
              </w:numPr>
              <w:spacing w:line="280" w:lineRule="exact"/>
              <w:ind w:left="0" w:firstLine="0" w:firstLineChars="0"/>
              <w:rPr>
                <w:rFonts w:eastAsia="Times New Roman" w:cs="Times New Roman"/>
                <w:sz w:val="21"/>
                <w:szCs w:val="21"/>
              </w:rPr>
            </w:pPr>
            <w:r>
              <w:rPr>
                <w:rFonts w:eastAsia="Times New Roman" w:cs="Times New Roman"/>
                <w:sz w:val="21"/>
                <w:szCs w:val="21"/>
              </w:rPr>
              <w:t>全面建成实验室管理系统，完成物料、人员、方法和环境全流程管理，自动完成试验及设备的数据采集、监控、管理，同时设立客户入口，可随时了解进度、调取报告。</w:t>
            </w:r>
          </w:p>
          <w:p>
            <w:pPr>
              <w:numPr>
                <w:ilvl w:val="0"/>
                <w:numId w:val="64"/>
              </w:numPr>
              <w:spacing w:line="280" w:lineRule="exact"/>
              <w:ind w:left="0" w:firstLine="0" w:firstLineChars="0"/>
              <w:rPr>
                <w:rFonts w:eastAsia="Times New Roman" w:cs="Times New Roman"/>
                <w:sz w:val="21"/>
                <w:szCs w:val="21"/>
              </w:rPr>
            </w:pPr>
            <w:r>
              <w:rPr>
                <w:rFonts w:eastAsia="Times New Roman" w:cs="Times New Roman"/>
                <w:sz w:val="21"/>
                <w:szCs w:val="21"/>
              </w:rPr>
              <w:t>开通电子印章。</w:t>
            </w:r>
          </w:p>
          <w:p>
            <w:pPr>
              <w:numPr>
                <w:ilvl w:val="0"/>
                <w:numId w:val="64"/>
              </w:numPr>
              <w:spacing w:line="280" w:lineRule="exact"/>
              <w:ind w:left="0" w:firstLine="0" w:firstLineChars="0"/>
              <w:rPr>
                <w:rFonts w:eastAsia="Times New Roman" w:cs="Times New Roman"/>
                <w:sz w:val="21"/>
                <w:szCs w:val="21"/>
              </w:rPr>
            </w:pPr>
            <w:r>
              <w:rPr>
                <w:rFonts w:eastAsia="Times New Roman" w:cs="Times New Roman"/>
                <w:sz w:val="21"/>
                <w:szCs w:val="21"/>
              </w:rPr>
              <w:t>开通移动办公、异地办公。</w:t>
            </w:r>
          </w:p>
          <w:p>
            <w:pPr>
              <w:numPr>
                <w:ilvl w:val="0"/>
                <w:numId w:val="64"/>
              </w:numPr>
              <w:spacing w:line="280" w:lineRule="exact"/>
              <w:ind w:left="0" w:firstLine="0" w:firstLineChars="0"/>
              <w:rPr>
                <w:rFonts w:eastAsia="Times New Roman" w:cs="Times New Roman"/>
                <w:color w:val="000000"/>
                <w:sz w:val="21"/>
                <w:szCs w:val="21"/>
              </w:rPr>
            </w:pPr>
            <w:r>
              <w:rPr>
                <w:rFonts w:eastAsia="Times New Roman" w:cs="Times New Roman"/>
                <w:sz w:val="21"/>
                <w:szCs w:val="21"/>
              </w:rPr>
              <w:t>集成各办公系统，LIMS系统连通财务系统，考勤数据导入人力资源系统，实现线上异地员工管理、差旅管理等功能。</w:t>
            </w:r>
          </w:p>
          <w:p>
            <w:pPr>
              <w:numPr>
                <w:ilvl w:val="0"/>
                <w:numId w:val="65"/>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lang w:bidi="ar"/>
              </w:rPr>
              <w:t>主要价值：提高检验检测认证效率，及时管理测试进度、测试质量、测试风险，提高客户的体验，提高异地办公员工体验。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知识管理</w:t>
            </w:r>
          </w:p>
        </w:tc>
        <w:tc>
          <w:tcPr>
            <w:tcW w:w="4436" w:type="pct"/>
            <w:shd w:val="clear" w:color="auto" w:fill="FFFFFF"/>
            <w:vAlign w:val="center"/>
          </w:tcPr>
          <w:p>
            <w:pPr>
              <w:numPr>
                <w:ilvl w:val="0"/>
                <w:numId w:val="65"/>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66"/>
              </w:numPr>
              <w:spacing w:line="280" w:lineRule="exact"/>
              <w:ind w:left="5" w:hanging="5" w:firstLineChars="0"/>
              <w:rPr>
                <w:rFonts w:eastAsia="Times New Roman" w:cs="Times New Roman"/>
                <w:sz w:val="21"/>
                <w:szCs w:val="21"/>
              </w:rPr>
            </w:pPr>
            <w:r>
              <w:rPr>
                <w:rFonts w:eastAsia="Times New Roman" w:cs="Times New Roman"/>
                <w:sz w:val="21"/>
                <w:szCs w:val="21"/>
              </w:rPr>
              <w:t>建设内部数据管理平台、科研领域的知识库共享平台、档案管理系统，能推荐知识、统一搜索、智能推送，可快速获取所需要的知识。</w:t>
            </w:r>
          </w:p>
          <w:p>
            <w:pPr>
              <w:numPr>
                <w:ilvl w:val="0"/>
                <w:numId w:val="66"/>
              </w:numPr>
              <w:spacing w:line="280" w:lineRule="exact"/>
              <w:ind w:firstLineChars="0"/>
              <w:rPr>
                <w:rFonts w:eastAsia="Times New Roman" w:cs="Times New Roman"/>
                <w:sz w:val="21"/>
                <w:szCs w:val="21"/>
              </w:rPr>
            </w:pPr>
            <w:r>
              <w:rPr>
                <w:rFonts w:eastAsia="Times New Roman" w:cs="Times New Roman"/>
                <w:sz w:val="21"/>
                <w:szCs w:val="21"/>
              </w:rPr>
              <w:t>员工可以进行知识交流和互动。</w:t>
            </w:r>
          </w:p>
          <w:p>
            <w:pPr>
              <w:numPr>
                <w:ilvl w:val="0"/>
                <w:numId w:val="67"/>
              </w:numPr>
              <w:spacing w:line="280" w:lineRule="exact"/>
              <w:ind w:firstLineChars="0"/>
              <w:rPr>
                <w:rFonts w:eastAsia="Times New Roman" w:cs="Times New Roman"/>
                <w:sz w:val="21"/>
                <w:szCs w:val="21"/>
              </w:rPr>
            </w:pPr>
            <w:r>
              <w:rPr>
                <w:rFonts w:eastAsia="Times New Roman" w:cs="Times New Roman"/>
                <w:b/>
                <w:bCs/>
                <w:color w:val="000000"/>
                <w:sz w:val="21"/>
                <w:szCs w:val="21"/>
                <w:lang w:bidi="ar"/>
              </w:rPr>
              <w:t>主要</w:t>
            </w:r>
            <w:r>
              <w:rPr>
                <w:rFonts w:eastAsia="Times New Roman" w:cs="Times New Roman"/>
                <w:b/>
                <w:bCs/>
                <w:color w:val="000000"/>
                <w:sz w:val="21"/>
                <w:szCs w:val="21"/>
              </w:rPr>
              <w:t>价值</w:t>
            </w:r>
            <w:r>
              <w:rPr>
                <w:rFonts w:eastAsia="Times New Roman" w:cs="Times New Roman"/>
                <w:color w:val="000000"/>
                <w:sz w:val="21"/>
                <w:szCs w:val="21"/>
              </w:rPr>
              <w:t>：帮助员工快速获取知识、检索知识、沉淀知识，保证知识完整性、提高知识使用和复用效率。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hint="eastAsia" w:eastAsia="Times New Roman" w:cs="Times New Roman"/>
                <w:b/>
                <w:bCs/>
                <w:color w:val="000000"/>
                <w:sz w:val="21"/>
                <w:szCs w:val="21"/>
              </w:rPr>
              <w:t>资产管理（含</w:t>
            </w:r>
            <w:r>
              <w:rPr>
                <w:rFonts w:eastAsia="Times New Roman" w:cs="Times New Roman"/>
                <w:b/>
                <w:bCs/>
                <w:color w:val="000000"/>
                <w:sz w:val="21"/>
                <w:szCs w:val="21"/>
              </w:rPr>
              <w:t>实验室管理</w:t>
            </w:r>
            <w:r>
              <w:rPr>
                <w:rFonts w:hint="eastAsia" w:eastAsia="Times New Roman" w:cs="Times New Roman"/>
                <w:b/>
                <w:bCs/>
                <w:color w:val="000000"/>
                <w:sz w:val="21"/>
                <w:szCs w:val="21"/>
              </w:rPr>
              <w:t>）</w:t>
            </w:r>
          </w:p>
        </w:tc>
        <w:tc>
          <w:tcPr>
            <w:tcW w:w="4436" w:type="pct"/>
            <w:shd w:val="clear" w:color="auto" w:fill="FFFFFF"/>
            <w:vAlign w:val="center"/>
          </w:tcPr>
          <w:p>
            <w:pPr>
              <w:numPr>
                <w:ilvl w:val="0"/>
                <w:numId w:val="67"/>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widowControl/>
              <w:numPr>
                <w:ilvl w:val="0"/>
                <w:numId w:val="68"/>
              </w:numPr>
              <w:spacing w:line="280" w:lineRule="exact"/>
              <w:ind w:firstLineChars="0"/>
              <w:jc w:val="left"/>
              <w:rPr>
                <w:rFonts w:eastAsia="Times New Roman" w:cs="Times New Roman"/>
                <w:b w:val="0"/>
                <w:bCs w:val="0"/>
                <w:color w:val="000000"/>
                <w:sz w:val="21"/>
                <w:szCs w:val="21"/>
              </w:rPr>
            </w:pPr>
            <w:r>
              <w:rPr>
                <w:rFonts w:eastAsia="Times New Roman" w:cs="Times New Roman"/>
                <w:b w:val="0"/>
                <w:bCs w:val="0"/>
                <w:sz w:val="21"/>
                <w:szCs w:val="21"/>
              </w:rPr>
              <w:t>覆盖资产从采购、安装、使用、维护全生命周期管理。</w:t>
            </w:r>
          </w:p>
          <w:p>
            <w:pPr>
              <w:numPr>
                <w:ilvl w:val="0"/>
                <w:numId w:val="68"/>
              </w:numPr>
              <w:spacing w:line="280" w:lineRule="exact"/>
              <w:ind w:left="5" w:hanging="5" w:firstLineChars="0"/>
              <w:jc w:val="left"/>
              <w:rPr>
                <w:rFonts w:eastAsia="Times New Roman" w:cs="Times New Roman"/>
                <w:color w:val="000000"/>
                <w:sz w:val="21"/>
                <w:szCs w:val="21"/>
              </w:rPr>
            </w:pPr>
            <w:r>
              <w:rPr>
                <w:rFonts w:eastAsia="Times New Roman" w:cs="Times New Roman"/>
                <w:sz w:val="21"/>
                <w:szCs w:val="21"/>
              </w:rPr>
              <w:t>全面建成LIMS实验室信息系统，通过机器运算，大幅减少人工工作；通过系统、设备集成，实现信息高度共享；通过各类数据信息的分析统计，提高人工效率，为决策提供科学依据。</w:t>
            </w:r>
          </w:p>
          <w:p>
            <w:pPr>
              <w:numPr>
                <w:ilvl w:val="0"/>
                <w:numId w:val="68"/>
              </w:numPr>
              <w:spacing w:line="280" w:lineRule="exact"/>
              <w:ind w:firstLineChars="0"/>
              <w:jc w:val="left"/>
              <w:rPr>
                <w:rFonts w:eastAsia="Times New Roman" w:cs="Times New Roman"/>
                <w:color w:val="000000"/>
                <w:sz w:val="21"/>
                <w:szCs w:val="21"/>
              </w:rPr>
            </w:pPr>
            <w:r>
              <w:rPr>
                <w:rFonts w:eastAsia="Times New Roman" w:cs="Times New Roman"/>
                <w:sz w:val="21"/>
                <w:szCs w:val="21"/>
              </w:rPr>
              <w:t>实验室材料、仪器、设备、样品管理系统。</w:t>
            </w:r>
          </w:p>
          <w:p>
            <w:pPr>
              <w:numPr>
                <w:ilvl w:val="0"/>
                <w:numId w:val="69"/>
              </w:numPr>
              <w:spacing w:line="280" w:lineRule="exact"/>
              <w:ind w:firstLineChars="0"/>
              <w:jc w:val="left"/>
              <w:rPr>
                <w:rFonts w:eastAsia="Times New Roman" w:cs="Times New Roman"/>
                <w:color w:val="000000"/>
                <w:sz w:val="21"/>
                <w:szCs w:val="21"/>
              </w:rPr>
            </w:pPr>
            <w:r>
              <w:rPr>
                <w:rFonts w:eastAsia="Times New Roman" w:cs="Times New Roman"/>
                <w:b/>
                <w:bCs/>
                <w:color w:val="000000"/>
                <w:sz w:val="21"/>
                <w:szCs w:val="21"/>
              </w:rPr>
              <w:t>主要价值：提高资产利用率，或者提高资产回报率</w:t>
            </w:r>
            <w:r>
              <w:rPr>
                <w:rFonts w:hint="eastAsia" w:eastAsia="Times New Roman" w:cs="Times New Roman"/>
                <w:b/>
                <w:bCs/>
                <w:color w:val="000000"/>
                <w:sz w:val="21"/>
                <w:szCs w:val="21"/>
              </w:rPr>
              <w:t>；</w:t>
            </w:r>
            <w:r>
              <w:rPr>
                <w:rFonts w:eastAsia="Times New Roman" w:cs="Times New Roman"/>
                <w:b/>
                <w:bCs/>
                <w:color w:val="000000"/>
                <w:sz w:val="21"/>
                <w:szCs w:val="21"/>
              </w:rPr>
              <w:t>提高实验室的资源和数据共享，提高资产利用率，确保科研成果转化的基础。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10" w:hRule="atLeast"/>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行政</w:t>
            </w:r>
            <w:r>
              <w:rPr>
                <w:rFonts w:hint="eastAsia" w:eastAsia="Times New Roman" w:cs="Times New Roman"/>
                <w:b/>
                <w:bCs/>
                <w:color w:val="000000"/>
                <w:sz w:val="21"/>
                <w:szCs w:val="21"/>
              </w:rPr>
              <w:t>、党建等</w:t>
            </w:r>
          </w:p>
        </w:tc>
        <w:tc>
          <w:tcPr>
            <w:tcW w:w="4436" w:type="pct"/>
            <w:shd w:val="clear" w:color="auto" w:fill="FFFFFF"/>
            <w:vAlign w:val="center"/>
          </w:tcPr>
          <w:p>
            <w:pPr>
              <w:numPr>
                <w:ilvl w:val="0"/>
                <w:numId w:val="69"/>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70"/>
              </w:numPr>
              <w:spacing w:line="280" w:lineRule="exact"/>
              <w:ind w:left="0" w:firstLine="0" w:firstLineChars="0"/>
              <w:rPr>
                <w:rFonts w:eastAsia="Times New Roman" w:cs="Times New Roman"/>
                <w:color w:val="000000"/>
                <w:sz w:val="21"/>
                <w:szCs w:val="21"/>
              </w:rPr>
            </w:pPr>
            <w:r>
              <w:rPr>
                <w:rFonts w:eastAsia="Times New Roman" w:cs="Times New Roman"/>
                <w:color w:val="000000"/>
                <w:sz w:val="21"/>
                <w:szCs w:val="21"/>
              </w:rPr>
              <w:t>统一门户、</w:t>
            </w:r>
            <w:r>
              <w:rPr>
                <w:rFonts w:hint="eastAsia" w:eastAsia="宋体" w:cs="Times New Roman"/>
                <w:color w:val="000000"/>
                <w:sz w:val="21"/>
                <w:szCs w:val="21"/>
                <w:lang w:val="en-US" w:eastAsia="zh-CN"/>
              </w:rPr>
              <w:t>待</w:t>
            </w:r>
            <w:r>
              <w:rPr>
                <w:rFonts w:hint="eastAsia" w:eastAsia="Times New Roman" w:cs="Times New Roman"/>
                <w:color w:val="000000"/>
                <w:sz w:val="21"/>
                <w:szCs w:val="21"/>
              </w:rPr>
              <w:t>办</w:t>
            </w:r>
            <w:r>
              <w:rPr>
                <w:rFonts w:eastAsia="Times New Roman" w:cs="Times New Roman"/>
                <w:color w:val="000000"/>
                <w:sz w:val="21"/>
                <w:szCs w:val="21"/>
              </w:rPr>
              <w:t>集成；</w:t>
            </w:r>
          </w:p>
          <w:p>
            <w:pPr>
              <w:numPr>
                <w:ilvl w:val="0"/>
                <w:numId w:val="70"/>
              </w:numPr>
              <w:spacing w:line="280" w:lineRule="exact"/>
              <w:ind w:left="0" w:firstLine="0" w:firstLineChars="0"/>
              <w:rPr>
                <w:rFonts w:eastAsia="Times New Roman" w:cs="Times New Roman"/>
                <w:color w:val="000000"/>
                <w:sz w:val="21"/>
                <w:szCs w:val="21"/>
              </w:rPr>
            </w:pPr>
            <w:r>
              <w:rPr>
                <w:rFonts w:eastAsia="Times New Roman" w:cs="Times New Roman"/>
                <w:color w:val="000000"/>
                <w:sz w:val="21"/>
                <w:szCs w:val="21"/>
              </w:rPr>
              <w:t>移动办公、统一公文处理、远程会议系统等</w:t>
            </w:r>
            <w:r>
              <w:rPr>
                <w:rFonts w:hint="eastAsia" w:cs="Times New Roman"/>
                <w:color w:val="000000"/>
                <w:sz w:val="21"/>
                <w:szCs w:val="21"/>
                <w:lang w:eastAsia="zh-CN"/>
              </w:rPr>
              <w:t>；</w:t>
            </w:r>
          </w:p>
          <w:p>
            <w:pPr>
              <w:numPr>
                <w:ilvl w:val="0"/>
                <w:numId w:val="70"/>
              </w:numPr>
              <w:spacing w:line="280" w:lineRule="exact"/>
              <w:ind w:left="0" w:firstLine="0" w:firstLineChars="0"/>
              <w:rPr>
                <w:rFonts w:eastAsia="Times New Roman" w:cs="Times New Roman"/>
                <w:color w:val="000000"/>
                <w:sz w:val="21"/>
                <w:szCs w:val="21"/>
              </w:rPr>
            </w:pPr>
            <w:r>
              <w:rPr>
                <w:rFonts w:hint="eastAsia" w:eastAsia="Times New Roman" w:cs="Times New Roman"/>
                <w:color w:val="000000"/>
                <w:sz w:val="21"/>
                <w:szCs w:val="21"/>
              </w:rPr>
              <w:t>智慧党建</w:t>
            </w:r>
            <w:r>
              <w:rPr>
                <w:rFonts w:eastAsia="Times New Roman" w:cs="Times New Roman"/>
                <w:color w:val="000000"/>
                <w:sz w:val="21"/>
                <w:szCs w:val="21"/>
              </w:rPr>
              <w:t>。</w:t>
            </w:r>
          </w:p>
          <w:p>
            <w:pPr>
              <w:numPr>
                <w:ilvl w:val="0"/>
                <w:numId w:val="71"/>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rPr>
              <w:t>主要价值：</w:t>
            </w:r>
            <w:r>
              <w:rPr>
                <w:rFonts w:eastAsia="Times New Roman" w:cs="Times New Roman"/>
                <w:color w:val="000000"/>
                <w:sz w:val="21"/>
                <w:szCs w:val="21"/>
              </w:rPr>
              <w:t>提高对外的品牌形象，降低内部的行政沟通和会议成本。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财务</w:t>
            </w:r>
          </w:p>
        </w:tc>
        <w:tc>
          <w:tcPr>
            <w:tcW w:w="4436" w:type="pct"/>
            <w:shd w:val="clear" w:color="auto" w:fill="FFFFFF"/>
            <w:vAlign w:val="center"/>
          </w:tcPr>
          <w:p>
            <w:pPr>
              <w:numPr>
                <w:ilvl w:val="0"/>
                <w:numId w:val="71"/>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72"/>
              </w:numPr>
              <w:spacing w:line="280" w:lineRule="exact"/>
              <w:ind w:left="0" w:firstLine="0" w:firstLineChars="0"/>
              <w:rPr>
                <w:rFonts w:eastAsia="Times New Roman" w:cs="Times New Roman"/>
                <w:color w:val="000000"/>
                <w:sz w:val="21"/>
                <w:szCs w:val="21"/>
              </w:rPr>
            </w:pPr>
            <w:r>
              <w:rPr>
                <w:rFonts w:eastAsia="Times New Roman" w:cs="Times New Roman"/>
                <w:color w:val="000000"/>
                <w:sz w:val="21"/>
                <w:szCs w:val="21"/>
              </w:rPr>
              <w:t>建立统一数据源平台，搭建多维度报表体系：满足对外法定披露的需求，搭建灵活多维度的管理会计分析体系基础（按区域、按利润中心等），提高各层次财务报表制作、财务分析和财务监管效率。</w:t>
            </w:r>
          </w:p>
          <w:p>
            <w:pPr>
              <w:numPr>
                <w:ilvl w:val="0"/>
                <w:numId w:val="72"/>
              </w:numPr>
              <w:spacing w:line="280" w:lineRule="exact"/>
              <w:ind w:left="0" w:firstLine="0" w:firstLineChars="0"/>
              <w:rPr>
                <w:rFonts w:eastAsia="Times New Roman" w:cs="Times New Roman"/>
                <w:color w:val="000000"/>
                <w:sz w:val="21"/>
                <w:szCs w:val="21"/>
              </w:rPr>
            </w:pPr>
            <w:r>
              <w:rPr>
                <w:rFonts w:eastAsia="Times New Roman" w:cs="Times New Roman"/>
                <w:color w:val="000000"/>
                <w:sz w:val="21"/>
                <w:szCs w:val="21"/>
              </w:rPr>
              <w:t>统一的资金管理平台：统一基础数据、统一安全管理、统一工作流管理，部分工作可实现智能化（如报销等）</w:t>
            </w:r>
            <w:r>
              <w:rPr>
                <w:rFonts w:hint="eastAsia" w:cs="Times New Roman"/>
                <w:color w:val="000000"/>
                <w:sz w:val="21"/>
                <w:szCs w:val="21"/>
                <w:lang w:eastAsia="zh-CN"/>
              </w:rPr>
              <w:t>。</w:t>
            </w:r>
          </w:p>
          <w:p>
            <w:pPr>
              <w:numPr>
                <w:ilvl w:val="0"/>
                <w:numId w:val="72"/>
              </w:numPr>
              <w:spacing w:line="280" w:lineRule="exact"/>
              <w:ind w:left="0" w:firstLine="0" w:firstLineChars="0"/>
              <w:rPr>
                <w:rFonts w:eastAsia="Times New Roman" w:cs="Times New Roman"/>
                <w:color w:val="000000"/>
                <w:sz w:val="21"/>
                <w:szCs w:val="21"/>
              </w:rPr>
            </w:pPr>
            <w:r>
              <w:rPr>
                <w:rFonts w:eastAsia="Times New Roman" w:cs="Times New Roman"/>
                <w:color w:val="000000"/>
                <w:sz w:val="21"/>
                <w:szCs w:val="21"/>
              </w:rPr>
              <w:t>推行业财一体化</w:t>
            </w:r>
            <w:r>
              <w:rPr>
                <w:rFonts w:hint="eastAsia" w:cs="Times New Roman"/>
                <w:color w:val="000000"/>
                <w:sz w:val="21"/>
                <w:szCs w:val="21"/>
                <w:lang w:eastAsia="zh-CN"/>
              </w:rPr>
              <w:t>。</w:t>
            </w:r>
          </w:p>
          <w:p>
            <w:pPr>
              <w:numPr>
                <w:ilvl w:val="0"/>
                <w:numId w:val="73"/>
              </w:numPr>
              <w:spacing w:line="280" w:lineRule="exact"/>
              <w:ind w:firstLineChars="0"/>
              <w:rPr>
                <w:rFonts w:eastAsia="Times New Roman" w:cs="Times New Roman"/>
                <w:color w:val="000000"/>
                <w:sz w:val="21"/>
                <w:szCs w:val="21"/>
              </w:rPr>
            </w:pPr>
            <w:r>
              <w:rPr>
                <w:rFonts w:eastAsia="Times New Roman" w:cs="Times New Roman"/>
                <w:b/>
                <w:bCs/>
                <w:color w:val="000000"/>
                <w:sz w:val="21"/>
                <w:szCs w:val="21"/>
              </w:rPr>
              <w:t>主要价值：支撑所内精细化管理、及时决策，同时提高所内资金周转率、降低财务和税收成本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3" w:type="pct"/>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人力资源</w:t>
            </w:r>
          </w:p>
        </w:tc>
        <w:tc>
          <w:tcPr>
            <w:tcW w:w="4436" w:type="pct"/>
            <w:shd w:val="clear" w:color="auto" w:fill="FFFFFF"/>
            <w:vAlign w:val="center"/>
          </w:tcPr>
          <w:p>
            <w:pPr>
              <w:numPr>
                <w:ilvl w:val="0"/>
                <w:numId w:val="71"/>
              </w:numPr>
              <w:spacing w:line="240" w:lineRule="auto"/>
              <w:ind w:firstLineChars="0"/>
              <w:rPr>
                <w:rFonts w:eastAsia="Times New Roman" w:cs="Times New Roman"/>
                <w:b/>
                <w:bCs/>
                <w:color w:val="000000"/>
                <w:kern w:val="0"/>
                <w:sz w:val="21"/>
                <w:szCs w:val="21"/>
                <w:shd w:val="clear" w:color="auto" w:fill="FFFFFF"/>
                <w:lang w:bidi="ar"/>
              </w:rPr>
            </w:pPr>
            <w:r>
              <w:rPr>
                <w:rFonts w:eastAsia="Times New Roman" w:cs="Times New Roman"/>
                <w:b/>
                <w:bCs/>
                <w:color w:val="000000"/>
                <w:sz w:val="21"/>
                <w:szCs w:val="21"/>
              </w:rPr>
              <w:t>重点需求场景</w:t>
            </w:r>
          </w:p>
          <w:p>
            <w:pPr>
              <w:numPr>
                <w:ilvl w:val="0"/>
                <w:numId w:val="74"/>
              </w:numPr>
              <w:spacing w:line="240" w:lineRule="exact"/>
              <w:ind w:left="5" w:hanging="5" w:firstLineChars="0"/>
              <w:rPr>
                <w:rFonts w:eastAsia="Times New Roman" w:cs="Times New Roman"/>
                <w:sz w:val="21"/>
                <w:szCs w:val="21"/>
              </w:rPr>
            </w:pPr>
            <w:r>
              <w:rPr>
                <w:rFonts w:eastAsia="Times New Roman" w:cs="Times New Roman"/>
                <w:b/>
                <w:bCs/>
                <w:sz w:val="21"/>
                <w:szCs w:val="21"/>
              </w:rPr>
              <w:t>完善人力资源系统功能：</w:t>
            </w:r>
            <w:r>
              <w:rPr>
                <w:rFonts w:eastAsia="Times New Roman" w:cs="Times New Roman"/>
                <w:sz w:val="21"/>
                <w:szCs w:val="21"/>
              </w:rPr>
              <w:t>利用新型技术和手段，满足招育用留功能，将数据的分析、统计都在系统内完成。</w:t>
            </w:r>
          </w:p>
          <w:p>
            <w:pPr>
              <w:numPr>
                <w:ilvl w:val="0"/>
                <w:numId w:val="74"/>
              </w:numPr>
              <w:spacing w:line="240" w:lineRule="exact"/>
              <w:ind w:left="5" w:hanging="5" w:firstLineChars="0"/>
              <w:rPr>
                <w:rFonts w:eastAsia="Times New Roman" w:cs="Times New Roman"/>
                <w:sz w:val="21"/>
                <w:szCs w:val="21"/>
              </w:rPr>
            </w:pPr>
            <w:r>
              <w:rPr>
                <w:rFonts w:eastAsia="Times New Roman" w:cs="Times New Roman"/>
                <w:b/>
                <w:bCs/>
                <w:sz w:val="21"/>
                <w:szCs w:val="21"/>
              </w:rPr>
              <w:t>人力资源数据集成：</w:t>
            </w:r>
            <w:r>
              <w:rPr>
                <w:rFonts w:eastAsia="Times New Roman" w:cs="Times New Roman"/>
                <w:sz w:val="21"/>
                <w:szCs w:val="21"/>
              </w:rPr>
              <w:t>打通各部门数据后台，通过权限设置，控制信息查阅、调用。</w:t>
            </w:r>
          </w:p>
          <w:p>
            <w:pPr>
              <w:numPr>
                <w:ilvl w:val="0"/>
                <w:numId w:val="74"/>
              </w:numPr>
              <w:spacing w:line="240" w:lineRule="exact"/>
              <w:ind w:left="5" w:hanging="5" w:firstLineChars="0"/>
              <w:rPr>
                <w:rFonts w:eastAsia="Times New Roman" w:cs="Times New Roman"/>
                <w:sz w:val="21"/>
                <w:szCs w:val="21"/>
              </w:rPr>
            </w:pPr>
            <w:r>
              <w:rPr>
                <w:rFonts w:eastAsia="Times New Roman" w:cs="Times New Roman"/>
                <w:b/>
                <w:bCs/>
                <w:sz w:val="21"/>
                <w:szCs w:val="21"/>
              </w:rPr>
              <w:t>系统可持续建设：</w:t>
            </w:r>
            <w:r>
              <w:rPr>
                <w:rFonts w:eastAsia="Times New Roman" w:cs="Times New Roman"/>
                <w:sz w:val="21"/>
                <w:szCs w:val="21"/>
              </w:rPr>
              <w:t>未来可进行功能模块新增、调整，可接入外部相关网站如招聘网站。</w:t>
            </w:r>
          </w:p>
          <w:p>
            <w:pPr>
              <w:numPr>
                <w:ilvl w:val="0"/>
                <w:numId w:val="74"/>
              </w:numPr>
              <w:spacing w:line="240" w:lineRule="exact"/>
              <w:ind w:left="5" w:hanging="5" w:firstLineChars="0"/>
              <w:rPr>
                <w:rFonts w:eastAsia="Times New Roman" w:cs="Times New Roman"/>
                <w:sz w:val="21"/>
                <w:szCs w:val="21"/>
              </w:rPr>
            </w:pPr>
            <w:r>
              <w:rPr>
                <w:rFonts w:eastAsia="Times New Roman" w:cs="Times New Roman"/>
                <w:b/>
                <w:bCs/>
                <w:sz w:val="21"/>
                <w:szCs w:val="21"/>
              </w:rPr>
              <w:t>移动办公和待办提醒：</w:t>
            </w:r>
            <w:r>
              <w:rPr>
                <w:rFonts w:eastAsia="Times New Roman" w:cs="Times New Roman"/>
                <w:sz w:val="21"/>
                <w:szCs w:val="21"/>
              </w:rPr>
              <w:t>解决移动办公、异地办公，待办事项有待办提示。</w:t>
            </w:r>
          </w:p>
          <w:p>
            <w:pPr>
              <w:numPr>
                <w:ilvl w:val="0"/>
                <w:numId w:val="73"/>
              </w:numPr>
              <w:spacing w:line="280" w:lineRule="exact"/>
              <w:ind w:firstLineChars="0"/>
              <w:rPr>
                <w:rFonts w:eastAsia="Times New Roman" w:cs="Times New Roman"/>
                <w:b/>
                <w:bCs/>
                <w:color w:val="000000"/>
                <w:sz w:val="21"/>
                <w:szCs w:val="21"/>
              </w:rPr>
            </w:pPr>
            <w:r>
              <w:rPr>
                <w:rFonts w:eastAsia="Times New Roman" w:cs="Times New Roman"/>
                <w:b/>
                <w:bCs/>
                <w:color w:val="000000"/>
                <w:sz w:val="21"/>
                <w:szCs w:val="21"/>
              </w:rPr>
              <w:t>主要价值</w:t>
            </w:r>
            <w:r>
              <w:rPr>
                <w:rFonts w:hint="eastAsia" w:eastAsia="Times New Roman" w:cs="Times New Roman"/>
                <w:b/>
                <w:bCs/>
                <w:color w:val="000000"/>
                <w:sz w:val="21"/>
                <w:szCs w:val="21"/>
              </w:rPr>
              <w:t>：提高人才协同效率。</w:t>
            </w:r>
          </w:p>
        </w:tc>
      </w:t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tbl>
    <w:p>
      <w:pPr>
        <w:ind w:firstLine="0" w:firstLineChars="0"/>
        <w:sectPr>
          <w:footerReference r:id="rId13" w:type="default"/>
          <w:pgSz w:w="11906" w:h="16838"/>
          <w:pgMar w:top="1440" w:right="1800" w:bottom="1440" w:left="1800" w:header="851" w:footer="992" w:gutter="0"/>
          <w:cols w:space="425" w:num="1"/>
          <w:docGrid w:type="lines" w:linePitch="312" w:charSpace="0"/>
        </w:sectPr>
      </w:pPr>
    </w:p>
    <w:p>
      <w:pPr>
        <w:pStyle w:val="2"/>
        <w:spacing w:before="0" w:after="0"/>
        <w:ind w:firstLine="0"/>
      </w:pPr>
      <w:r>
        <w:rPr>
          <w:rFonts w:hint="eastAsia"/>
        </w:rPr>
        <w:t xml:space="preserve"> </w:t>
      </w:r>
      <w:bookmarkStart w:id="3313" w:name="_Toc530509575"/>
      <w:bookmarkStart w:id="3314" w:name="_Toc448135056"/>
      <w:bookmarkStart w:id="3315" w:name="_Toc1927942878"/>
      <w:bookmarkStart w:id="3316" w:name="_Toc22269"/>
      <w:bookmarkStart w:id="3317" w:name="_Toc1602354076"/>
      <w:bookmarkStart w:id="3318" w:name="_Toc291341392"/>
      <w:bookmarkStart w:id="3319" w:name="_Toc10931"/>
      <w:bookmarkStart w:id="3320" w:name="_Toc19447"/>
      <w:bookmarkStart w:id="3321" w:name="_Toc260831848"/>
      <w:bookmarkStart w:id="3322" w:name="_Toc716"/>
      <w:bookmarkStart w:id="3323" w:name="_Toc13348"/>
      <w:bookmarkStart w:id="3324" w:name="_Toc129588385"/>
      <w:bookmarkStart w:id="3325" w:name="_Toc6406"/>
      <w:bookmarkStart w:id="3326" w:name="_Toc13253388"/>
      <w:bookmarkStart w:id="3327" w:name="_Toc6772"/>
      <w:bookmarkStart w:id="3328" w:name="_Toc1192682238"/>
      <w:bookmarkStart w:id="3329" w:name="_Toc8339"/>
      <w:r>
        <w:rPr>
          <w:rFonts w:hint="eastAsia"/>
        </w:rPr>
        <w:t>附件</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p>
    <w:bookmarkEnd w:id="984"/>
    <w:bookmarkEnd w:id="985"/>
    <w:p>
      <w:pPr>
        <w:pStyle w:val="3"/>
        <w:spacing w:before="0" w:after="0"/>
        <w:ind w:firstLine="0"/>
        <w:jc w:val="left"/>
      </w:pPr>
      <w:bookmarkStart w:id="3330" w:name="_Toc704995289"/>
      <w:bookmarkStart w:id="3331" w:name="_Toc1634585895"/>
      <w:bookmarkStart w:id="3332" w:name="_Toc1885829454"/>
      <w:bookmarkStart w:id="3333" w:name="_Toc1192548316"/>
      <w:bookmarkStart w:id="3334" w:name="_Toc487070903"/>
      <w:bookmarkStart w:id="3335" w:name="_Toc2078974988"/>
      <w:bookmarkStart w:id="3336" w:name="_Toc38637277"/>
      <w:bookmarkStart w:id="3337" w:name="_Toc1237403565"/>
      <w:bookmarkStart w:id="3338" w:name="_Toc465776775"/>
      <w:bookmarkStart w:id="3339" w:name="_Toc93572077"/>
      <w:bookmarkStart w:id="3340" w:name="_Toc343764681"/>
      <w:bookmarkStart w:id="3341" w:name="_Toc103173891"/>
      <w:bookmarkStart w:id="3342" w:name="_Toc369084515"/>
      <w:bookmarkStart w:id="3343" w:name="_Toc1875857336"/>
      <w:bookmarkStart w:id="3344" w:name="_Toc313525264"/>
      <w:bookmarkStart w:id="3345" w:name="_Toc1616599299"/>
      <w:bookmarkStart w:id="3346" w:name="_Toc1755164667"/>
      <w:bookmarkStart w:id="3347" w:name="_Toc1711224696"/>
      <w:bookmarkStart w:id="3348" w:name="_Toc270903500"/>
      <w:bookmarkStart w:id="3349" w:name="_Toc2116342349"/>
      <w:bookmarkStart w:id="3350" w:name="_Toc1571943586"/>
      <w:bookmarkStart w:id="3351" w:name="_Toc27355090"/>
      <w:bookmarkStart w:id="3352" w:name="_Toc788761952"/>
      <w:bookmarkStart w:id="3353" w:name="_Toc396128395"/>
      <w:bookmarkStart w:id="3354" w:name="_Toc2128342374"/>
      <w:bookmarkStart w:id="3355" w:name="_Toc1968800067"/>
      <w:bookmarkStart w:id="3356" w:name="_Toc47362935"/>
      <w:r>
        <w:rPr>
          <w:rFonts w:hint="eastAsia"/>
        </w:rPr>
        <w:t xml:space="preserve"> </w:t>
      </w:r>
      <w:bookmarkStart w:id="3357" w:name="_Toc417483463"/>
      <w:bookmarkStart w:id="3358" w:name="_Toc17840"/>
      <w:bookmarkStart w:id="3359" w:name="_Toc168769021"/>
      <w:bookmarkStart w:id="3360" w:name="_Toc26741"/>
      <w:bookmarkStart w:id="3361" w:name="_Toc512083729"/>
      <w:bookmarkStart w:id="3362" w:name="_Toc1198811955"/>
      <w:bookmarkStart w:id="3363" w:name="_Toc580736163"/>
      <w:bookmarkStart w:id="3364" w:name="_Toc5947"/>
      <w:bookmarkStart w:id="3365" w:name="_Toc1320021952"/>
      <w:bookmarkStart w:id="3366" w:name="_Toc348164372"/>
      <w:bookmarkStart w:id="3367" w:name="_Toc1115412114"/>
      <w:bookmarkStart w:id="3368" w:name="_Toc1276268014"/>
      <w:bookmarkStart w:id="3369" w:name="_Toc443568637"/>
      <w:bookmarkStart w:id="3370" w:name="_Toc1748604881"/>
      <w:bookmarkStart w:id="3371" w:name="_Toc786745809"/>
      <w:bookmarkStart w:id="3372" w:name="_Toc1285003910"/>
      <w:bookmarkStart w:id="3373" w:name="_Toc1716941905"/>
      <w:bookmarkStart w:id="3374" w:name="_Toc383060653"/>
      <w:bookmarkStart w:id="3375" w:name="_Toc1558876475"/>
      <w:bookmarkStart w:id="3376" w:name="_Toc2128064424"/>
      <w:bookmarkStart w:id="3377" w:name="_Toc29643"/>
      <w:bookmarkStart w:id="3378" w:name="_Toc1468308119"/>
      <w:bookmarkStart w:id="3379" w:name="_Toc19537"/>
      <w:bookmarkStart w:id="3380" w:name="_Toc2017207533"/>
      <w:bookmarkStart w:id="3381" w:name="_Toc2089021399"/>
      <w:bookmarkStart w:id="3382" w:name="_Toc1783829701"/>
      <w:bookmarkStart w:id="3383" w:name="_Toc1734289680"/>
      <w:bookmarkStart w:id="3384" w:name="_Toc1702684610"/>
      <w:bookmarkStart w:id="3385" w:name="_Toc991960617"/>
      <w:bookmarkStart w:id="3386" w:name="_Toc17345"/>
      <w:bookmarkStart w:id="3387" w:name="_Toc980704428"/>
      <w:bookmarkStart w:id="3388" w:name="_Toc683341661"/>
      <w:bookmarkStart w:id="3389" w:name="_Toc21328"/>
      <w:bookmarkStart w:id="3390" w:name="_Toc312060184"/>
      <w:bookmarkStart w:id="3391" w:name="_Toc2069808328"/>
      <w:bookmarkStart w:id="3392" w:name="_Toc1258924552"/>
      <w:bookmarkStart w:id="3393" w:name="_Toc410162120"/>
      <w:bookmarkStart w:id="3394" w:name="_Toc1792049679"/>
      <w:bookmarkStart w:id="3395" w:name="_Toc187783993"/>
      <w:bookmarkStart w:id="3396" w:name="_Toc141601511"/>
      <w:bookmarkStart w:id="3397" w:name="_Toc29152"/>
      <w:bookmarkStart w:id="3398" w:name="_Toc231263142"/>
      <w:bookmarkStart w:id="3399" w:name="_Toc1276698033"/>
      <w:bookmarkStart w:id="3400" w:name="_Toc327163997"/>
      <w:bookmarkStart w:id="3401" w:name="_Toc798012968"/>
      <w:bookmarkStart w:id="3402" w:name="_Toc1382496039"/>
      <w:bookmarkStart w:id="3403" w:name="_Toc983178869"/>
      <w:bookmarkStart w:id="3404" w:name="_Toc1830525697"/>
      <w:bookmarkStart w:id="3405" w:name="_Toc807450087"/>
      <w:bookmarkStart w:id="3406" w:name="_Toc413345198"/>
      <w:bookmarkStart w:id="3407" w:name="_Toc3820"/>
      <w:bookmarkStart w:id="3408" w:name="_Toc1946237502"/>
      <w:bookmarkStart w:id="3409" w:name="_Toc1761931084"/>
      <w:bookmarkStart w:id="3410" w:name="_Toc15360"/>
      <w:bookmarkStart w:id="3411" w:name="_Toc765861970"/>
      <w:bookmarkStart w:id="3412" w:name="_Toc611989318"/>
      <w:bookmarkStart w:id="3413" w:name="_Toc866888659"/>
      <w:bookmarkStart w:id="3414" w:name="_Toc2106369866"/>
      <w:bookmarkStart w:id="3415" w:name="_Toc746000359"/>
      <w:r>
        <w:rPr>
          <w:rFonts w:hint="eastAsia"/>
        </w:rPr>
        <w:t>参考依据摘选</w:t>
      </w:r>
      <w:bookmarkEnd w:id="3330"/>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pPr>
        <w:pStyle w:val="4"/>
        <w:spacing w:before="0" w:after="0"/>
        <w:ind w:left="0" w:firstLine="0"/>
      </w:pPr>
      <w:r>
        <w:rPr>
          <w:rFonts w:hint="eastAsia"/>
        </w:rPr>
        <w:t xml:space="preserve"> </w:t>
      </w:r>
      <w:bookmarkStart w:id="3416" w:name="_Toc11388"/>
      <w:bookmarkStart w:id="3417" w:name="_Toc411111029"/>
      <w:bookmarkStart w:id="3418" w:name="_Toc966538258"/>
      <w:bookmarkStart w:id="3419" w:name="_Toc1822521907"/>
      <w:bookmarkStart w:id="3420" w:name="_Toc1268630565"/>
      <w:bookmarkStart w:id="3421" w:name="_Toc17481"/>
      <w:bookmarkStart w:id="3422" w:name="_Toc20858"/>
      <w:bookmarkStart w:id="3423" w:name="_Toc16703"/>
      <w:bookmarkStart w:id="3424" w:name="_Toc1954723454"/>
      <w:bookmarkStart w:id="3425" w:name="_Toc1405282143"/>
      <w:bookmarkStart w:id="3426" w:name="_Toc779997284"/>
      <w:bookmarkStart w:id="3427" w:name="_Toc1169845062"/>
      <w:bookmarkStart w:id="3428" w:name="_Toc15143"/>
      <w:bookmarkStart w:id="3429" w:name="_Toc1142343322"/>
      <w:bookmarkStart w:id="3430" w:name="_Toc1800643995"/>
      <w:bookmarkStart w:id="3431" w:name="_Toc180970943"/>
      <w:bookmarkStart w:id="3432" w:name="_Toc1954072587"/>
      <w:bookmarkStart w:id="3433" w:name="_Toc29806"/>
      <w:bookmarkStart w:id="3434" w:name="_Toc1853145776"/>
      <w:bookmarkStart w:id="3435" w:name="_Toc640446514"/>
      <w:bookmarkStart w:id="3436" w:name="_Toc736421925"/>
      <w:bookmarkStart w:id="3437" w:name="_Toc1119968356"/>
      <w:bookmarkStart w:id="3438" w:name="_Toc1168577661"/>
      <w:bookmarkStart w:id="3439" w:name="_Toc119515926"/>
      <w:bookmarkStart w:id="3440" w:name="_Toc1624259774"/>
      <w:bookmarkStart w:id="3441" w:name="_Toc2041710171"/>
      <w:bookmarkStart w:id="3442" w:name="_Toc21996"/>
      <w:bookmarkStart w:id="3443" w:name="_Toc25803"/>
      <w:bookmarkStart w:id="3444" w:name="_Toc1736055220"/>
      <w:bookmarkStart w:id="3445" w:name="_Toc882671942"/>
      <w:bookmarkStart w:id="3446" w:name="_Toc864446816"/>
      <w:bookmarkStart w:id="3447" w:name="_Toc2102873754"/>
      <w:r>
        <w:rPr>
          <w:rFonts w:hint="eastAsia"/>
        </w:rPr>
        <w:t>参考政策和标准</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-1 参考政策和标准</w:t>
      </w:r>
    </w:p>
    <w:tbl>
      <w:tblPr>
        <w:tblStyle w:val="30"/>
        <w:tblW w:w="4999" w:type="pct"/>
        <w:tblInd w:w="0" w:type="dxa"/>
        <w:tblLayout w:type="autofit"/>
        <w:tblCellMar>
          <w:top w:w="0" w:type="dxa"/>
          <w:left w:w="108" w:type="dxa"/>
          <w:bottom w:w="0" w:type="dxa"/>
          <w:right w:w="108" w:type="dxa"/>
        </w:tblCellMar>
      </w:tblPr>
      <w:tblGrid>
        <w:gridCol w:w="1185"/>
        <w:gridCol w:w="5053"/>
        <w:gridCol w:w="7933"/>
      </w:tblGrid>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0"/>
                <w:rFonts w:ascii="Times New Roman" w:hAnsi="Times New Roman" w:cs="Times New Roman"/>
                <w:color w:val="000000" w:themeColor="text1"/>
                <w:sz w:val="21"/>
                <w:szCs w:val="21"/>
                <w:lang w:bidi="ar"/>
                <w14:textFill>
                  <w14:solidFill>
                    <w14:schemeClr w14:val="tx1"/>
                  </w14:solidFill>
                </w14:textFill>
              </w:rPr>
              <w:t>序号</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0"/>
                <w:rFonts w:ascii="Times New Roman" w:hAnsi="Times New Roman" w:cs="Times New Roman"/>
                <w:color w:val="000000" w:themeColor="text1"/>
                <w:sz w:val="21"/>
                <w:szCs w:val="21"/>
                <w:lang w:bidi="ar"/>
                <w14:textFill>
                  <w14:solidFill>
                    <w14:schemeClr w14:val="tx1"/>
                  </w14:solidFill>
                </w14:textFill>
              </w:rPr>
              <w:t>编号</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0"/>
                <w:rFonts w:ascii="Times New Roman" w:hAnsi="Times New Roman" w:cs="Times New Roman"/>
                <w:color w:val="000000" w:themeColor="text1"/>
                <w:sz w:val="21"/>
                <w:szCs w:val="21"/>
                <w:lang w:bidi="ar"/>
                <w14:textFill>
                  <w14:solidFill>
                    <w14:schemeClr w14:val="tx1"/>
                  </w14:solidFill>
                </w14:textFill>
              </w:rPr>
              <w:t>标准规范</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1</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1"/>
                <w:rFonts w:ascii="Times New Roman" w:hAnsi="Times New Roman" w:cs="Times New Roman"/>
                <w:color w:val="000000" w:themeColor="text1"/>
                <w:sz w:val="21"/>
                <w:szCs w:val="21"/>
                <w:lang w:bidi="ar"/>
                <w14:textFill>
                  <w14:solidFill>
                    <w14:schemeClr w14:val="tx1"/>
                  </w14:solidFill>
                </w14:textFill>
              </w:rPr>
              <w:t>民航发〔2021〕56号</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“十四五”民用航空发展规划</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2</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1"/>
                <w:rFonts w:ascii="Times New Roman" w:hAnsi="Times New Roman" w:cs="Times New Roman"/>
                <w:color w:val="000000" w:themeColor="text1"/>
                <w:sz w:val="21"/>
                <w:szCs w:val="21"/>
                <w:lang w:bidi="ar"/>
                <w14:textFill>
                  <w14:solidFill>
                    <w14:schemeClr w14:val="tx1"/>
                  </w14:solidFill>
                </w14:textFill>
              </w:rPr>
              <w:t>民航发〔2022〕1号</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智慧民航建设路线图</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top"/>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3</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工信部规〔2021〕180号</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Style w:val="92"/>
                <w:rFonts w:ascii="Times New Roman" w:hAnsi="Times New Roman" w:cs="Times New Roman"/>
                <w:color w:val="000000" w:themeColor="text1"/>
                <w:sz w:val="21"/>
                <w:szCs w:val="21"/>
                <w:lang w:bidi="ar"/>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“十四五”软件和信息技术服务业发展规划</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top"/>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4</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中关村信息技术和实体经济融合发展联盟制定团标（T/AIITRE 10004-2023）</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14"/>
              <w:widowControl/>
              <w:spacing w:line="280" w:lineRule="atLeast"/>
              <w:rPr>
                <w:rStyle w:val="92"/>
                <w:rFonts w:ascii="Times New Roman" w:hAnsi="Times New Roman" w:cs="Times New Roman"/>
                <w:color w:val="000000" w:themeColor="text1"/>
                <w:sz w:val="21"/>
                <w:szCs w:val="21"/>
                <w:lang w:bidi="ar"/>
                <w14:textFill>
                  <w14:solidFill>
                    <w14:schemeClr w14:val="tx1"/>
                  </w14:solidFill>
                </w14:textFill>
              </w:rPr>
            </w:pPr>
            <w:r>
              <w:rPr>
                <w:rFonts w:eastAsia="宋体"/>
                <w:color w:val="000000" w:themeColor="text1"/>
                <w:sz w:val="21"/>
                <w:szCs w:val="21"/>
                <w14:textFill>
                  <w14:solidFill>
                    <w14:schemeClr w14:val="tx1"/>
                  </w14:solidFill>
                </w14:textFill>
              </w:rPr>
              <w:t>《数字化转型 成熟度模型》</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5</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14"/>
              <w:widowControl/>
              <w:spacing w:line="280" w:lineRule="atLeast"/>
              <w:rPr>
                <w:rStyle w:val="92"/>
                <w:rFonts w:ascii="Times New Roman" w:hAnsi="Times New Roman" w:cs="Times New Roman"/>
                <w:color w:val="000000" w:themeColor="text1"/>
                <w:sz w:val="21"/>
                <w:szCs w:val="21"/>
                <w:lang w:bidi="ar"/>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智能制造成熟度评估标准</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6</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GB/T40690-2021</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5"/>
                <w:rFonts w:ascii="Times New Roman" w:hAnsi="Times New Roman" w:cs="Times New Roman"/>
                <w:color w:val="000000" w:themeColor="text1"/>
                <w:sz w:val="21"/>
                <w:szCs w:val="21"/>
                <w:lang w:bidi="ar"/>
                <w14:textFill>
                  <w14:solidFill>
                    <w14:schemeClr w14:val="tx1"/>
                  </w14:solidFill>
                </w14:textFill>
              </w:rPr>
              <w:t>信息技术云计算云际计算参考架构</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7</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GB/T38249-2019</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6"/>
                <w:rFonts w:ascii="Times New Roman" w:hAnsi="Times New Roman" w:cs="Times New Roman"/>
                <w:color w:val="000000" w:themeColor="text1"/>
                <w:sz w:val="21"/>
                <w:szCs w:val="21"/>
                <w:lang w:bidi="ar"/>
                <w14:textFill>
                  <w14:solidFill>
                    <w14:schemeClr w14:val="tx1"/>
                  </w14:solidFill>
                </w14:textFill>
              </w:rPr>
              <w:t>信息安全技术政府网站云计算服务安全指南</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8</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GB/T37732-2019</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7"/>
                <w:rFonts w:ascii="Times New Roman" w:hAnsi="Times New Roman" w:cs="Times New Roman"/>
                <w:color w:val="000000" w:themeColor="text1"/>
                <w:sz w:val="21"/>
                <w:szCs w:val="21"/>
                <w:lang w:bidi="ar"/>
                <w14:textFill>
                  <w14:solidFill>
                    <w14:schemeClr w14:val="tx1"/>
                  </w14:solidFill>
                </w14:textFill>
              </w:rPr>
              <w:t>信息技术云</w:t>
            </w:r>
            <w:r>
              <w:rPr>
                <w:rStyle w:val="92"/>
                <w:rFonts w:ascii="Times New Roman" w:hAnsi="Times New Roman" w:cs="Times New Roman"/>
                <w:color w:val="000000" w:themeColor="text1"/>
                <w:sz w:val="21"/>
                <w:szCs w:val="21"/>
                <w:lang w:bidi="ar"/>
                <w14:textFill>
                  <w14:solidFill>
                    <w14:schemeClr w14:val="tx1"/>
                  </w14:solidFill>
                </w14:textFill>
              </w:rPr>
              <w:t>计算云存储系统服务接口功能</w:t>
            </w:r>
          </w:p>
        </w:tc>
      </w:tr>
      <w:tr>
        <w:trPr>
          <w:trHeight w:val="23" w:hRule="atLeast"/>
        </w:trPr>
        <w:tc>
          <w:tcPr>
            <w:tcW w:w="41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kern w:val="0"/>
                <w:sz w:val="21"/>
                <w:szCs w:val="21"/>
                <w:lang w:bidi="ar"/>
                <w14:textFill>
                  <w14:solidFill>
                    <w14:schemeClr w14:val="tx1"/>
                  </w14:solidFill>
                </w14:textFill>
              </w:rPr>
              <w:t>9</w:t>
            </w:r>
          </w:p>
        </w:tc>
        <w:tc>
          <w:tcPr>
            <w:tcW w:w="1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GB/T37735-2019</w:t>
            </w:r>
          </w:p>
        </w:tc>
        <w:tc>
          <w:tcPr>
            <w:tcW w:w="279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80" w:lineRule="atLeast"/>
              <w:ind w:firstLine="0" w:firstLineChars="0"/>
              <w:jc w:val="center"/>
              <w:textAlignment w:val="center"/>
              <w:rPr>
                <w:rFonts w:cs="Times New Roman"/>
                <w:color w:val="000000" w:themeColor="text1"/>
                <w:sz w:val="21"/>
                <w:szCs w:val="21"/>
                <w14:textFill>
                  <w14:solidFill>
                    <w14:schemeClr w14:val="tx1"/>
                  </w14:solidFill>
                </w14:textFill>
              </w:rPr>
            </w:pPr>
            <w:r>
              <w:rPr>
                <w:rStyle w:val="92"/>
                <w:rFonts w:ascii="Times New Roman" w:hAnsi="Times New Roman" w:cs="Times New Roman"/>
                <w:color w:val="000000" w:themeColor="text1"/>
                <w:sz w:val="21"/>
                <w:szCs w:val="21"/>
                <w:lang w:bidi="ar"/>
                <w14:textFill>
                  <w14:solidFill>
                    <w14:schemeClr w14:val="tx1"/>
                  </w14:solidFill>
                </w14:textFill>
              </w:rPr>
              <w:t>信息技术云计算云服务计量指标</w:t>
            </w:r>
          </w:p>
        </w:tc>
      </w:tr>
    </w:tbl>
    <w:p>
      <w:pPr>
        <w:pStyle w:val="4"/>
        <w:spacing w:before="0" w:after="0"/>
        <w:ind w:left="0" w:firstLine="0"/>
        <w:jc w:val="left"/>
      </w:pPr>
      <w:r>
        <w:rPr>
          <w:rFonts w:hint="eastAsia"/>
        </w:rPr>
        <w:t xml:space="preserve"> </w:t>
      </w:r>
      <w:bookmarkStart w:id="3448" w:name="_Toc1042196298"/>
      <w:bookmarkStart w:id="3449" w:name="_Toc1373168749"/>
      <w:bookmarkStart w:id="3450" w:name="_Toc19770751"/>
      <w:bookmarkStart w:id="3451" w:name="_Toc613993337"/>
      <w:bookmarkStart w:id="3452" w:name="_Toc1030764557"/>
      <w:bookmarkStart w:id="3453" w:name="_Toc551827695"/>
      <w:bookmarkStart w:id="3454" w:name="_Toc250295718"/>
      <w:bookmarkStart w:id="3455" w:name="_Toc121900954"/>
      <w:bookmarkStart w:id="3456" w:name="_Toc1566433788"/>
      <w:bookmarkStart w:id="3457" w:name="_Toc865724791"/>
      <w:bookmarkStart w:id="3458" w:name="_Toc381648584"/>
      <w:bookmarkStart w:id="3459" w:name="_Toc1656258539"/>
      <w:bookmarkStart w:id="3460" w:name="_Toc4739"/>
      <w:bookmarkStart w:id="3461" w:name="_Toc31125"/>
      <w:bookmarkStart w:id="3462" w:name="_Toc1860804799"/>
      <w:bookmarkStart w:id="3463" w:name="_Toc741794849"/>
      <w:bookmarkStart w:id="3464" w:name="_Toc6464"/>
      <w:bookmarkStart w:id="3465" w:name="_Toc1088172004"/>
      <w:bookmarkStart w:id="3466" w:name="_Toc630556138"/>
      <w:bookmarkStart w:id="3467" w:name="_Toc1084070441"/>
      <w:bookmarkStart w:id="3468" w:name="_Toc2263"/>
      <w:bookmarkStart w:id="3469" w:name="_Toc25104"/>
      <w:bookmarkStart w:id="3470" w:name="_Toc1158"/>
      <w:bookmarkStart w:id="3471" w:name="_Toc7578"/>
      <w:bookmarkStart w:id="3472" w:name="_Toc1174170900"/>
      <w:bookmarkStart w:id="3473" w:name="_Toc832259572"/>
      <w:bookmarkStart w:id="3474" w:name="_Toc1095035814"/>
      <w:bookmarkStart w:id="3475" w:name="_Toc796522034"/>
      <w:bookmarkStart w:id="3476" w:name="_Toc31704"/>
      <w:bookmarkStart w:id="3477" w:name="_Toc860408674"/>
      <w:bookmarkStart w:id="3478" w:name="_Toc806958337"/>
      <w:bookmarkStart w:id="3479" w:name="_Toc1546796612"/>
      <w:r>
        <w:rPr>
          <w:rFonts w:hint="eastAsia"/>
        </w:rPr>
        <w:t>内部文件</w:t>
      </w:r>
      <w:bookmarkEnd w:id="3448"/>
      <w:bookmarkEnd w:id="3449"/>
      <w:bookmarkEnd w:id="3450"/>
      <w:bookmarkEnd w:id="3451"/>
      <w:bookmarkEnd w:id="3452"/>
      <w:bookmarkEnd w:id="3453"/>
      <w:bookmarkEnd w:id="3454"/>
      <w:bookmarkEnd w:id="3455"/>
      <w:bookmarkEnd w:id="3456"/>
      <w:bookmarkEnd w:id="3457"/>
      <w:bookmarkEnd w:id="3458"/>
      <w:bookmarkEnd w:id="3459"/>
      <w:r>
        <w:rPr>
          <w:rFonts w:hint="eastAsia"/>
        </w:rPr>
        <w:t>依据</w:t>
      </w:r>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p>
    <w:p>
      <w:pPr>
        <w:ind w:firstLine="560"/>
      </w:pPr>
      <w:r>
        <w:rPr>
          <w:rFonts w:hint="eastAsia"/>
        </w:rPr>
        <w:t>（仅部分摘选）</w:t>
      </w:r>
    </w:p>
    <w:p>
      <w:pPr>
        <w:pStyle w:val="5"/>
        <w:ind w:firstLine="0"/>
      </w:pPr>
      <w:r>
        <w:rPr>
          <w:rFonts w:hint="eastAsia"/>
        </w:rPr>
        <w:t>战略规划类内部文件依据</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-2 战略规划类内部文件依据清单</w:t>
      </w:r>
    </w:p>
    <w:tbl>
      <w:tblPr>
        <w:tblStyle w:val="30"/>
        <w:tblW w:w="4997" w:type="pct"/>
        <w:jc w:val="center"/>
        <w:tblLayout w:type="autofit"/>
        <w:tblCellMar>
          <w:top w:w="15" w:type="dxa"/>
          <w:left w:w="15" w:type="dxa"/>
          <w:bottom w:w="15" w:type="dxa"/>
          <w:right w:w="15" w:type="dxa"/>
        </w:tblCellMar>
      </w:tblPr>
      <w:tblGrid>
        <w:gridCol w:w="909"/>
        <w:gridCol w:w="2841"/>
        <w:gridCol w:w="10230"/>
      </w:tblGrid>
      <w:tr>
        <w:trPr>
          <w:trHeight w:val="23" w:hRule="atLeast"/>
          <w:jc w:val="center"/>
        </w:trPr>
        <w:tc>
          <w:tcPr>
            <w:tcW w:w="325" w:type="pct"/>
            <w:tcBorders>
              <w:top w:val="single" w:color="000000" w:sz="4" w:space="0"/>
              <w:left w:val="single" w:color="000000" w:sz="4" w:space="0"/>
              <w:bottom w:val="single" w:color="000000" w:sz="4" w:space="0"/>
              <w:right w:val="single" w:color="000000" w:sz="4" w:space="0"/>
              <w:tl2br w:val="nil"/>
            </w:tcBorders>
            <w:shd w:val="clear" w:color="auto" w:fill="FFFFFF"/>
            <w:vAlign w:val="center"/>
          </w:tcPr>
          <w:p>
            <w:pPr>
              <w:widowControl/>
              <w:spacing w:line="280" w:lineRule="atLeast"/>
              <w:ind w:firstLine="0" w:firstLineChars="0"/>
              <w:jc w:val="center"/>
              <w:textAlignment w:val="center"/>
              <w:rPr>
                <w:rFonts w:cs="Times New Roman"/>
                <w:b/>
                <w:color w:val="000000"/>
                <w:sz w:val="24"/>
                <w:szCs w:val="24"/>
              </w:rPr>
            </w:pPr>
            <w:r>
              <w:rPr>
                <w:rFonts w:cs="Times New Roman"/>
                <w:b/>
                <w:color w:val="000000"/>
                <w:kern w:val="0"/>
                <w:sz w:val="24"/>
                <w:szCs w:val="24"/>
                <w:lang w:bidi="ar"/>
              </w:rPr>
              <w:t>大类</w:t>
            </w: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b/>
                <w:color w:val="000000"/>
                <w:sz w:val="24"/>
                <w:szCs w:val="24"/>
              </w:rPr>
            </w:pPr>
            <w:r>
              <w:rPr>
                <w:rFonts w:cs="Times New Roman"/>
                <w:b/>
                <w:color w:val="000000"/>
                <w:kern w:val="0"/>
                <w:sz w:val="24"/>
                <w:szCs w:val="24"/>
                <w:lang w:bidi="ar"/>
              </w:rPr>
              <w:t>资料类别</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b/>
                <w:color w:val="000000"/>
                <w:sz w:val="24"/>
                <w:szCs w:val="24"/>
              </w:rPr>
            </w:pPr>
            <w:r>
              <w:rPr>
                <w:rFonts w:cs="Times New Roman"/>
                <w:b/>
                <w:color w:val="000000"/>
                <w:kern w:val="0"/>
                <w:sz w:val="24"/>
                <w:szCs w:val="24"/>
                <w:lang w:bidi="ar"/>
              </w:rPr>
              <w:t>资料名称</w:t>
            </w:r>
          </w:p>
        </w:tc>
      </w:tr>
      <w:tr>
        <w:trPr>
          <w:trHeight w:val="23" w:hRule="atLeast"/>
          <w:jc w:val="center"/>
        </w:trPr>
        <w:tc>
          <w:tcPr>
            <w:tcW w:w="32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textAlignment w:val="center"/>
              <w:rPr>
                <w:rFonts w:cs="Times New Roman"/>
                <w:b/>
                <w:bCs/>
                <w:color w:val="000000"/>
                <w:kern w:val="0"/>
                <w:sz w:val="21"/>
                <w:szCs w:val="21"/>
                <w:lang w:bidi="ar"/>
              </w:rPr>
            </w:pPr>
          </w:p>
          <w:p>
            <w:pPr>
              <w:widowControl/>
              <w:spacing w:line="280" w:lineRule="atLeast"/>
              <w:ind w:firstLine="0" w:firstLineChars="0"/>
              <w:jc w:val="center"/>
              <w:textAlignment w:val="center"/>
              <w:rPr>
                <w:rFonts w:cs="Times New Roman"/>
                <w:color w:val="000000"/>
                <w:sz w:val="21"/>
                <w:szCs w:val="21"/>
              </w:rPr>
            </w:pPr>
            <w:r>
              <w:rPr>
                <w:rFonts w:cs="Times New Roman"/>
                <w:b/>
                <w:bCs/>
                <w:color w:val="000000"/>
                <w:kern w:val="0"/>
                <w:sz w:val="21"/>
                <w:szCs w:val="21"/>
                <w:lang w:bidi="ar"/>
              </w:rPr>
              <w:t>战略规划</w:t>
            </w: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sz w:val="21"/>
                <w:szCs w:val="21"/>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textAlignment w:val="center"/>
              <w:rPr>
                <w:rFonts w:cs="Times New Roman"/>
                <w:color w:val="000000"/>
                <w:sz w:val="21"/>
                <w:szCs w:val="21"/>
              </w:rPr>
            </w:pPr>
            <w:r>
              <w:rPr>
                <w:rFonts w:cs="Times New Roman"/>
                <w:color w:val="000000"/>
                <w:kern w:val="0"/>
                <w:sz w:val="21"/>
                <w:szCs w:val="21"/>
                <w:lang w:bidi="ar"/>
              </w:rPr>
              <w:t>刘卫东所长在民航二所2023年工作会议暨职工代表大会上的工作报告</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sz w:val="21"/>
                <w:szCs w:val="21"/>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textAlignment w:val="center"/>
              <w:rPr>
                <w:rFonts w:cs="Times New Roman"/>
                <w:color w:val="000000"/>
                <w:sz w:val="21"/>
                <w:szCs w:val="21"/>
              </w:rPr>
            </w:pPr>
            <w:r>
              <w:rPr>
                <w:rFonts w:cs="Times New Roman"/>
                <w:color w:val="000000"/>
                <w:kern w:val="0"/>
                <w:sz w:val="21"/>
                <w:szCs w:val="21"/>
                <w:lang w:bidi="ar"/>
              </w:rPr>
              <w:t>刘卫东所长在民航二所2023年年中工作会议上的工作报告</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sz w:val="21"/>
                <w:szCs w:val="21"/>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textAlignment w:val="center"/>
              <w:rPr>
                <w:rFonts w:cs="Times New Roman"/>
                <w:color w:val="000000"/>
                <w:sz w:val="21"/>
                <w:szCs w:val="21"/>
              </w:rPr>
            </w:pPr>
            <w:r>
              <w:rPr>
                <w:rFonts w:cs="Times New Roman"/>
                <w:color w:val="000000"/>
                <w:kern w:val="0"/>
                <w:sz w:val="21"/>
                <w:szCs w:val="21"/>
                <w:lang w:bidi="ar"/>
              </w:rPr>
              <w:t>关于印发民航二所2022年工作报告的通知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sz w:val="21"/>
                <w:szCs w:val="21"/>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关于印发民航二所2022年年中工作报告的通知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sz w:val="21"/>
                <w:szCs w:val="21"/>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关于印发《民航二所“十四五”规划任务分解表》的通知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关于印发《民航二所科技发展规划（2019—2025年）》的通知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关于印发《民航二所新时代全面推进高质量发展行动纲要》的通知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关于印发民航二所“十四五”集智攻关重大项目实施方案的通知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战略和年度规划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民航二所十四五规划</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数字化转型规划</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刘卫东所长在民航二所数字化转型工作领导小组第一次全体会议上的讲话</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战略解码</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解读｜《智慧民航建设路线图》</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战略解码</w:t>
            </w:r>
          </w:p>
        </w:tc>
        <w:tc>
          <w:tcPr>
            <w:tcW w:w="365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民航科技创新示范区“种子计划”实施方案</w:t>
            </w:r>
          </w:p>
        </w:tc>
      </w:tr>
    </w:tbl>
    <w:p>
      <w:pPr>
        <w:pStyle w:val="5"/>
        <w:ind w:firstLine="0"/>
      </w:pPr>
      <w:r>
        <w:rPr>
          <w:rFonts w:hint="eastAsia"/>
        </w:rPr>
        <w:t>组织类内部文件依据</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-3 组织类内部文件依据清单</w:t>
      </w:r>
    </w:p>
    <w:tbl>
      <w:tblPr>
        <w:tblStyle w:val="30"/>
        <w:tblW w:w="4997" w:type="pct"/>
        <w:jc w:val="center"/>
        <w:tblLayout w:type="autofit"/>
        <w:tblCellMar>
          <w:top w:w="15" w:type="dxa"/>
          <w:left w:w="15" w:type="dxa"/>
          <w:bottom w:w="15" w:type="dxa"/>
          <w:right w:w="15" w:type="dxa"/>
        </w:tblCellMar>
      </w:tblPr>
      <w:tblGrid>
        <w:gridCol w:w="909"/>
        <w:gridCol w:w="2842"/>
        <w:gridCol w:w="10229"/>
      </w:tblGrid>
      <w:tr>
        <w:trPr>
          <w:trHeight w:val="23" w:hRule="atLeast"/>
          <w:tblHeader/>
          <w:jc w:val="center"/>
        </w:trPr>
        <w:tc>
          <w:tcPr>
            <w:tcW w:w="32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4"/>
                <w:szCs w:val="24"/>
                <w:lang w:bidi="ar"/>
              </w:rPr>
            </w:pPr>
            <w:r>
              <w:rPr>
                <w:rFonts w:cs="Times New Roman"/>
                <w:b/>
                <w:color w:val="000000"/>
                <w:kern w:val="0"/>
                <w:sz w:val="24"/>
                <w:szCs w:val="24"/>
                <w:lang w:bidi="ar"/>
              </w:rPr>
              <w:t>大类</w:t>
            </w: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4"/>
                <w:szCs w:val="24"/>
                <w:lang w:bidi="ar"/>
              </w:rPr>
            </w:pPr>
            <w:r>
              <w:rPr>
                <w:rFonts w:cs="Times New Roman"/>
                <w:b/>
                <w:color w:val="000000"/>
                <w:kern w:val="0"/>
                <w:sz w:val="24"/>
                <w:szCs w:val="24"/>
                <w:lang w:bidi="ar"/>
              </w:rPr>
              <w:t>资料类别</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4"/>
                <w:szCs w:val="24"/>
                <w:lang w:bidi="ar"/>
              </w:rPr>
            </w:pPr>
            <w:r>
              <w:rPr>
                <w:rFonts w:cs="Times New Roman"/>
                <w:b/>
                <w:color w:val="000000"/>
                <w:kern w:val="0"/>
                <w:sz w:val="24"/>
                <w:szCs w:val="24"/>
                <w:lang w:bidi="ar"/>
              </w:rPr>
              <w:t>资料名称</w:t>
            </w:r>
          </w:p>
        </w:tc>
      </w:tr>
      <w:tr>
        <w:trPr>
          <w:trHeight w:val="23" w:hRule="atLeast"/>
          <w:jc w:val="center"/>
        </w:trPr>
        <w:tc>
          <w:tcPr>
            <w:tcW w:w="32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sz w:val="21"/>
                <w:szCs w:val="21"/>
              </w:rPr>
            </w:pPr>
            <w:r>
              <w:rPr>
                <w:rFonts w:cs="Times New Roman"/>
                <w:b/>
                <w:bCs/>
                <w:color w:val="000000"/>
                <w:kern w:val="0"/>
                <w:sz w:val="21"/>
                <w:szCs w:val="21"/>
                <w:lang w:bidi="ar"/>
              </w:rPr>
              <w:t>组织</w:t>
            </w: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组织架构和职能</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民航二所机构概况（数字化转型）</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组织架构和职能</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数字化转型的专项工作组</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组织架构和职能</w:t>
            </w:r>
          </w:p>
        </w:tc>
        <w:tc>
          <w:tcPr>
            <w:tcW w:w="365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民航二所组织架构图</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民航二所发〔2019〕58号：关于印发民航二所各职能部门、业务单位主要职责的通知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民航二所发〔2020〕90号 关于成立安全生产管理办公室的通知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民航二所发〔2020〕127号 关于修订《民航二所各职能部门、业务单位主要职责》的通知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民航二所发〔2022〕29号 关于调整审定中心下属机构名称和职责的通知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民航二所发〔2022〕51号 关于机构调整的通知（市场处）</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民航二所发〔2022〕141号 关于成立文化宣传部的通知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民航二所发〔2022〕142号 关于调整党委办公室等三个部门职责的通知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民航二所发〔2022〕143号 关于纪委办公室更名的通知</w:t>
            </w:r>
          </w:p>
        </w:tc>
      </w:tr>
      <w:tr>
        <w:trPr>
          <w:trHeight w:val="23" w:hRule="atLeast"/>
          <w:jc w:val="center"/>
        </w:trPr>
        <w:tc>
          <w:tcPr>
            <w:tcW w:w="32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atLeast"/>
              <w:ind w:firstLine="0" w:firstLineChars="0"/>
              <w:jc w:val="center"/>
              <w:rPr>
                <w:rFonts w:cs="Times New Roman"/>
                <w:color w:val="000000"/>
                <w:sz w:val="21"/>
                <w:szCs w:val="21"/>
              </w:rPr>
            </w:pPr>
          </w:p>
        </w:tc>
        <w:tc>
          <w:tcPr>
            <w:tcW w:w="1016"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center"/>
              <w:textAlignment w:val="center"/>
              <w:rPr>
                <w:rFonts w:cs="Times New Roman"/>
                <w:color w:val="000000"/>
                <w:kern w:val="0"/>
                <w:sz w:val="21"/>
                <w:szCs w:val="21"/>
                <w:lang w:bidi="ar"/>
              </w:rPr>
            </w:pPr>
            <w:r>
              <w:rPr>
                <w:rFonts w:cs="Times New Roman"/>
                <w:color w:val="000000"/>
                <w:kern w:val="0"/>
                <w:sz w:val="21"/>
                <w:szCs w:val="21"/>
                <w:lang w:bidi="ar"/>
              </w:rPr>
              <w:t>部门职责</w:t>
            </w:r>
          </w:p>
        </w:tc>
        <w:tc>
          <w:tcPr>
            <w:tcW w:w="3657"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atLeast"/>
              <w:ind w:firstLine="0" w:firstLineChars="0"/>
              <w:jc w:val="left"/>
              <w:textAlignment w:val="center"/>
              <w:rPr>
                <w:rFonts w:cs="Times New Roman"/>
                <w:color w:val="000000"/>
                <w:sz w:val="21"/>
                <w:szCs w:val="21"/>
              </w:rPr>
            </w:pPr>
            <w:r>
              <w:rPr>
                <w:rFonts w:cs="Times New Roman"/>
                <w:color w:val="000000"/>
                <w:kern w:val="0"/>
                <w:sz w:val="21"/>
                <w:szCs w:val="21"/>
                <w:lang w:bidi="ar"/>
              </w:rPr>
              <w:t>民航二所发〔2020〕32号 关于成立民航科技创新示范区一期工程建设指挥部的通知</w:t>
            </w:r>
          </w:p>
        </w:tc>
      </w:tr>
    </w:tbl>
    <w:p>
      <w:pPr>
        <w:pStyle w:val="3"/>
        <w:spacing w:before="0" w:after="0"/>
        <w:ind w:firstLine="0"/>
      </w:pPr>
      <w:bookmarkStart w:id="3480" w:name="_Toc1188541724"/>
      <w:r>
        <w:rPr>
          <w:rFonts w:hint="eastAsia"/>
        </w:rPr>
        <w:t xml:space="preserve"> </w:t>
      </w:r>
      <w:bookmarkStart w:id="3481" w:name="_Toc21207"/>
      <w:bookmarkStart w:id="3482" w:name="_Toc1733682119"/>
      <w:bookmarkStart w:id="3483" w:name="_Toc1794"/>
      <w:bookmarkStart w:id="3484" w:name="_Toc32332"/>
      <w:bookmarkStart w:id="3485" w:name="_Toc1189539154"/>
      <w:bookmarkStart w:id="3486" w:name="_Toc180752271"/>
      <w:bookmarkStart w:id="3487" w:name="_Toc19600"/>
      <w:bookmarkStart w:id="3488" w:name="_Toc1548071265"/>
      <w:bookmarkStart w:id="3489" w:name="_Toc2130628388"/>
      <w:bookmarkStart w:id="3490" w:name="_Toc1432092908"/>
      <w:bookmarkStart w:id="3491" w:name="_Toc904832596"/>
      <w:bookmarkStart w:id="3492" w:name="_Toc762330671"/>
      <w:bookmarkStart w:id="3493" w:name="_Toc1987893781"/>
      <w:bookmarkStart w:id="3494" w:name="_Toc936133376"/>
      <w:bookmarkStart w:id="3495" w:name="_Toc1965161138"/>
      <w:bookmarkStart w:id="3496" w:name="_Toc815487892"/>
      <w:bookmarkStart w:id="3497" w:name="_Toc741905532"/>
      <w:bookmarkStart w:id="3498" w:name="_Toc1203456308"/>
      <w:bookmarkStart w:id="3499" w:name="_Toc1947151600"/>
      <w:bookmarkStart w:id="3500" w:name="_Toc1880253687"/>
      <w:bookmarkStart w:id="3501" w:name="_Toc1054232559"/>
      <w:bookmarkStart w:id="3502" w:name="_Toc1972633319"/>
      <w:bookmarkStart w:id="3503" w:name="_Toc794662557"/>
      <w:bookmarkStart w:id="3504" w:name="_Toc2072697068"/>
      <w:bookmarkStart w:id="3505" w:name="_Toc89934640"/>
      <w:bookmarkStart w:id="3506" w:name="_Toc727091124"/>
      <w:bookmarkStart w:id="3507" w:name="_Toc22142"/>
      <w:bookmarkStart w:id="3508" w:name="_Toc31198"/>
      <w:bookmarkStart w:id="3509" w:name="_Toc1087161259"/>
      <w:bookmarkStart w:id="3510" w:name="_Toc332071108"/>
      <w:bookmarkStart w:id="3511" w:name="_Toc740951531"/>
      <w:bookmarkStart w:id="3512" w:name="_Toc1123720305"/>
      <w:bookmarkStart w:id="3513" w:name="_Toc2090268657"/>
      <w:bookmarkStart w:id="3514" w:name="_Toc1063084017"/>
      <w:bookmarkStart w:id="3515" w:name="_Toc11056"/>
      <w:bookmarkStart w:id="3516" w:name="_Toc1316555554"/>
      <w:bookmarkStart w:id="3517" w:name="_Toc38633383"/>
      <w:bookmarkStart w:id="3518" w:name="_Toc5372"/>
      <w:bookmarkStart w:id="3519" w:name="_Toc1881188667"/>
      <w:bookmarkStart w:id="3520" w:name="_Toc1985350580"/>
      <w:bookmarkStart w:id="3521" w:name="_Toc720640739"/>
      <w:bookmarkStart w:id="3522" w:name="_Toc29684"/>
      <w:bookmarkStart w:id="3523" w:name="_Toc1050646343"/>
      <w:bookmarkStart w:id="3524" w:name="_Toc1225633693"/>
      <w:bookmarkStart w:id="3525" w:name="_Toc490417067"/>
      <w:bookmarkStart w:id="3526" w:name="_Toc13054"/>
      <w:bookmarkStart w:id="3527" w:name="_Toc1346645335"/>
      <w:bookmarkStart w:id="3528" w:name="_Toc1981581346"/>
      <w:bookmarkStart w:id="3529" w:name="_Toc172243970"/>
      <w:bookmarkStart w:id="3530" w:name="_Toc972508190"/>
      <w:bookmarkStart w:id="3531" w:name="_Toc1721110949"/>
      <w:bookmarkStart w:id="3532" w:name="_Toc309329150"/>
      <w:bookmarkStart w:id="3533" w:name="_Toc2091904912"/>
      <w:bookmarkStart w:id="3534" w:name="_Toc488525772"/>
      <w:bookmarkStart w:id="3535" w:name="_Toc1018502527"/>
      <w:bookmarkStart w:id="3536" w:name="_Toc520805778"/>
      <w:bookmarkStart w:id="3537" w:name="_Toc484714501"/>
      <w:bookmarkStart w:id="3538" w:name="_Toc1574530419"/>
      <w:bookmarkStart w:id="3539" w:name="_Toc1034853912"/>
      <w:r>
        <w:rPr>
          <w:rFonts w:hint="eastAsia"/>
        </w:rPr>
        <w:t>调研提纲及关键点总结</w:t>
      </w:r>
      <w:bookmarkEnd w:id="3331"/>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p>
    <w:p>
      <w:pPr>
        <w:pStyle w:val="4"/>
        <w:spacing w:before="0" w:after="0"/>
        <w:ind w:left="0" w:firstLine="0"/>
      </w:pPr>
      <w:r>
        <w:rPr>
          <w:rFonts w:hint="eastAsia"/>
        </w:rPr>
        <w:t xml:space="preserve"> </w:t>
      </w:r>
      <w:bookmarkStart w:id="3540" w:name="_Toc106994753"/>
      <w:bookmarkStart w:id="3541" w:name="_Toc1489181110"/>
      <w:bookmarkStart w:id="3542" w:name="_Toc22117"/>
      <w:bookmarkStart w:id="3543" w:name="_Toc1850490639"/>
      <w:bookmarkStart w:id="3544" w:name="_Toc1883675135"/>
      <w:bookmarkStart w:id="3545" w:name="_Toc273644567"/>
      <w:bookmarkStart w:id="3546" w:name="_Toc23417"/>
      <w:bookmarkStart w:id="3547" w:name="_Toc937251537"/>
      <w:bookmarkStart w:id="3548" w:name="_Toc16118"/>
      <w:bookmarkStart w:id="3549" w:name="_Toc1746531363"/>
      <w:bookmarkStart w:id="3550" w:name="_Toc1984598310"/>
      <w:bookmarkStart w:id="3551" w:name="_Toc562336227"/>
      <w:bookmarkStart w:id="3552" w:name="_Toc26191"/>
      <w:bookmarkStart w:id="3553" w:name="_Toc24007"/>
      <w:bookmarkStart w:id="3554" w:name="_Toc1201851804"/>
      <w:bookmarkStart w:id="3555" w:name="_Toc1602541167"/>
      <w:bookmarkStart w:id="3556" w:name="_Toc1261284546"/>
      <w:bookmarkStart w:id="3557" w:name="_Toc1659291355"/>
      <w:bookmarkStart w:id="3558" w:name="_Toc30285"/>
      <w:bookmarkStart w:id="3559" w:name="_Toc1825181037"/>
      <w:bookmarkStart w:id="3560" w:name="_Toc1038569638"/>
      <w:bookmarkStart w:id="3561" w:name="_Toc1128452510"/>
      <w:bookmarkStart w:id="3562" w:name="_Toc27871"/>
      <w:bookmarkStart w:id="3563" w:name="_Toc1956597250"/>
      <w:bookmarkStart w:id="3564" w:name="_Toc2127680888"/>
      <w:bookmarkStart w:id="3565" w:name="_Toc916221842"/>
      <w:bookmarkStart w:id="3566" w:name="_Toc1487383889"/>
      <w:bookmarkStart w:id="3567" w:name="_Toc319641931"/>
      <w:bookmarkStart w:id="3568" w:name="_Toc1839253799"/>
      <w:bookmarkStart w:id="3569" w:name="_Toc1131293"/>
      <w:bookmarkStart w:id="3570" w:name="_Toc31804"/>
      <w:bookmarkStart w:id="3571" w:name="_Toc189130679"/>
      <w:r>
        <w:rPr>
          <w:rFonts w:hint="eastAsia"/>
        </w:rPr>
        <w:t>总体调研提纲及关键要点总结</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w:t>
      </w:r>
      <w:r>
        <w:rPr>
          <w:rFonts w:hint="eastAsia" w:ascii="Times New Roman" w:hAnsi="Times New Roman" w:eastAsia="宋体" w:cs="Times New Roman"/>
          <w:sz w:val="24"/>
          <w:szCs w:val="24"/>
        </w:rPr>
        <w:t>4</w:t>
      </w:r>
      <w:r>
        <w:rPr>
          <w:rFonts w:ascii="Times New Roman" w:hAnsi="Times New Roman" w:eastAsia="宋体" w:cs="Times New Roman"/>
          <w:sz w:val="24"/>
          <w:szCs w:val="24"/>
        </w:rPr>
        <w:t>总体调研提纲及关键要点总结</w:t>
      </w:r>
    </w:p>
    <w:bookmarkEnd w:id="3332"/>
    <w:bookmarkEnd w:id="3333"/>
    <w:bookmarkEnd w:id="3334"/>
    <w:bookmarkEnd w:id="3335"/>
    <w:tbl>
      <w:tblPr>
        <w:tblStyle w:val="30"/>
        <w:tblW w:w="13942" w:type="dxa"/>
        <w:tblInd w:w="91" w:type="dxa"/>
        <w:tblLayout w:type="fixed"/>
        <w:tblCellMar>
          <w:top w:w="0" w:type="dxa"/>
          <w:left w:w="108" w:type="dxa"/>
          <w:bottom w:w="0" w:type="dxa"/>
          <w:right w:w="108" w:type="dxa"/>
        </w:tblCellMar>
      </w:tblPr>
      <w:tblGrid>
        <w:gridCol w:w="1191"/>
        <w:gridCol w:w="449"/>
        <w:gridCol w:w="4932"/>
        <w:gridCol w:w="7370"/>
      </w:tblGrid>
      <w:tr>
        <w:trPr>
          <w:trHeight w:val="482" w:hRule="atLeast"/>
          <w:tblHeader/>
        </w:trPr>
        <w:tc>
          <w:tcPr>
            <w:tcW w:w="1191" w:type="dxa"/>
            <w:tcBorders>
              <w:top w:val="single" w:color="000000" w:sz="8" w:space="0"/>
              <w:left w:val="single" w:color="000000" w:sz="8"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维度</w:t>
            </w:r>
          </w:p>
        </w:tc>
        <w:tc>
          <w:tcPr>
            <w:tcW w:w="5381" w:type="dxa"/>
            <w:gridSpan w:val="2"/>
            <w:tcBorders>
              <w:top w:val="single" w:color="000000" w:sz="8"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交流内容</w:t>
            </w:r>
          </w:p>
        </w:tc>
        <w:tc>
          <w:tcPr>
            <w:tcW w:w="7370" w:type="dxa"/>
            <w:tcBorders>
              <w:top w:val="single" w:color="000000" w:sz="8"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关键要点总结</w:t>
            </w:r>
          </w:p>
        </w:tc>
      </w:tr>
      <w:tr>
        <w:trPr>
          <w:trHeight w:val="1242" w:hRule="atLeast"/>
        </w:trPr>
        <w:tc>
          <w:tcPr>
            <w:tcW w:w="1191" w:type="dxa"/>
            <w:vMerge w:val="restart"/>
            <w:tcBorders>
              <w:top w:val="single" w:color="000000" w:sz="4" w:space="0"/>
              <w:left w:val="single" w:color="000000" w:sz="8"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战略方向、目标与集团管控</w:t>
            </w:r>
          </w:p>
        </w:tc>
        <w:tc>
          <w:tcPr>
            <w:tcW w:w="449" w:type="dxa"/>
            <w:tcBorders>
              <w:top w:val="single" w:color="000000" w:sz="4" w:space="0"/>
              <w:left w:val="single" w:color="000000" w:sz="4" w:space="0"/>
              <w:bottom w:val="single" w:color="000000" w:sz="4" w:space="0"/>
              <w:right w:val="nil"/>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十四五背景下，民航二所的整体发展战略和发展方向、目标是什么？对全所数字化提出了哪些规划和要求？对标哪家公司或研究所？</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战略规划：以示范区建设和运营为基础，围绕科技发展和产业双中心发展目标</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数字化转型时间节点：2025年初步转型，2035年全面实现智慧民航二所</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3）</w:t>
            </w:r>
            <w:r>
              <w:rPr>
                <w:rFonts w:cs="Times New Roman"/>
                <w:color w:val="000000"/>
                <w:kern w:val="0"/>
                <w:sz w:val="21"/>
                <w:szCs w:val="21"/>
                <w:lang w:bidi="ar"/>
              </w:rPr>
              <w:t>对标：无完整业务对标对象，部分业务数字化转型可对标航信、中国电科28所、中检、华为等</w:t>
            </w:r>
            <w:r>
              <w:rPr>
                <w:rFonts w:hint="eastAsia" w:cs="Times New Roman"/>
                <w:color w:val="000000"/>
                <w:kern w:val="0"/>
                <w:sz w:val="21"/>
                <w:szCs w:val="21"/>
                <w:lang w:bidi="ar"/>
              </w:rPr>
              <w:t>。</w:t>
            </w:r>
          </w:p>
        </w:tc>
      </w:tr>
      <w:tr>
        <w:trPr>
          <w:trHeight w:val="812"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nil"/>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当前民航二所及其下属单位有哪些业务板块？各业务板块之间如何协同？各业务的发展方向与目标？</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各板块都面向民航四大类型客户群体，各板块协同源于技术创新、科研成果转化、产品推广。</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实际协同度不够，缺乏机制牵引</w:t>
            </w:r>
            <w:r>
              <w:rPr>
                <w:rFonts w:hint="eastAsia" w:cs="Times New Roman"/>
                <w:color w:val="000000"/>
                <w:kern w:val="0"/>
                <w:sz w:val="21"/>
                <w:szCs w:val="21"/>
                <w:lang w:bidi="ar"/>
              </w:rPr>
              <w:t>。</w:t>
            </w:r>
          </w:p>
        </w:tc>
      </w:tr>
      <w:tr>
        <w:trPr>
          <w:trHeight w:val="788"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nil"/>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3</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为了实现二所战略目标，你认为目前公司的主要竞争力是什么？面临的主要挑战/业务难点是什么？针对这些挑战，你认为哪些可以通过信息化、数字化手段解决？</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自身竞争力：65年积累，对行业足够了解，民航局局属企业资源和资质优势</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挑战：面临存量市场饱和，增量市场有华为、腾讯、其他高校和科研院所等新进入者竞争</w:t>
            </w:r>
            <w:r>
              <w:rPr>
                <w:rFonts w:hint="eastAsia" w:cs="Times New Roman"/>
                <w:color w:val="000000"/>
                <w:kern w:val="0"/>
                <w:sz w:val="21"/>
                <w:szCs w:val="21"/>
                <w:lang w:bidi="ar"/>
              </w:rPr>
              <w:t>。</w:t>
            </w:r>
          </w:p>
        </w:tc>
      </w:tr>
      <w:tr>
        <w:trPr>
          <w:trHeight w:val="823"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nil"/>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4</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你认为二所当前生产运营中，哪些方面迫切需要通过数字化转型来改善和提升（建设和投入的重点）？</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人-财-物协同：人才、市场资源、实验室、科研资源、科研成果的协同</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科研管理效率和科研成果转化率、生产制造效率、工程交付和运维效率、检测服务效率、采购效率有提升空间</w:t>
            </w:r>
            <w:r>
              <w:rPr>
                <w:rFonts w:hint="eastAsia" w:cs="Times New Roman"/>
                <w:color w:val="000000"/>
                <w:kern w:val="0"/>
                <w:sz w:val="21"/>
                <w:szCs w:val="21"/>
                <w:lang w:bidi="ar"/>
              </w:rPr>
              <w:t>。</w:t>
            </w:r>
          </w:p>
        </w:tc>
      </w:tr>
      <w:tr>
        <w:trPr>
          <w:trHeight w:val="487"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nil"/>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5</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你认为同行业中，有哪些成功的案例使用了新数字化技术可以供二所借鉴？</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cs="Times New Roman"/>
                <w:color w:val="000000"/>
                <w:kern w:val="0"/>
                <w:sz w:val="21"/>
                <w:szCs w:val="21"/>
                <w:lang w:bidi="ar"/>
              </w:rPr>
              <w:t>华为IPD和知识管理、商飞研发仿真等</w:t>
            </w:r>
            <w:r>
              <w:rPr>
                <w:rFonts w:hint="eastAsia" w:cs="Times New Roman"/>
                <w:color w:val="000000"/>
                <w:kern w:val="0"/>
                <w:sz w:val="21"/>
                <w:szCs w:val="21"/>
                <w:lang w:bidi="ar"/>
              </w:rPr>
              <w:t>。</w:t>
            </w:r>
          </w:p>
        </w:tc>
      </w:tr>
      <w:tr>
        <w:trPr>
          <w:trHeight w:val="775" w:hRule="atLeast"/>
        </w:trPr>
        <w:tc>
          <w:tcPr>
            <w:tcW w:w="1191" w:type="dxa"/>
            <w:vMerge w:val="continue"/>
            <w:tcBorders>
              <w:top w:val="single" w:color="000000" w:sz="4" w:space="0"/>
              <w:left w:val="single" w:color="000000" w:sz="8" w:space="0"/>
              <w:bottom w:val="single" w:color="auto"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auto" w:sz="4" w:space="0"/>
              <w:right w:val="nil"/>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6</w:t>
            </w:r>
          </w:p>
        </w:tc>
        <w:tc>
          <w:tcPr>
            <w:tcW w:w="4932" w:type="dxa"/>
            <w:tcBorders>
              <w:top w:val="single" w:color="000000" w:sz="4" w:space="0"/>
              <w:left w:val="single" w:color="000000" w:sz="4" w:space="0"/>
              <w:bottom w:val="single" w:color="auto"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针对集团的数字化管控，你期望实现哪些具体的管理效能提升？</w:t>
            </w:r>
          </w:p>
        </w:tc>
        <w:tc>
          <w:tcPr>
            <w:tcW w:w="7370" w:type="dxa"/>
            <w:tcBorders>
              <w:top w:val="single" w:color="000000" w:sz="4" w:space="0"/>
              <w:left w:val="single" w:color="000000" w:sz="4" w:space="0"/>
              <w:bottom w:val="single" w:color="auto"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目前上下对集团管控内容认识不一致，管控边界不清晰</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希望实现集团层面人才、财务、资产、IT平台和数据的赋能，降低各业务单位的分散投入</w:t>
            </w:r>
            <w:r>
              <w:rPr>
                <w:rFonts w:hint="eastAsia" w:cs="Times New Roman"/>
                <w:color w:val="000000"/>
                <w:kern w:val="0"/>
                <w:sz w:val="21"/>
                <w:szCs w:val="21"/>
                <w:lang w:bidi="ar"/>
              </w:rPr>
              <w:t>。</w:t>
            </w:r>
          </w:p>
        </w:tc>
      </w:tr>
      <w:tr>
        <w:trPr>
          <w:trHeight w:val="90" w:hRule="atLeast"/>
        </w:trPr>
        <w:tc>
          <w:tcPr>
            <w:tcW w:w="1191"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业务、流程与组织现状</w:t>
            </w:r>
          </w:p>
        </w:tc>
        <w:tc>
          <w:tcPr>
            <w:tcW w:w="449" w:type="dxa"/>
            <w:tcBorders>
              <w:top w:val="single" w:color="auto" w:sz="4" w:space="0"/>
              <w:left w:val="single" w:color="auto"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7</w:t>
            </w:r>
          </w:p>
        </w:tc>
        <w:tc>
          <w:tcPr>
            <w:tcW w:w="4932" w:type="dxa"/>
            <w:tcBorders>
              <w:top w:val="single" w:color="auto"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请介绍你所负责业务模块的业务流程，及各业务流程的关键作业节点。主要存在什么问题？</w:t>
            </w:r>
          </w:p>
        </w:tc>
        <w:tc>
          <w:tcPr>
            <w:tcW w:w="7370" w:type="dxa"/>
            <w:tcBorders>
              <w:top w:val="single" w:color="auto" w:sz="4" w:space="0"/>
              <w:left w:val="single" w:color="000000" w:sz="4" w:space="0"/>
              <w:bottom w:val="single" w:color="000000" w:sz="4" w:space="0"/>
              <w:right w:val="single" w:color="auto"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业务单位：关键业务流程是市场、科研（技术和产品）、生产（部分单位有）、工程、检验检测服务、运营</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职能部门：更多是基础职能（人事、采购、会计等职能）</w:t>
            </w:r>
            <w:r>
              <w:rPr>
                <w:rFonts w:hint="eastAsia" w:cs="Times New Roman"/>
                <w:color w:val="000000"/>
                <w:kern w:val="0"/>
                <w:sz w:val="21"/>
                <w:szCs w:val="21"/>
                <w:lang w:bidi="ar"/>
              </w:rPr>
              <w:t>。</w:t>
            </w:r>
          </w:p>
        </w:tc>
      </w:tr>
      <w:tr>
        <w:trPr>
          <w:trHeight w:val="841" w:hRule="atLeast"/>
        </w:trPr>
        <w:tc>
          <w:tcPr>
            <w:tcW w:w="1191"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auto"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8</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目前如何开展跨部门/单位的协同对齐？效率如何，会关注哪些数据，及时性、准确性、便利性怎么样？</w:t>
            </w:r>
          </w:p>
        </w:tc>
        <w:tc>
          <w:tcPr>
            <w:tcW w:w="7370" w:type="dxa"/>
            <w:tcBorders>
              <w:top w:val="single" w:color="000000" w:sz="4" w:space="0"/>
              <w:left w:val="single" w:color="000000" w:sz="4" w:space="0"/>
              <w:bottom w:val="single" w:color="000000" w:sz="4" w:space="0"/>
              <w:right w:val="single" w:color="auto"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不太了解彼此部门工作，跨部门协同较难，手工搜集资料和数据，效率低，数据准确性</w:t>
            </w:r>
            <w:r>
              <w:rPr>
                <w:rFonts w:hint="eastAsia" w:cs="Times New Roman"/>
                <w:color w:val="000000"/>
                <w:kern w:val="0"/>
                <w:sz w:val="21"/>
                <w:szCs w:val="21"/>
                <w:lang w:bidi="ar"/>
              </w:rPr>
              <w:t>仍有提高空间。</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各业务单位协同，缺乏合理的分配激励机制，影响内驱</w:t>
            </w:r>
            <w:r>
              <w:rPr>
                <w:rFonts w:hint="eastAsia" w:cs="Times New Roman"/>
                <w:color w:val="000000"/>
                <w:kern w:val="0"/>
                <w:sz w:val="21"/>
                <w:szCs w:val="21"/>
                <w:lang w:bidi="ar"/>
              </w:rPr>
              <w:t>。</w:t>
            </w:r>
          </w:p>
        </w:tc>
      </w:tr>
      <w:tr>
        <w:trPr>
          <w:trHeight w:val="805" w:hRule="atLeast"/>
        </w:trPr>
        <w:tc>
          <w:tcPr>
            <w:tcW w:w="1191"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auto"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9</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你所负责的业务中，哪些业务流程或环节最急需数字化优化的？</w:t>
            </w:r>
          </w:p>
        </w:tc>
        <w:tc>
          <w:tcPr>
            <w:tcW w:w="7370" w:type="dxa"/>
            <w:tcBorders>
              <w:top w:val="single" w:color="000000" w:sz="4" w:space="0"/>
              <w:left w:val="single" w:color="000000" w:sz="4" w:space="0"/>
              <w:bottom w:val="single" w:color="000000" w:sz="4" w:space="0"/>
              <w:right w:val="single" w:color="auto"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对网络支持、移动在线办公诉求很强烈</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对业务实现数字化在线协同有诉求（电子签章、合同审批、运维）</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3）</w:t>
            </w:r>
            <w:r>
              <w:rPr>
                <w:rFonts w:cs="Times New Roman"/>
                <w:color w:val="000000"/>
                <w:kern w:val="0"/>
                <w:sz w:val="21"/>
                <w:szCs w:val="21"/>
                <w:lang w:bidi="ar"/>
              </w:rPr>
              <w:t>部分业务实现智能化（报销、部分业务流程审批等）</w:t>
            </w:r>
            <w:r>
              <w:rPr>
                <w:rFonts w:hint="eastAsia" w:cs="Times New Roman"/>
                <w:color w:val="000000"/>
                <w:kern w:val="0"/>
                <w:sz w:val="21"/>
                <w:szCs w:val="21"/>
                <w:lang w:bidi="ar"/>
              </w:rPr>
              <w:t>。</w:t>
            </w:r>
          </w:p>
        </w:tc>
      </w:tr>
      <w:tr>
        <w:trPr>
          <w:trHeight w:val="516" w:hRule="atLeast"/>
        </w:trPr>
        <w:tc>
          <w:tcPr>
            <w:tcW w:w="1191"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auto"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10</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周期性（如每月/每季度？）对外报的数据有哪些？</w:t>
            </w:r>
          </w:p>
        </w:tc>
        <w:tc>
          <w:tcPr>
            <w:tcW w:w="7370" w:type="dxa"/>
            <w:tcBorders>
              <w:top w:val="single" w:color="000000" w:sz="4" w:space="0"/>
              <w:left w:val="single" w:color="000000" w:sz="4" w:space="0"/>
              <w:bottom w:val="single" w:color="000000" w:sz="4" w:space="0"/>
              <w:right w:val="single" w:color="auto"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cs="Times New Roman"/>
                <w:color w:val="000000"/>
                <w:kern w:val="0"/>
                <w:sz w:val="21"/>
                <w:szCs w:val="21"/>
                <w:lang w:bidi="ar"/>
              </w:rPr>
              <w:t>各部门均有，</w:t>
            </w:r>
            <w:r>
              <w:rPr>
                <w:rFonts w:hint="eastAsia" w:cs="Times New Roman"/>
                <w:color w:val="000000"/>
                <w:kern w:val="0"/>
                <w:sz w:val="21"/>
                <w:szCs w:val="21"/>
                <w:lang w:bidi="ar"/>
              </w:rPr>
              <w:t>涉及</w:t>
            </w:r>
            <w:r>
              <w:rPr>
                <w:rFonts w:cs="Times New Roman"/>
                <w:color w:val="000000"/>
                <w:kern w:val="0"/>
                <w:sz w:val="21"/>
                <w:szCs w:val="21"/>
                <w:lang w:bidi="ar"/>
              </w:rPr>
              <w:t>人员、财务、经营业绩、科研成果进展、任务进展等数据。</w:t>
            </w:r>
          </w:p>
        </w:tc>
      </w:tr>
      <w:tr>
        <w:trPr>
          <w:trHeight w:val="1297" w:hRule="atLeast"/>
        </w:trPr>
        <w:tc>
          <w:tcPr>
            <w:tcW w:w="1191"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auto" w:sz="4" w:space="0"/>
              <w:bottom w:val="single" w:color="auto"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11</w:t>
            </w:r>
          </w:p>
        </w:tc>
        <w:tc>
          <w:tcPr>
            <w:tcW w:w="4932" w:type="dxa"/>
            <w:tcBorders>
              <w:top w:val="single" w:color="000000" w:sz="4" w:space="0"/>
              <w:left w:val="single" w:color="000000" w:sz="4" w:space="0"/>
              <w:bottom w:val="single" w:color="auto"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公司现有业务的管理流程，包括对外业务及内部管理流程（资产管理、采购管理、风险管理、项目投资、财务管理、工程管理、人力管理、党务管理、招商管理、档案管理、会务管理、食堂管理、宿舍管理），及各业务流程的关键作业节点。主要存在什么问题？</w:t>
            </w:r>
          </w:p>
        </w:tc>
        <w:tc>
          <w:tcPr>
            <w:tcW w:w="7370" w:type="dxa"/>
            <w:tcBorders>
              <w:top w:val="single" w:color="000000" w:sz="4" w:space="0"/>
              <w:left w:val="single" w:color="000000"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各业务单位制定自己的流程，流程断点多，缺乏端到端的流程定义、流程责任主体</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各流程更多侧重“本位立场”规范要求，缺乏市场导向、客户导向的统一牵引</w:t>
            </w:r>
            <w:r>
              <w:rPr>
                <w:rFonts w:hint="eastAsia" w:cs="Times New Roman"/>
                <w:color w:val="000000"/>
                <w:kern w:val="0"/>
                <w:sz w:val="21"/>
                <w:szCs w:val="21"/>
                <w:lang w:bidi="ar"/>
              </w:rPr>
              <w:t>。</w:t>
            </w:r>
          </w:p>
        </w:tc>
      </w:tr>
      <w:tr>
        <w:trPr>
          <w:trHeight w:val="337" w:hRule="atLeast"/>
        </w:trPr>
        <w:tc>
          <w:tcPr>
            <w:tcW w:w="1191" w:type="dxa"/>
            <w:vMerge w:val="restart"/>
            <w:tcBorders>
              <w:top w:val="single" w:color="000000" w:sz="4" w:space="0"/>
              <w:left w:val="single" w:color="000000" w:sz="8"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信息化、数字化现状</w:t>
            </w: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12</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当前公司有哪些IT信息系统，主要覆盖哪些功能？</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行政办公、人事、财务、客户管理、合同流程、工程管理等基础功能</w:t>
            </w:r>
            <w:r>
              <w:rPr>
                <w:rFonts w:hint="eastAsia" w:cs="Times New Roman"/>
                <w:color w:val="000000"/>
                <w:kern w:val="0"/>
                <w:sz w:val="21"/>
                <w:szCs w:val="21"/>
                <w:lang w:eastAsia="zh-CN" w:bidi="ar"/>
              </w:rPr>
              <w:t>。</w:t>
            </w:r>
          </w:p>
        </w:tc>
      </w:tr>
      <w:tr>
        <w:trPr>
          <w:trHeight w:val="595"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13</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hint="eastAsia" w:eastAsia="宋体" w:cs="Times New Roman"/>
                <w:color w:val="000000"/>
                <w:sz w:val="21"/>
                <w:szCs w:val="21"/>
                <w:lang w:eastAsia="zh-CN"/>
              </w:rPr>
            </w:pPr>
            <w:r>
              <w:rPr>
                <w:rFonts w:cs="Times New Roman"/>
                <w:color w:val="000000"/>
                <w:kern w:val="0"/>
                <w:sz w:val="21"/>
                <w:szCs w:val="21"/>
                <w:lang w:bidi="ar"/>
              </w:rPr>
              <w:t>对目前信息化系统现状是否满意，最</w:t>
            </w:r>
            <w:r>
              <w:rPr>
                <w:rFonts w:hint="eastAsia" w:cs="Times New Roman"/>
                <w:color w:val="000000"/>
                <w:kern w:val="0"/>
                <w:sz w:val="21"/>
                <w:szCs w:val="21"/>
                <w:lang w:bidi="ar"/>
              </w:rPr>
              <w:t>需要</w:t>
            </w:r>
            <w:r>
              <w:rPr>
                <w:rFonts w:cs="Times New Roman"/>
                <w:color w:val="000000"/>
                <w:kern w:val="0"/>
                <w:sz w:val="21"/>
                <w:szCs w:val="21"/>
                <w:lang w:bidi="ar"/>
              </w:rPr>
              <w:t>改进的是哪些方面</w:t>
            </w:r>
            <w:r>
              <w:rPr>
                <w:rFonts w:hint="eastAsia" w:cs="Times New Roman"/>
                <w:color w:val="000000"/>
                <w:kern w:val="0"/>
                <w:sz w:val="21"/>
                <w:szCs w:val="21"/>
                <w:lang w:eastAsia="zh-CN" w:bidi="ar"/>
              </w:rPr>
              <w:t>？</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烟囱式建设，数据孤岛，无法满足更多的功能要求和数据集成需求，需要统一顶层设计</w:t>
            </w:r>
            <w:r>
              <w:rPr>
                <w:rFonts w:hint="eastAsia" w:cs="Times New Roman"/>
                <w:color w:val="000000"/>
                <w:kern w:val="0"/>
                <w:sz w:val="21"/>
                <w:szCs w:val="21"/>
                <w:lang w:eastAsia="zh-CN" w:bidi="ar"/>
              </w:rPr>
              <w:t>。</w:t>
            </w:r>
          </w:p>
        </w:tc>
      </w:tr>
      <w:tr>
        <w:trPr>
          <w:trHeight w:val="665"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14</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总部各部门、指挥部、直属各单位、所属各企业的IT组织介绍——编制、职能、责权、管理机制？</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有各业务单位职能，存在职能交叉和缺失，需要根据战略规划、数字化转型的要求、业务流程要求，优化组织职能和管控模式、权责利分配</w:t>
            </w:r>
            <w:r>
              <w:rPr>
                <w:rFonts w:hint="eastAsia" w:cs="Times New Roman"/>
                <w:color w:val="000000"/>
                <w:kern w:val="0"/>
                <w:sz w:val="21"/>
                <w:szCs w:val="21"/>
                <w:lang w:eastAsia="zh-CN" w:bidi="ar"/>
              </w:rPr>
              <w:t>。</w:t>
            </w:r>
          </w:p>
        </w:tc>
      </w:tr>
      <w:tr>
        <w:trPr>
          <w:trHeight w:val="915"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15</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目前民航二所在信息化建设、数字化转型过程中，采取了哪些举措？取得了哪些成绩？</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成立了数字化转型领导工作组和专项组，进行了初步的探索，从流程梳理、外部走访学习、内部数字化转型实践分享。</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对转型必要性和意义形成了广泛认识，但是还缺乏方法和足够的专业团队</w:t>
            </w:r>
            <w:r>
              <w:rPr>
                <w:rFonts w:hint="eastAsia" w:cs="Times New Roman"/>
                <w:color w:val="000000"/>
                <w:kern w:val="0"/>
                <w:sz w:val="21"/>
                <w:szCs w:val="21"/>
                <w:lang w:eastAsia="zh-CN" w:bidi="ar"/>
              </w:rPr>
              <w:t>。</w:t>
            </w:r>
          </w:p>
        </w:tc>
      </w:tr>
      <w:tr>
        <w:trPr>
          <w:trHeight w:val="553"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16</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对目前信息化系统现状是否满意，最需要改进的是哪些方面？</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kern w:val="0"/>
                <w:sz w:val="21"/>
                <w:szCs w:val="21"/>
                <w:lang w:bidi="ar"/>
              </w:rPr>
            </w:pPr>
            <w:r>
              <w:rPr>
                <w:rFonts w:hint="eastAsia" w:cs="Times New Roman"/>
                <w:color w:val="000000"/>
                <w:kern w:val="0"/>
                <w:sz w:val="21"/>
                <w:szCs w:val="21"/>
                <w:lang w:bidi="ar"/>
              </w:rPr>
              <w:t>当前还是孤岛单个系统，信息化体验不够好。整体对未来示范区的规划有更多期望。</w:t>
            </w:r>
          </w:p>
        </w:tc>
      </w:tr>
      <w:tr>
        <w:trPr>
          <w:trHeight w:val="1033"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17</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和其他部门/外部单位在数据共享方面已开展了哪些工作？还有哪些需要改进的地方？</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1）</w:t>
            </w:r>
            <w:r>
              <w:rPr>
                <w:rFonts w:cs="Times New Roman"/>
                <w:color w:val="000000"/>
                <w:kern w:val="0"/>
                <w:sz w:val="21"/>
                <w:szCs w:val="21"/>
                <w:lang w:bidi="ar"/>
              </w:rPr>
              <w:t>外部数据共享较少：对外提供业务有数据链接和数据沉淀机会，之前没有这方面规划和动作</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对内数据共享较少：因为配套数据缺信息化、网络无法</w:t>
            </w:r>
            <w:r>
              <w:rPr>
                <w:rFonts w:hint="eastAsia" w:cs="Times New Roman"/>
                <w:color w:val="000000"/>
                <w:kern w:val="0"/>
                <w:sz w:val="21"/>
                <w:szCs w:val="21"/>
                <w:lang w:bidi="ar"/>
              </w:rPr>
              <w:t>连接</w:t>
            </w:r>
            <w:r>
              <w:rPr>
                <w:rFonts w:cs="Times New Roman"/>
                <w:color w:val="000000"/>
                <w:kern w:val="0"/>
                <w:sz w:val="21"/>
                <w:szCs w:val="21"/>
                <w:lang w:bidi="ar"/>
              </w:rPr>
              <w:t>、数据接口不一致</w:t>
            </w:r>
            <w:r>
              <w:rPr>
                <w:rFonts w:hint="eastAsia" w:cs="Times New Roman"/>
                <w:color w:val="000000"/>
                <w:kern w:val="0"/>
                <w:sz w:val="21"/>
                <w:szCs w:val="21"/>
                <w:lang w:bidi="ar"/>
              </w:rPr>
              <w:t>，或者</w:t>
            </w:r>
            <w:r>
              <w:rPr>
                <w:rFonts w:cs="Times New Roman"/>
                <w:color w:val="000000"/>
                <w:kern w:val="0"/>
                <w:sz w:val="21"/>
                <w:szCs w:val="21"/>
                <w:lang w:bidi="ar"/>
              </w:rPr>
              <w:t>没有专人做二次定制开发，导致数据共享较少</w:t>
            </w:r>
            <w:r>
              <w:rPr>
                <w:rFonts w:hint="eastAsia" w:cs="Times New Roman"/>
                <w:color w:val="000000"/>
                <w:kern w:val="0"/>
                <w:sz w:val="21"/>
                <w:szCs w:val="21"/>
                <w:lang w:eastAsia="zh-CN" w:bidi="ar"/>
              </w:rPr>
              <w:t>。</w:t>
            </w:r>
          </w:p>
        </w:tc>
      </w:tr>
      <w:tr>
        <w:trPr>
          <w:trHeight w:val="568"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18</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现有数据资源状况如何，主要数据内容有哪些？</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cs="Times New Roman"/>
                <w:color w:val="000000"/>
                <w:kern w:val="0"/>
                <w:sz w:val="21"/>
                <w:szCs w:val="21"/>
                <w:lang w:bidi="ar"/>
              </w:rPr>
              <w:t>数据主要是在线下纸质文档。线上数据较少主要是已信息化的客户基本信息、员工基本信息、财务数据、采购数据等</w:t>
            </w:r>
            <w:r>
              <w:rPr>
                <w:rFonts w:hint="eastAsia" w:cs="Times New Roman"/>
                <w:color w:val="000000"/>
                <w:kern w:val="0"/>
                <w:sz w:val="21"/>
                <w:szCs w:val="21"/>
                <w:lang w:eastAsia="zh-CN" w:bidi="ar"/>
              </w:rPr>
              <w:t>。</w:t>
            </w:r>
          </w:p>
        </w:tc>
      </w:tr>
      <w:tr>
        <w:trPr>
          <w:trHeight w:val="585" w:hRule="atLeast"/>
        </w:trPr>
        <w:tc>
          <w:tcPr>
            <w:tcW w:w="1191" w:type="dxa"/>
            <w:vMerge w:val="continue"/>
            <w:tcBorders>
              <w:top w:val="single" w:color="000000" w:sz="4" w:space="0"/>
              <w:left w:val="single" w:color="000000" w:sz="8" w:space="0"/>
              <w:bottom w:val="single" w:color="000000"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19</w:t>
            </w:r>
          </w:p>
        </w:tc>
        <w:tc>
          <w:tcPr>
            <w:tcW w:w="493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数据共享、统计、分析相关报表或指标有哪些？</w:t>
            </w:r>
          </w:p>
        </w:tc>
        <w:tc>
          <w:tcPr>
            <w:tcW w:w="737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cs="Times New Roman"/>
                <w:color w:val="000000"/>
                <w:kern w:val="0"/>
                <w:sz w:val="21"/>
                <w:szCs w:val="21"/>
                <w:lang w:bidi="ar"/>
              </w:rPr>
              <w:t>数据呈现主要是在年度预算、年度规划和总结、日常工作总结和汇报，较为分散。</w:t>
            </w:r>
          </w:p>
        </w:tc>
      </w:tr>
      <w:tr>
        <w:trPr>
          <w:trHeight w:val="1131" w:hRule="atLeast"/>
        </w:trPr>
        <w:tc>
          <w:tcPr>
            <w:tcW w:w="1191" w:type="dxa"/>
            <w:vMerge w:val="continue"/>
            <w:tcBorders>
              <w:top w:val="single" w:color="000000" w:sz="4" w:space="0"/>
              <w:left w:val="single" w:color="000000" w:sz="8" w:space="0"/>
              <w:bottom w:val="single" w:color="auto" w:sz="4" w:space="0"/>
              <w:right w:val="single" w:color="000000"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000000" w:sz="4" w:space="0"/>
              <w:left w:val="single" w:color="000000" w:sz="4" w:space="0"/>
              <w:bottom w:val="single" w:color="auto" w:sz="4" w:space="0"/>
              <w:right w:val="single" w:color="000000"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20</w:t>
            </w:r>
          </w:p>
        </w:tc>
        <w:tc>
          <w:tcPr>
            <w:tcW w:w="4932" w:type="dxa"/>
            <w:tcBorders>
              <w:top w:val="single" w:color="000000" w:sz="4" w:space="0"/>
              <w:left w:val="single" w:color="000000" w:sz="4" w:space="0"/>
              <w:bottom w:val="single" w:color="auto" w:sz="4" w:space="0"/>
              <w:right w:val="single" w:color="000000"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来自客户、渠道、供应商的信息化数字化的诉求有哪些？</w:t>
            </w:r>
          </w:p>
        </w:tc>
        <w:tc>
          <w:tcPr>
            <w:tcW w:w="7370" w:type="dxa"/>
            <w:tcBorders>
              <w:top w:val="single" w:color="000000" w:sz="4" w:space="0"/>
              <w:left w:val="single" w:color="000000" w:sz="4" w:space="0"/>
              <w:bottom w:val="single" w:color="auto" w:sz="4" w:space="0"/>
              <w:right w:val="single" w:color="000000"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客户需要快速解决需求，希望及时了解工程项目进展信息、希望客服及时反馈问题解决进展和情况</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客户希望快速获得检验检测全面信息和审定结果</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3）</w:t>
            </w:r>
            <w:r>
              <w:rPr>
                <w:rFonts w:cs="Times New Roman"/>
                <w:color w:val="000000"/>
                <w:kern w:val="0"/>
                <w:sz w:val="21"/>
                <w:szCs w:val="21"/>
                <w:lang w:bidi="ar"/>
              </w:rPr>
              <w:t>供应商希望快速了解采购需求和采购执行进展</w:t>
            </w:r>
            <w:r>
              <w:rPr>
                <w:rFonts w:hint="eastAsia" w:cs="Times New Roman"/>
                <w:color w:val="000000"/>
                <w:kern w:val="0"/>
                <w:sz w:val="21"/>
                <w:szCs w:val="21"/>
                <w:lang w:eastAsia="zh-CN" w:bidi="ar"/>
              </w:rPr>
              <w:t>。</w:t>
            </w:r>
          </w:p>
        </w:tc>
      </w:tr>
      <w:tr>
        <w:trPr>
          <w:trHeight w:val="1131" w:hRule="atLeast"/>
        </w:trPr>
        <w:tc>
          <w:tcPr>
            <w:tcW w:w="1191" w:type="dxa"/>
            <w:vMerge w:val="restart"/>
            <w:tcBorders>
              <w:top w:val="single" w:color="auto" w:sz="4" w:space="0"/>
              <w:left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需求与期望</w:t>
            </w: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21</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对民航二所将要建设的数字化平台，你关心的点有哪些？有哪些IT系统推荐？</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数字化平台建设的时间计划、覆盖内容，是否会覆盖到二级单位、三级单位</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是否统一建设、能否一起把配套的需求也解决（业务层面规划、协同部门的流程、组织资源配置、激励机制等）</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3）</w:t>
            </w:r>
            <w:r>
              <w:rPr>
                <w:rFonts w:cs="Times New Roman"/>
                <w:color w:val="000000"/>
                <w:kern w:val="0"/>
                <w:sz w:val="21"/>
                <w:szCs w:val="21"/>
                <w:lang w:bidi="ar"/>
              </w:rPr>
              <w:t>重点关注ERP</w:t>
            </w:r>
            <w:r>
              <w:rPr>
                <w:rFonts w:hint="eastAsia" w:cs="Times New Roman"/>
                <w:color w:val="000000"/>
                <w:kern w:val="0"/>
                <w:sz w:val="21"/>
                <w:szCs w:val="21"/>
                <w:lang w:eastAsia="zh-CN" w:bidi="ar"/>
              </w:rPr>
              <w:t>。</w:t>
            </w:r>
          </w:p>
        </w:tc>
      </w:tr>
      <w:tr>
        <w:trPr>
          <w:trHeight w:val="1131" w:hRule="atLeast"/>
        </w:trPr>
        <w:tc>
          <w:tcPr>
            <w:tcW w:w="1191" w:type="dxa"/>
            <w:vMerge w:val="continue"/>
            <w:tcBorders>
              <w:left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22</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针对民航二所的现实情况，你认为怎么去推进数字化建设更容易落地？可能会遇到哪些阻碍？</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推进落地关键</w:t>
            </w:r>
            <w:r>
              <w:rPr>
                <w:rFonts w:hint="eastAsia" w:cs="Times New Roman"/>
                <w:color w:val="000000"/>
                <w:kern w:val="0"/>
                <w:sz w:val="21"/>
                <w:szCs w:val="21"/>
                <w:lang w:bidi="ar"/>
              </w:rPr>
              <w:t>，</w:t>
            </w:r>
            <w:r>
              <w:rPr>
                <w:rFonts w:cs="Times New Roman"/>
                <w:color w:val="000000"/>
                <w:kern w:val="0"/>
                <w:sz w:val="21"/>
                <w:szCs w:val="21"/>
                <w:lang w:bidi="ar"/>
              </w:rPr>
              <w:t>是一把手工程</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最大障碍：一是缺乏了解业务、懂数字化、有执行魄力的人</w:t>
            </w:r>
            <w:r>
              <w:rPr>
                <w:rFonts w:hint="eastAsia" w:cs="Times New Roman"/>
                <w:color w:val="000000"/>
                <w:kern w:val="0"/>
                <w:sz w:val="21"/>
                <w:szCs w:val="21"/>
                <w:lang w:bidi="ar"/>
              </w:rPr>
              <w:t>；</w:t>
            </w:r>
            <w:r>
              <w:rPr>
                <w:rFonts w:cs="Times New Roman"/>
                <w:color w:val="000000"/>
                <w:kern w:val="0"/>
                <w:sz w:val="21"/>
                <w:szCs w:val="21"/>
                <w:lang w:bidi="ar"/>
              </w:rPr>
              <w:t>二是跨部门协调难，过去实践探索证明需要多年持续投入；需要配套的机制（解决配套流程和能力完善、解决协同和分配、激励机制）</w:t>
            </w:r>
            <w:r>
              <w:rPr>
                <w:rFonts w:hint="eastAsia" w:cs="Times New Roman"/>
                <w:color w:val="000000"/>
                <w:kern w:val="0"/>
                <w:sz w:val="21"/>
                <w:szCs w:val="21"/>
                <w:lang w:eastAsia="zh-CN" w:bidi="ar"/>
              </w:rPr>
              <w:t>。</w:t>
            </w:r>
          </w:p>
        </w:tc>
      </w:tr>
      <w:tr>
        <w:trPr>
          <w:trHeight w:val="1131" w:hRule="atLeast"/>
        </w:trPr>
        <w:tc>
          <w:tcPr>
            <w:tcW w:w="1191" w:type="dxa"/>
            <w:vMerge w:val="continue"/>
            <w:tcBorders>
              <w:left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23</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你认为当前民航二所在业务上和管理上需要借助数字化手段重点突破的核心问题有哪些？哪些数字化能力建设较为迫切？（云、网、数、用几个层面，功能应用或部门/单位的技术支撑需求较为迫切的）</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cs="Times New Roman"/>
                <w:color w:val="000000"/>
                <w:kern w:val="0"/>
                <w:sz w:val="21"/>
                <w:szCs w:val="21"/>
                <w:lang w:bidi="ar"/>
              </w:rPr>
            </w:pPr>
            <w:r>
              <w:rPr>
                <w:rFonts w:cs="Times New Roman"/>
                <w:color w:val="000000"/>
                <w:kern w:val="0"/>
                <w:sz w:val="21"/>
                <w:szCs w:val="21"/>
                <w:lang w:bidi="ar"/>
              </w:rPr>
              <w:t>核心诉求</w:t>
            </w:r>
            <w:r>
              <w:rPr>
                <w:rFonts w:hint="eastAsia" w:cs="Times New Roman"/>
                <w:color w:val="000000"/>
                <w:kern w:val="0"/>
                <w:sz w:val="21"/>
                <w:szCs w:val="21"/>
                <w:lang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多基地办公网络互通、能移动在线办公，为数字化实施和应用提供基础保障</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打通人力资源、财务、采购等数据，共享市场动向</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3）</w:t>
            </w:r>
            <w:r>
              <w:rPr>
                <w:rFonts w:cs="Times New Roman"/>
                <w:color w:val="000000"/>
                <w:kern w:val="0"/>
                <w:sz w:val="21"/>
                <w:szCs w:val="21"/>
                <w:lang w:bidi="ar"/>
              </w:rPr>
              <w:t>能电子签章，提高合同流程效率</w:t>
            </w:r>
            <w:r>
              <w:rPr>
                <w:rFonts w:hint="eastAsia" w:cs="Times New Roman"/>
                <w:color w:val="000000"/>
                <w:kern w:val="0"/>
                <w:sz w:val="21"/>
                <w:szCs w:val="21"/>
                <w:lang w:eastAsia="zh-CN" w:bidi="ar"/>
              </w:rPr>
              <w:t>。</w:t>
            </w:r>
          </w:p>
        </w:tc>
      </w:tr>
      <w:tr>
        <w:trPr>
          <w:trHeight w:val="1131" w:hRule="atLeast"/>
        </w:trPr>
        <w:tc>
          <w:tcPr>
            <w:tcW w:w="1191" w:type="dxa"/>
            <w:vMerge w:val="continue"/>
            <w:tcBorders>
              <w:left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24</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目前民航二所在经营管理过程中存在哪些突出的痛点？哪些痛点与信息化和数字化有关？（例如数据资源不共享、信息管理分散……），导致问题的核心根源有哪些？</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无法数据共享，手工收集、协同效率低</w:t>
            </w:r>
            <w:r>
              <w:rPr>
                <w:rFonts w:hint="eastAsia" w:cs="Times New Roman"/>
                <w:color w:val="000000"/>
                <w:kern w:val="0"/>
                <w:sz w:val="21"/>
                <w:szCs w:val="21"/>
                <w:lang w:eastAsia="zh-CN" w:bidi="ar"/>
              </w:rPr>
              <w:t>。</w:t>
            </w:r>
          </w:p>
        </w:tc>
      </w:tr>
      <w:tr>
        <w:trPr>
          <w:trHeight w:val="612" w:hRule="atLeast"/>
        </w:trPr>
        <w:tc>
          <w:tcPr>
            <w:tcW w:w="1191" w:type="dxa"/>
            <w:vMerge w:val="continue"/>
            <w:tcBorders>
              <w:left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25</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当前及未来</w:t>
            </w:r>
            <w:r>
              <w:rPr>
                <w:rFonts w:hint="eastAsia" w:cs="Times New Roman"/>
                <w:color w:val="000000"/>
                <w:kern w:val="0"/>
                <w:sz w:val="21"/>
                <w:szCs w:val="21"/>
                <w:lang w:bidi="ar"/>
              </w:rPr>
              <w:t>可能</w:t>
            </w:r>
            <w:r>
              <w:rPr>
                <w:rFonts w:cs="Times New Roman"/>
                <w:color w:val="000000"/>
                <w:kern w:val="0"/>
                <w:sz w:val="21"/>
                <w:szCs w:val="21"/>
                <w:lang w:bidi="ar"/>
              </w:rPr>
              <w:t>与总部或其他部门、单位有哪些业务协同、数据共享方面的需求？</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人力资源、财务、采购、市场动向等需求</w:t>
            </w:r>
            <w:r>
              <w:rPr>
                <w:rFonts w:hint="eastAsia" w:cs="Times New Roman"/>
                <w:color w:val="000000"/>
                <w:kern w:val="0"/>
                <w:sz w:val="21"/>
                <w:szCs w:val="21"/>
                <w:lang w:eastAsia="zh-CN" w:bidi="ar"/>
              </w:rPr>
              <w:t>。</w:t>
            </w:r>
          </w:p>
        </w:tc>
      </w:tr>
      <w:tr>
        <w:trPr>
          <w:trHeight w:val="651" w:hRule="atLeast"/>
        </w:trPr>
        <w:tc>
          <w:tcPr>
            <w:tcW w:w="1191" w:type="dxa"/>
            <w:vMerge w:val="continue"/>
            <w:tcBorders>
              <w:left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26</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对于你当前所在部门的数字化转型，你有哪些期望和诉求？</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解决关键的问题</w:t>
            </w:r>
            <w:r>
              <w:rPr>
                <w:rFonts w:hint="eastAsia" w:cs="Times New Roman"/>
                <w:color w:val="000000"/>
                <w:kern w:val="0"/>
                <w:sz w:val="21"/>
                <w:szCs w:val="21"/>
                <w:lang w:eastAsia="zh-CN" w:bidi="ar"/>
              </w:rPr>
              <w:t>。</w:t>
            </w:r>
          </w:p>
        </w:tc>
      </w:tr>
      <w:tr>
        <w:trPr>
          <w:trHeight w:val="857" w:hRule="atLeast"/>
        </w:trPr>
        <w:tc>
          <w:tcPr>
            <w:tcW w:w="1191" w:type="dxa"/>
            <w:vMerge w:val="continue"/>
            <w:tcBorders>
              <w:left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27</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公司对运行状况、公司经营情况有哪些数据统计、数据分析、决策支持方面的需求？</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人力资源、财务、合同、市场动向、经营情况和态势、科研进展、项目任务进展等数据和决策支持</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产业情报洞察：行业趋势、新动态、竞争态势</w:t>
            </w:r>
            <w:r>
              <w:rPr>
                <w:rFonts w:hint="eastAsia" w:cs="Times New Roman"/>
                <w:color w:val="000000"/>
                <w:kern w:val="0"/>
                <w:sz w:val="21"/>
                <w:szCs w:val="21"/>
                <w:lang w:eastAsia="zh-CN" w:bidi="ar"/>
              </w:rPr>
              <w:t>。</w:t>
            </w:r>
          </w:p>
        </w:tc>
      </w:tr>
      <w:tr>
        <w:trPr>
          <w:trHeight w:val="1131" w:hRule="atLeast"/>
        </w:trPr>
        <w:tc>
          <w:tcPr>
            <w:tcW w:w="1191" w:type="dxa"/>
            <w:vMerge w:val="continue"/>
            <w:tcBorders>
              <w:left w:val="single" w:color="auto" w:sz="4" w:space="0"/>
              <w:bottom w:val="single" w:color="auto" w:sz="4" w:space="0"/>
              <w:right w:val="single" w:color="auto" w:sz="4" w:space="0"/>
            </w:tcBorders>
            <w:shd w:val="clear" w:color="auto" w:fill="auto"/>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28</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对本次项目有哪些建议和期望？</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关注关键点，对其他关键配套提出要求（不仅仅是上系统，还需要业务、组织、流程的转型）</w:t>
            </w:r>
            <w:r>
              <w:rPr>
                <w:rFonts w:hint="eastAsia" w:cs="Times New Roman"/>
                <w:color w:val="000000"/>
                <w:kern w:val="0"/>
                <w:sz w:val="21"/>
                <w:szCs w:val="21"/>
                <w:lang w:bidi="ar"/>
              </w:rPr>
              <w:t>；</w:t>
            </w:r>
            <w:r>
              <w:rPr>
                <w:rFonts w:cs="Times New Roman"/>
                <w:color w:val="000000"/>
                <w:kern w:val="0"/>
                <w:sz w:val="21"/>
                <w:szCs w:val="21"/>
                <w:lang w:bidi="ar"/>
              </w:rPr>
              <w:t>宜粗不宜细、抓大放小</w:t>
            </w:r>
            <w:r>
              <w:rPr>
                <w:rFonts w:hint="eastAsia" w:cs="Times New Roman"/>
                <w:color w:val="000000"/>
                <w:kern w:val="0"/>
                <w:sz w:val="21"/>
                <w:szCs w:val="21"/>
                <w:lang w:bidi="ar"/>
              </w:rPr>
              <w:t>；</w:t>
            </w:r>
            <w:r>
              <w:rPr>
                <w:rFonts w:cs="Times New Roman"/>
                <w:color w:val="000000"/>
                <w:kern w:val="0"/>
                <w:sz w:val="21"/>
                <w:szCs w:val="21"/>
                <w:lang w:bidi="ar"/>
              </w:rPr>
              <w:t>要能落地</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2）</w:t>
            </w:r>
            <w:r>
              <w:rPr>
                <w:rFonts w:cs="Times New Roman"/>
                <w:color w:val="000000"/>
                <w:kern w:val="0"/>
                <w:sz w:val="21"/>
                <w:szCs w:val="21"/>
                <w:lang w:bidi="ar"/>
              </w:rPr>
              <w:t>要兼顾统筹统建的效率、经济性和公平性</w:t>
            </w:r>
            <w:r>
              <w:rPr>
                <w:rFonts w:hint="eastAsia" w:cs="Times New Roman"/>
                <w:color w:val="000000"/>
                <w:kern w:val="0"/>
                <w:sz w:val="21"/>
                <w:szCs w:val="21"/>
                <w:lang w:bidi="ar"/>
              </w:rPr>
              <w:t>.</w:t>
            </w:r>
            <w:r>
              <w:rPr>
                <w:rFonts w:cs="Times New Roman"/>
                <w:color w:val="000000"/>
                <w:kern w:val="0"/>
                <w:sz w:val="21"/>
                <w:szCs w:val="21"/>
                <w:lang w:bidi="ar"/>
              </w:rPr>
              <w:t>规划要考虑当前技术的可行性、市场现有产品的满足情况，最好用有案例的产品</w:t>
            </w:r>
            <w:r>
              <w:rPr>
                <w:rFonts w:hint="eastAsia" w:cs="Times New Roman"/>
                <w:color w:val="000000"/>
                <w:kern w:val="0"/>
                <w:sz w:val="21"/>
                <w:szCs w:val="21"/>
                <w:lang w:eastAsia="zh-CN" w:bidi="ar"/>
              </w:rPr>
              <w:t>。</w:t>
            </w:r>
          </w:p>
        </w:tc>
      </w:tr>
      <w:tr>
        <w:trPr>
          <w:trHeight w:val="1131" w:hRule="atLeast"/>
        </w:trPr>
        <w:tc>
          <w:tcPr>
            <w:tcW w:w="1191" w:type="dxa"/>
            <w:vMerge w:val="restart"/>
            <w:tcBorders>
              <w:top w:val="single" w:color="auto" w:sz="4" w:space="0"/>
              <w:left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IT管理部门特定问题</w:t>
            </w: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29</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目前在基础设施、技术平台、数据平台、IT系统的建设情况和未来的规划期望？（可在附件表中反馈）</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numPr>
                <w:ilvl w:val="255"/>
                <w:numId w:val="0"/>
              </w:numPr>
              <w:spacing w:line="240" w:lineRule="exact"/>
              <w:jc w:val="left"/>
              <w:textAlignment w:val="center"/>
              <w:rPr>
                <w:rFonts w:hint="eastAsia" w:eastAsia="宋体" w:cs="Times New Roman"/>
                <w:color w:val="000000"/>
                <w:kern w:val="0"/>
                <w:sz w:val="21"/>
                <w:szCs w:val="21"/>
                <w:lang w:eastAsia="zh-CN" w:bidi="ar"/>
              </w:rPr>
            </w:pPr>
            <w:r>
              <w:rPr>
                <w:rFonts w:hint="eastAsia" w:cs="Times New Roman"/>
                <w:color w:val="000000"/>
                <w:kern w:val="0"/>
                <w:sz w:val="21"/>
                <w:szCs w:val="21"/>
                <w:lang w:bidi="ar"/>
              </w:rPr>
              <w:t>1）</w:t>
            </w:r>
            <w:r>
              <w:rPr>
                <w:rFonts w:cs="Times New Roman"/>
                <w:color w:val="000000"/>
                <w:kern w:val="0"/>
                <w:sz w:val="21"/>
                <w:szCs w:val="21"/>
                <w:lang w:bidi="ar"/>
              </w:rPr>
              <w:t>建设：已经在一期规划，正在部署数据中心和云平台</w:t>
            </w:r>
            <w:r>
              <w:rPr>
                <w:rFonts w:hint="eastAsia" w:cs="Times New Roman"/>
                <w:color w:val="000000"/>
                <w:kern w:val="0"/>
                <w:sz w:val="21"/>
                <w:szCs w:val="21"/>
                <w:lang w:eastAsia="zh-CN" w:bidi="ar"/>
              </w:rPr>
              <w:t>。</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2)</w:t>
            </w:r>
            <w:r>
              <w:rPr>
                <w:rFonts w:cs="Times New Roman"/>
                <w:color w:val="000000"/>
                <w:kern w:val="0"/>
                <w:sz w:val="21"/>
                <w:szCs w:val="21"/>
                <w:lang w:bidi="ar"/>
              </w:rPr>
              <w:t>IT组织：计划成立信息化中心，负责基础设施的建设和运营，未来会考虑成立团队进行二次开发。</w:t>
            </w:r>
          </w:p>
          <w:p>
            <w:pPr>
              <w:widowControl/>
              <w:numPr>
                <w:ilvl w:val="255"/>
                <w:numId w:val="0"/>
              </w:numPr>
              <w:spacing w:line="240" w:lineRule="exact"/>
              <w:jc w:val="left"/>
              <w:textAlignment w:val="center"/>
              <w:rPr>
                <w:rFonts w:cs="Times New Roman"/>
                <w:color w:val="000000"/>
                <w:kern w:val="0"/>
                <w:sz w:val="21"/>
                <w:szCs w:val="21"/>
                <w:lang w:bidi="ar"/>
              </w:rPr>
            </w:pPr>
            <w:r>
              <w:rPr>
                <w:rFonts w:hint="eastAsia" w:cs="Times New Roman"/>
                <w:color w:val="000000"/>
                <w:kern w:val="0"/>
                <w:sz w:val="21"/>
                <w:szCs w:val="21"/>
                <w:lang w:bidi="ar"/>
              </w:rPr>
              <w:t>3）</w:t>
            </w:r>
            <w:r>
              <w:rPr>
                <w:rFonts w:cs="Times New Roman"/>
                <w:color w:val="000000"/>
                <w:kern w:val="0"/>
                <w:sz w:val="21"/>
                <w:szCs w:val="21"/>
                <w:lang w:bidi="ar"/>
              </w:rPr>
              <w:t>供应商合作：倾向与头部厂商合作，业务覆盖多、统一架构设计、数据标准统一</w:t>
            </w:r>
            <w:r>
              <w:rPr>
                <w:rFonts w:hint="eastAsia" w:cs="Times New Roman"/>
                <w:color w:val="000000"/>
                <w:kern w:val="0"/>
                <w:sz w:val="21"/>
                <w:szCs w:val="21"/>
                <w:lang w:bidi="ar"/>
              </w:rPr>
              <w:t>且</w:t>
            </w:r>
            <w:r>
              <w:rPr>
                <w:rFonts w:cs="Times New Roman"/>
                <w:color w:val="000000"/>
                <w:kern w:val="0"/>
                <w:sz w:val="21"/>
                <w:szCs w:val="21"/>
                <w:lang w:bidi="ar"/>
              </w:rPr>
              <w:t>集成和维护成本低</w:t>
            </w:r>
            <w:r>
              <w:rPr>
                <w:rFonts w:hint="eastAsia" w:cs="Times New Roman"/>
                <w:color w:val="000000"/>
                <w:kern w:val="0"/>
                <w:sz w:val="21"/>
                <w:szCs w:val="21"/>
                <w:lang w:bidi="ar"/>
              </w:rPr>
              <w:t>且</w:t>
            </w:r>
            <w:r>
              <w:rPr>
                <w:rFonts w:cs="Times New Roman"/>
                <w:color w:val="000000"/>
                <w:kern w:val="0"/>
                <w:sz w:val="21"/>
                <w:szCs w:val="21"/>
                <w:lang w:bidi="ar"/>
              </w:rPr>
              <w:t>协调难度低，持续维护和升级服务有保障</w:t>
            </w:r>
            <w:r>
              <w:rPr>
                <w:rFonts w:hint="eastAsia" w:cs="Times New Roman"/>
                <w:color w:val="000000"/>
                <w:kern w:val="0"/>
                <w:sz w:val="21"/>
                <w:szCs w:val="21"/>
                <w:lang w:eastAsia="zh-CN" w:bidi="ar"/>
              </w:rPr>
              <w:t>。</w:t>
            </w:r>
          </w:p>
        </w:tc>
      </w:tr>
      <w:tr>
        <w:trPr>
          <w:trHeight w:val="751" w:hRule="atLeast"/>
        </w:trPr>
        <w:tc>
          <w:tcPr>
            <w:tcW w:w="1191" w:type="dxa"/>
            <w:vMerge w:val="continue"/>
            <w:tcBorders>
              <w:left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30</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研发：目前研发团队的情况，管理模式和手段，使用到的研发平台和工具有哪些？（可在附件表中反馈）</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各业务单位分布式各自部署的软件和硬件工具</w:t>
            </w:r>
          </w:p>
        </w:tc>
      </w:tr>
      <w:tr>
        <w:trPr>
          <w:trHeight w:val="791" w:hRule="atLeast"/>
        </w:trPr>
        <w:tc>
          <w:tcPr>
            <w:tcW w:w="1191" w:type="dxa"/>
            <w:vMerge w:val="continue"/>
            <w:tcBorders>
              <w:left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31</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运维：目前运维团队的建设情况是怎样的？使用到的平台工具有哪些？（可在附件表中反馈）</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各自业务单位独立建设和运维，有些是软件商运维</w:t>
            </w:r>
            <w:r>
              <w:rPr>
                <w:rFonts w:hint="eastAsia" w:cs="Times New Roman"/>
                <w:color w:val="000000"/>
                <w:kern w:val="0"/>
                <w:sz w:val="21"/>
                <w:szCs w:val="21"/>
                <w:lang w:eastAsia="zh-CN" w:bidi="ar"/>
              </w:rPr>
              <w:t>。</w:t>
            </w:r>
          </w:p>
        </w:tc>
      </w:tr>
      <w:tr>
        <w:trPr>
          <w:trHeight w:val="608" w:hRule="atLeast"/>
        </w:trPr>
        <w:tc>
          <w:tcPr>
            <w:tcW w:w="1191" w:type="dxa"/>
            <w:vMerge w:val="continue"/>
            <w:tcBorders>
              <w:left w:val="single" w:color="auto" w:sz="4" w:space="0"/>
              <w:bottom w:val="single" w:color="auto" w:sz="4" w:space="0"/>
              <w:right w:val="single" w:color="auto" w:sz="4" w:space="0"/>
            </w:tcBorders>
            <w:shd w:val="clear" w:color="auto" w:fill="auto"/>
            <w:vAlign w:val="center"/>
          </w:tcPr>
          <w:p>
            <w:pPr>
              <w:spacing w:line="240" w:lineRule="exact"/>
              <w:ind w:firstLine="422"/>
              <w:jc w:val="center"/>
              <w:rPr>
                <w:rFonts w:cs="Times New Roman"/>
                <w:b/>
                <w:bCs/>
                <w:color w:val="000000"/>
                <w:sz w:val="21"/>
                <w:szCs w:val="21"/>
              </w:rPr>
            </w:pPr>
          </w:p>
        </w:tc>
        <w:tc>
          <w:tcPr>
            <w:tcW w:w="44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center"/>
              <w:textAlignment w:val="center"/>
              <w:rPr>
                <w:rFonts w:cs="Times New Roman"/>
                <w:color w:val="000000"/>
                <w:sz w:val="21"/>
                <w:szCs w:val="21"/>
              </w:rPr>
            </w:pPr>
            <w:r>
              <w:rPr>
                <w:rFonts w:cs="Times New Roman"/>
                <w:color w:val="000000"/>
                <w:kern w:val="0"/>
                <w:sz w:val="21"/>
                <w:szCs w:val="21"/>
                <w:lang w:bidi="ar"/>
              </w:rPr>
              <w:t>32</w:t>
            </w:r>
          </w:p>
        </w:tc>
        <w:tc>
          <w:tcPr>
            <w:tcW w:w="49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cs="Times New Roman"/>
                <w:color w:val="000000"/>
                <w:sz w:val="21"/>
                <w:szCs w:val="21"/>
              </w:rPr>
            </w:pPr>
            <w:r>
              <w:rPr>
                <w:rFonts w:cs="Times New Roman"/>
                <w:color w:val="000000"/>
                <w:kern w:val="0"/>
                <w:sz w:val="21"/>
                <w:szCs w:val="21"/>
                <w:lang w:bidi="ar"/>
              </w:rPr>
              <w:t>行业：</w:t>
            </w:r>
            <w:r>
              <w:rPr>
                <w:rFonts w:hint="eastAsia" w:cs="Times New Roman"/>
                <w:color w:val="000000"/>
                <w:kern w:val="0"/>
                <w:sz w:val="21"/>
                <w:szCs w:val="21"/>
                <w:lang w:bidi="ar"/>
              </w:rPr>
              <w:t>整个行业的</w:t>
            </w:r>
            <w:r>
              <w:rPr>
                <w:rFonts w:cs="Times New Roman"/>
                <w:color w:val="000000"/>
                <w:kern w:val="0"/>
                <w:sz w:val="21"/>
                <w:szCs w:val="21"/>
                <w:lang w:bidi="ar"/>
              </w:rPr>
              <w:t>数字化建设标杆推荐？</w:t>
            </w:r>
          </w:p>
        </w:tc>
        <w:tc>
          <w:tcPr>
            <w:tcW w:w="73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exact"/>
              <w:ind w:firstLine="0" w:firstLineChars="0"/>
              <w:jc w:val="left"/>
              <w:textAlignment w:val="center"/>
              <w:rPr>
                <w:rFonts w:hint="eastAsia" w:eastAsia="宋体" w:cs="Times New Roman"/>
                <w:color w:val="000000"/>
                <w:kern w:val="0"/>
                <w:sz w:val="21"/>
                <w:szCs w:val="21"/>
                <w:lang w:eastAsia="zh-CN" w:bidi="ar"/>
              </w:rPr>
            </w:pPr>
            <w:r>
              <w:rPr>
                <w:rFonts w:cs="Times New Roman"/>
                <w:color w:val="000000"/>
                <w:kern w:val="0"/>
                <w:sz w:val="21"/>
                <w:szCs w:val="21"/>
                <w:lang w:bidi="ar"/>
              </w:rPr>
              <w:t>华为（访谈中大多表示没有了解过外部情况，没有特别的标杆推荐）</w:t>
            </w:r>
            <w:r>
              <w:rPr>
                <w:rFonts w:hint="eastAsia" w:cs="Times New Roman"/>
                <w:color w:val="000000"/>
                <w:kern w:val="0"/>
                <w:sz w:val="21"/>
                <w:szCs w:val="21"/>
                <w:lang w:eastAsia="zh-CN" w:bidi="ar"/>
              </w:rPr>
              <w:t>。</w:t>
            </w:r>
          </w:p>
        </w:tc>
      </w:tr>
    </w:tbl>
    <w:p>
      <w:pPr>
        <w:pStyle w:val="3"/>
        <w:spacing w:before="0" w:after="0"/>
        <w:ind w:firstLine="0"/>
      </w:pPr>
      <w:bookmarkStart w:id="3572" w:name="_Toc1057320962"/>
      <w:bookmarkStart w:id="3573" w:name="_Toc408030881"/>
      <w:bookmarkStart w:id="3574" w:name="_Toc858988341"/>
      <w:bookmarkStart w:id="3575" w:name="_Toc1887296019"/>
      <w:bookmarkStart w:id="3576" w:name="_Toc1874324841"/>
      <w:bookmarkStart w:id="3577" w:name="_Toc2075354521"/>
      <w:r>
        <w:rPr>
          <w:rFonts w:hint="eastAsia"/>
        </w:rPr>
        <w:t xml:space="preserve"> </w:t>
      </w:r>
      <w:bookmarkStart w:id="3578" w:name="_Toc173032336"/>
      <w:bookmarkStart w:id="3579" w:name="_Toc237861595"/>
      <w:bookmarkStart w:id="3580" w:name="_Toc2091722427"/>
      <w:bookmarkStart w:id="3581" w:name="_Toc817001132"/>
      <w:bookmarkStart w:id="3582" w:name="_Toc20490"/>
      <w:bookmarkStart w:id="3583" w:name="_Toc31277"/>
      <w:bookmarkStart w:id="3584" w:name="_Toc1185414572"/>
      <w:bookmarkStart w:id="3585" w:name="_Toc21325"/>
      <w:bookmarkStart w:id="3586" w:name="_Toc1170673940"/>
      <w:bookmarkStart w:id="3587" w:name="_Toc9453"/>
      <w:bookmarkStart w:id="3588" w:name="_Toc1672807828"/>
      <w:bookmarkStart w:id="3589" w:name="_Toc1550004837"/>
      <w:bookmarkStart w:id="3590" w:name="_Toc7217"/>
      <w:bookmarkStart w:id="3591" w:name="_Toc19101"/>
      <w:bookmarkStart w:id="3592" w:name="_Toc724069871"/>
      <w:bookmarkStart w:id="3593" w:name="_Toc9574"/>
      <w:bookmarkStart w:id="3594" w:name="_Toc10726"/>
      <w:bookmarkStart w:id="3595" w:name="_Toc398734414"/>
      <w:bookmarkStart w:id="3596" w:name="_Toc1892493632"/>
      <w:r>
        <w:rPr>
          <w:rFonts w:hint="eastAsia"/>
        </w:rPr>
        <w:t>各业务域流程建设现状</w:t>
      </w:r>
      <w:bookmarkEnd w:id="3578"/>
      <w:r>
        <w:rPr>
          <w:rFonts w:hint="eastAsia"/>
        </w:rPr>
        <w:t>清单</w:t>
      </w:r>
      <w:bookmarkEnd w:id="3572"/>
      <w:bookmarkEnd w:id="3573"/>
      <w:bookmarkEnd w:id="3574"/>
      <w:bookmarkEnd w:id="3575"/>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p>
    <w:p>
      <w:pPr>
        <w:ind w:firstLine="560"/>
        <w:rPr>
          <w:rFonts w:hint="eastAsia" w:eastAsia="宋体"/>
          <w:lang w:eastAsia="zh-CN"/>
        </w:rPr>
      </w:pPr>
      <w:r>
        <w:rPr>
          <w:rFonts w:hint="eastAsia"/>
        </w:rPr>
        <w:t>各业务域流程现状和提升机会如下表所示：</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5-6</w:t>
      </w:r>
      <w:r>
        <w:rPr>
          <w:rFonts w:ascii="Times New Roman" w:hAnsi="Times New Roman" w:eastAsia="宋体" w:cs="Times New Roman"/>
          <w:sz w:val="24"/>
          <w:szCs w:val="24"/>
        </w:rPr>
        <w:t>二所各核心业务价值链流程建设情况分析</w:t>
      </w:r>
    </w:p>
    <w:tbl>
      <w:tblPr>
        <w:tblStyle w:val="30"/>
        <w:tblW w:w="4849" w:type="pct"/>
        <w:jc w:val="center"/>
        <w:tblCellSpacing w:w="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0" w:type="dxa"/>
          <w:bottom w:w="0" w:type="dxa"/>
          <w:right w:w="0" w:type="dxa"/>
        </w:tblCellMar>
      </w:tblPr>
      <w:tblGrid>
        <w:gridCol w:w="1352"/>
        <w:gridCol w:w="12473"/>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340" w:hRule="atLeast"/>
          <w:tblHeader/>
          <w:tblCellSpacing w:w="0" w:type="dxa"/>
          <w:jc w:val="center"/>
        </w:trPr>
        <w:tc>
          <w:tcPr>
            <w:tcW w:w="489" w:type="pct"/>
            <w:tcBorders>
              <w:tl2br w:val="nil"/>
            </w:tcBorders>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b/>
                <w:bCs/>
                <w:color w:val="000000"/>
                <w:sz w:val="24"/>
              </w:rPr>
            </w:pPr>
            <w:r>
              <w:rPr>
                <w:rFonts w:ascii="Times New Roman" w:hAnsi="Times New Roman" w:cs="Times New Roman"/>
                <w:b/>
                <w:bCs/>
                <w:color w:val="000000"/>
                <w:sz w:val="24"/>
              </w:rPr>
              <w:t>业务域</w:t>
            </w:r>
          </w:p>
        </w:tc>
        <w:tc>
          <w:tcPr>
            <w:tcW w:w="4510" w:type="pct"/>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b/>
                <w:bCs/>
                <w:color w:val="000000"/>
                <w:sz w:val="24"/>
              </w:rPr>
            </w:pPr>
            <w:r>
              <w:rPr>
                <w:rFonts w:ascii="Times New Roman" w:hAnsi="Times New Roman" w:cs="Times New Roman"/>
                <w:b/>
                <w:bCs/>
                <w:color w:val="000000"/>
                <w:sz w:val="24"/>
              </w:rPr>
              <w:t>流程建设现状和提升机会</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1871" w:hRule="atLeast"/>
          <w:tblCellSpacing w:w="0" w:type="dxa"/>
          <w:jc w:val="center"/>
        </w:trPr>
        <w:tc>
          <w:tcPr>
            <w:tcW w:w="489" w:type="pct"/>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color w:val="000000"/>
                <w:sz w:val="21"/>
                <w:szCs w:val="21"/>
              </w:rPr>
            </w:pPr>
            <w:r>
              <w:rPr>
                <w:rFonts w:ascii="Times New Roman" w:hAnsi="Times New Roman" w:cs="Times New Roman"/>
                <w:color w:val="000000"/>
                <w:sz w:val="21"/>
                <w:szCs w:val="21"/>
              </w:rPr>
              <w:t>市场营销</w:t>
            </w:r>
          </w:p>
        </w:tc>
        <w:tc>
          <w:tcPr>
            <w:tcW w:w="4510" w:type="pct"/>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市场营销流程：</w:t>
            </w:r>
            <w:r>
              <w:rPr>
                <w:rFonts w:ascii="Times New Roman" w:hAnsi="Times New Roman" w:cs="Times New Roman"/>
                <w:color w:val="000000"/>
                <w:sz w:val="21"/>
                <w:szCs w:val="21"/>
              </w:rPr>
              <w:t>二所市场</w:t>
            </w:r>
            <w:r>
              <w:rPr>
                <w:rFonts w:hint="eastAsia" w:ascii="Times New Roman" w:hAnsi="Times New Roman" w:cs="Times New Roman"/>
                <w:color w:val="000000"/>
                <w:sz w:val="21"/>
                <w:szCs w:val="21"/>
                <w:lang w:val="en-US" w:eastAsia="zh-CN"/>
              </w:rPr>
              <w:t>处</w:t>
            </w:r>
            <w:r>
              <w:rPr>
                <w:rFonts w:ascii="Times New Roman" w:hAnsi="Times New Roman" w:cs="Times New Roman"/>
                <w:color w:val="000000"/>
                <w:sz w:val="21"/>
                <w:szCs w:val="21"/>
              </w:rPr>
              <w:t>制定了市场开发和协同机制，部分单位有定义市场开发端到端流程，二所整体层面还缺乏从线索、订单到回款统一流程定义（电子公司有对从线索、订单到回款的初步定义，并在CRM系统实现）。</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各业务单位市场协同分配机制：</w:t>
            </w:r>
            <w:r>
              <w:rPr>
                <w:rFonts w:ascii="Times New Roman" w:hAnsi="Times New Roman" w:cs="Times New Roman"/>
                <w:color w:val="000000"/>
                <w:sz w:val="21"/>
                <w:szCs w:val="21"/>
              </w:rPr>
              <w:t>二所整体规划了全所市场资源协同和共享机制，还未建立各业务单位的市场协同分配机制，将影响协同的内驱。</w:t>
            </w:r>
          </w:p>
          <w:p>
            <w:pPr>
              <w:pStyle w:val="28"/>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bCs/>
                <w:color w:val="000000"/>
                <w:sz w:val="21"/>
                <w:szCs w:val="21"/>
              </w:rPr>
              <w:t>建议</w:t>
            </w:r>
            <w:r>
              <w:rPr>
                <w:rFonts w:hint="eastAsia" w:ascii="Times New Roman" w:hAnsi="Times New Roman" w:cs="Times New Roman"/>
                <w:b/>
                <w:bCs/>
                <w:color w:val="000000"/>
                <w:sz w:val="21"/>
                <w:szCs w:val="21"/>
                <w:lang w:eastAsia="zh-CN"/>
              </w:rPr>
              <w:t>；</w:t>
            </w:r>
            <w:r>
              <w:rPr>
                <w:rFonts w:ascii="Times New Roman" w:hAnsi="Times New Roman" w:cs="Times New Roman"/>
                <w:color w:val="000000"/>
                <w:sz w:val="21"/>
                <w:szCs w:val="21"/>
              </w:rPr>
              <w:t>从二所层面，统一定义ToB或者ToG的从线索到合同结束的端到端流程。建立市场协同的分配机制，为数字化规划和实施奠定市场业务规则和全所市场资源协同基础。</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23" w:hRule="atLeast"/>
          <w:tblCellSpacing w:w="0" w:type="dxa"/>
          <w:jc w:val="center"/>
        </w:trPr>
        <w:tc>
          <w:tcPr>
            <w:tcW w:w="489" w:type="pct"/>
            <w:tcBorders>
              <w:top w:val="nil"/>
              <w:left w:val="nil"/>
              <w:bottom w:val="nil"/>
              <w:right w:val="nil"/>
            </w:tcBorders>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color w:val="000000"/>
                <w:sz w:val="21"/>
                <w:szCs w:val="21"/>
              </w:rPr>
            </w:pPr>
            <w:r>
              <w:rPr>
                <w:rFonts w:ascii="Times New Roman" w:hAnsi="Times New Roman" w:cs="Times New Roman"/>
                <w:color w:val="000000"/>
                <w:sz w:val="21"/>
                <w:szCs w:val="21"/>
              </w:rPr>
              <w:t>集成产品研发</w:t>
            </w:r>
          </w:p>
        </w:tc>
        <w:tc>
          <w:tcPr>
            <w:tcW w:w="4510" w:type="pct"/>
            <w:tcBorders>
              <w:top w:val="nil"/>
              <w:left w:val="single" w:color="auto" w:sz="4" w:space="0"/>
              <w:bottom w:val="nil"/>
              <w:right w:val="nil"/>
            </w:tcBorders>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科研项目管理：</w:t>
            </w:r>
            <w:r>
              <w:rPr>
                <w:rFonts w:ascii="Times New Roman" w:hAnsi="Times New Roman" w:cs="Times New Roman"/>
                <w:color w:val="000000"/>
                <w:sz w:val="21"/>
                <w:szCs w:val="21"/>
              </w:rPr>
              <w:t>科技处有初步定义科研项目管理流程，覆盖科研项目生命周期流程（科研立项、科研执行和结项）。</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产品</w:t>
            </w:r>
            <w:r>
              <w:rPr>
                <w:rFonts w:hint="eastAsia" w:ascii="Times New Roman" w:hAnsi="Times New Roman" w:cs="Times New Roman"/>
                <w:b/>
                <w:color w:val="000000"/>
                <w:sz w:val="21"/>
                <w:szCs w:val="21"/>
                <w:lang w:val="en-US" w:eastAsia="zh-CN"/>
              </w:rPr>
              <w:t>全生命周期</w:t>
            </w:r>
            <w:r>
              <w:rPr>
                <w:rFonts w:ascii="Times New Roman" w:hAnsi="Times New Roman" w:cs="Times New Roman"/>
                <w:b/>
                <w:color w:val="000000"/>
                <w:sz w:val="21"/>
                <w:szCs w:val="21"/>
              </w:rPr>
              <w:t>研发项目管理：</w:t>
            </w:r>
            <w:r>
              <w:rPr>
                <w:rFonts w:ascii="Times New Roman" w:hAnsi="Times New Roman" w:cs="Times New Roman"/>
                <w:color w:val="000000"/>
                <w:sz w:val="21"/>
                <w:szCs w:val="21"/>
              </w:rPr>
              <w:t>尚未定义产品</w:t>
            </w:r>
            <w:r>
              <w:rPr>
                <w:rFonts w:hint="eastAsia" w:ascii="Times New Roman" w:hAnsi="Times New Roman" w:cs="Times New Roman"/>
                <w:color w:val="000000"/>
                <w:sz w:val="21"/>
                <w:szCs w:val="21"/>
                <w:lang w:val="en-US" w:eastAsia="zh-CN"/>
              </w:rPr>
              <w:t>全生命周期</w:t>
            </w:r>
            <w:r>
              <w:rPr>
                <w:rFonts w:ascii="Times New Roman" w:hAnsi="Times New Roman" w:cs="Times New Roman"/>
                <w:color w:val="000000"/>
                <w:sz w:val="21"/>
                <w:szCs w:val="21"/>
              </w:rPr>
              <w:t>研发项目管理流程（包括项目启动、项目计划、执行和监控、验收和评价流程）。</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技术和产品研发流程：</w:t>
            </w:r>
            <w:r>
              <w:rPr>
                <w:rFonts w:ascii="Times New Roman" w:hAnsi="Times New Roman" w:cs="Times New Roman"/>
                <w:color w:val="000000"/>
                <w:sz w:val="21"/>
                <w:szCs w:val="21"/>
              </w:rPr>
              <w:t>二所研发以项目式开发为主，部分业务单位有初步大节点流程定义，考虑规模效应不明显，推行效果不佳。如电子公司、空管公司、信息公司研发人员都在100-200人员内，所属科研单位人员均在100人以内。电子公司正在导入IPD流程，全所计划推行云上软件开发，计划赋能Devops开发理念。</w:t>
            </w:r>
          </w:p>
          <w:p>
            <w:pPr>
              <w:pStyle w:val="28"/>
              <w:numPr>
                <w:ilvl w:val="255"/>
                <w:numId w:val="0"/>
              </w:numPr>
              <w:spacing w:before="0" w:beforeAutospacing="0" w:after="0" w:afterAutospacing="0" w:line="280" w:lineRule="atLeast"/>
              <w:rPr>
                <w:rFonts w:ascii="Times New Roman" w:hAnsi="Times New Roman" w:cs="Times New Roman"/>
                <w:b/>
                <w:bCs/>
                <w:color w:val="000000"/>
                <w:sz w:val="21"/>
                <w:szCs w:val="21"/>
              </w:rPr>
            </w:pPr>
            <w:r>
              <w:rPr>
                <w:rFonts w:ascii="Times New Roman" w:hAnsi="Times New Roman" w:cs="Times New Roman"/>
                <w:b/>
                <w:bCs/>
                <w:color w:val="000000"/>
                <w:sz w:val="21"/>
                <w:szCs w:val="21"/>
              </w:rPr>
              <w:t>建议：</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各业务单位差异化定义研发流程：</w:t>
            </w:r>
            <w:r>
              <w:rPr>
                <w:rFonts w:ascii="Times New Roman" w:hAnsi="Times New Roman" w:cs="Times New Roman"/>
                <w:color w:val="000000"/>
                <w:sz w:val="21"/>
                <w:szCs w:val="21"/>
              </w:rPr>
              <w:t>各业务单位规模化研发团队，根据产品类型和研发模式差异化，可以定义关键市场导向多级研发流程节点，包括从应用技术研究、模块开发和产品集成开发，关注重点流程活动。</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Cs/>
                <w:color w:val="000000"/>
                <w:sz w:val="21"/>
                <w:szCs w:val="21"/>
              </w:rPr>
              <w:t>建立研发项目管理流程</w:t>
            </w:r>
            <w:r>
              <w:rPr>
                <w:rFonts w:ascii="Times New Roman" w:hAnsi="Times New Roman" w:cs="Times New Roman"/>
                <w:color w:val="000000"/>
                <w:sz w:val="21"/>
                <w:szCs w:val="21"/>
              </w:rPr>
              <w:t>，提高项目群管理效率。</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color w:val="000000"/>
                <w:sz w:val="21"/>
                <w:szCs w:val="21"/>
              </w:rPr>
              <w:t>从二所整体</w:t>
            </w:r>
            <w:r>
              <w:rPr>
                <w:rFonts w:ascii="Times New Roman" w:hAnsi="Times New Roman" w:cs="Times New Roman"/>
                <w:bCs/>
                <w:color w:val="000000"/>
                <w:sz w:val="21"/>
                <w:szCs w:val="21"/>
              </w:rPr>
              <w:t>组建虚拟研发能力中心</w:t>
            </w:r>
            <w:r>
              <w:rPr>
                <w:rFonts w:ascii="Times New Roman" w:hAnsi="Times New Roman" w:cs="Times New Roman"/>
                <w:color w:val="000000"/>
                <w:sz w:val="21"/>
                <w:szCs w:val="21"/>
              </w:rPr>
              <w:t>，统筹所内科研资源和人才，赋能软硬件工程能力、提供科研资源和工具包，实现集约化赋能效应。</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23" w:hRule="atLeast"/>
          <w:tblCellSpacing w:w="0" w:type="dxa"/>
          <w:jc w:val="center"/>
        </w:trPr>
        <w:tc>
          <w:tcPr>
            <w:tcW w:w="489" w:type="pct"/>
            <w:tcBorders>
              <w:top w:val="single" w:color="auto" w:sz="4" w:space="0"/>
              <w:left w:val="nil"/>
              <w:bottom w:val="nil"/>
              <w:right w:val="single" w:color="auto" w:sz="4" w:space="0"/>
            </w:tcBorders>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color w:val="000000"/>
                <w:sz w:val="21"/>
                <w:szCs w:val="21"/>
              </w:rPr>
            </w:pPr>
            <w:r>
              <w:rPr>
                <w:rFonts w:ascii="Times New Roman" w:hAnsi="Times New Roman" w:cs="Times New Roman"/>
                <w:color w:val="000000"/>
                <w:sz w:val="21"/>
                <w:szCs w:val="21"/>
              </w:rPr>
              <w:t>集成供应链</w:t>
            </w:r>
          </w:p>
        </w:tc>
        <w:tc>
          <w:tcPr>
            <w:tcW w:w="4510" w:type="pct"/>
            <w:tcBorders>
              <w:top w:val="single" w:color="auto" w:sz="4" w:space="0"/>
              <w:left w:val="single" w:color="auto" w:sz="4" w:space="0"/>
              <w:bottom w:val="nil"/>
              <w:right w:val="nil"/>
            </w:tcBorders>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当前发挥分级采购职能为主：</w:t>
            </w:r>
            <w:r>
              <w:rPr>
                <w:rFonts w:ascii="Times New Roman" w:hAnsi="Times New Roman" w:cs="Times New Roman"/>
                <w:color w:val="000000"/>
                <w:sz w:val="21"/>
                <w:szCs w:val="21"/>
              </w:rPr>
              <w:t>因为二所业务科研业务呈现多“专精特新”特征，采购对象特征是品类多、个性化、量少、需求急，因此当前二所供应链整体处于发挥采购职能，制定了分级采购规范。电子公司、物流公司等工程为主业务单位，业务体量相对较大，为了控制成本和保证采购质量，对供应链管理的端到端管理提出了更高的要求，还在建立从供应商寻源、认证、采购、仓储、物流到客户的闭环流程定义。</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color w:val="000000"/>
                <w:sz w:val="21"/>
                <w:szCs w:val="21"/>
              </w:rPr>
              <w:t>二所整体物资缺乏统一的编码：</w:t>
            </w:r>
            <w:r>
              <w:rPr>
                <w:rFonts w:ascii="Times New Roman" w:hAnsi="Times New Roman" w:cs="Times New Roman"/>
                <w:color w:val="000000"/>
                <w:sz w:val="21"/>
                <w:szCs w:val="21"/>
              </w:rPr>
              <w:t>极大影响信息化和数字化集成的实施效率，增加了数据共享和数据治理的成本。</w:t>
            </w:r>
          </w:p>
          <w:p>
            <w:pPr>
              <w:pStyle w:val="28"/>
              <w:numPr>
                <w:ilvl w:val="255"/>
                <w:numId w:val="0"/>
              </w:numPr>
              <w:spacing w:before="0" w:beforeAutospacing="0" w:after="0" w:afterAutospacing="0" w:line="280" w:lineRule="atLeast"/>
              <w:rPr>
                <w:rFonts w:ascii="Times New Roman" w:hAnsi="Times New Roman" w:cs="Times New Roman"/>
                <w:b/>
                <w:bCs/>
                <w:color w:val="000000"/>
                <w:sz w:val="21"/>
                <w:szCs w:val="21"/>
              </w:rPr>
            </w:pPr>
            <w:r>
              <w:rPr>
                <w:rFonts w:ascii="Times New Roman" w:hAnsi="Times New Roman" w:cs="Times New Roman"/>
                <w:b/>
                <w:bCs/>
                <w:color w:val="000000"/>
                <w:sz w:val="21"/>
                <w:szCs w:val="21"/>
              </w:rPr>
              <w:t>建议：</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Cs/>
                <w:color w:val="000000"/>
                <w:sz w:val="21"/>
                <w:szCs w:val="21"/>
              </w:rPr>
              <w:t>从二所整体层面规划集成供应链，</w:t>
            </w:r>
            <w:r>
              <w:rPr>
                <w:rFonts w:ascii="Times New Roman" w:hAnsi="Times New Roman" w:cs="Times New Roman"/>
                <w:color w:val="000000"/>
                <w:sz w:val="21"/>
                <w:szCs w:val="21"/>
              </w:rPr>
              <w:t>提高二所集约管理供应商和物资的效率。</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Cs/>
                <w:color w:val="000000"/>
                <w:sz w:val="21"/>
                <w:szCs w:val="21"/>
              </w:rPr>
              <w:t>建立统一定义二所物资的编码规则，</w:t>
            </w:r>
            <w:r>
              <w:rPr>
                <w:rFonts w:ascii="Times New Roman" w:hAnsi="Times New Roman" w:cs="Times New Roman"/>
                <w:color w:val="000000"/>
                <w:sz w:val="21"/>
                <w:szCs w:val="21"/>
              </w:rPr>
              <w:t>专人负责，为</w:t>
            </w:r>
            <w:r>
              <w:rPr>
                <w:rFonts w:hint="eastAsia" w:ascii="Times New Roman" w:hAnsi="Times New Roman" w:cs="Times New Roman"/>
                <w:color w:val="000000"/>
                <w:sz w:val="21"/>
                <w:szCs w:val="21"/>
              </w:rPr>
              <w:t>未来</w:t>
            </w:r>
            <w:r>
              <w:rPr>
                <w:rFonts w:ascii="Times New Roman" w:hAnsi="Times New Roman" w:cs="Times New Roman"/>
                <w:color w:val="000000"/>
                <w:sz w:val="21"/>
                <w:szCs w:val="21"/>
              </w:rPr>
              <w:t>数字化集成奠定基础。</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23" w:hRule="atLeast"/>
          <w:tblCellSpacing w:w="0" w:type="dxa"/>
          <w:jc w:val="center"/>
        </w:trPr>
        <w:tc>
          <w:tcPr>
            <w:tcW w:w="489" w:type="pct"/>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color w:val="000000"/>
                <w:sz w:val="21"/>
                <w:szCs w:val="21"/>
              </w:rPr>
            </w:pPr>
            <w:r>
              <w:rPr>
                <w:rFonts w:ascii="Times New Roman" w:hAnsi="Times New Roman" w:cs="Times New Roman"/>
                <w:color w:val="000000"/>
                <w:sz w:val="21"/>
                <w:szCs w:val="21"/>
              </w:rPr>
              <w:t>智能制造</w:t>
            </w:r>
          </w:p>
        </w:tc>
        <w:tc>
          <w:tcPr>
            <w:tcW w:w="4510" w:type="pct"/>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line="280" w:lineRule="atLeast"/>
              <w:rPr>
                <w:rFonts w:hint="eastAsia" w:ascii="Times New Roman" w:hAnsi="Times New Roman" w:eastAsia="宋体" w:cs="Times New Roman"/>
                <w:color w:val="000000"/>
                <w:sz w:val="21"/>
                <w:szCs w:val="21"/>
                <w:lang w:eastAsia="zh-CN"/>
              </w:rPr>
            </w:pPr>
            <w:r>
              <w:rPr>
                <w:rFonts w:ascii="Times New Roman" w:hAnsi="Times New Roman" w:cs="Times New Roman"/>
                <w:color w:val="000000"/>
                <w:sz w:val="21"/>
                <w:szCs w:val="21"/>
              </w:rPr>
              <w:t>电子公司下属公司物流公司属于离散性制造，规划有新津、简阳等多个生产基地，目前已有完整的4.0智能制造规划，当前智能制造成熟度接近1.0，正在做制造流程体系建设（空管公司尚无规模化量产制造。六维航化的产品多元化，</w:t>
            </w:r>
            <w:r>
              <w:rPr>
                <w:rFonts w:hint="eastAsia" w:ascii="Times New Roman" w:hAnsi="Times New Roman" w:cs="Times New Roman"/>
                <w:color w:val="000000"/>
                <w:sz w:val="21"/>
                <w:szCs w:val="21"/>
              </w:rPr>
              <w:t>产能规模较小，工厂人员较为稳定；航材中心尚无规模化生产</w:t>
            </w:r>
            <w:r>
              <w:rPr>
                <w:rFonts w:ascii="Times New Roman" w:hAnsi="Times New Roman" w:cs="Times New Roman"/>
                <w:color w:val="000000"/>
                <w:sz w:val="21"/>
                <w:szCs w:val="21"/>
              </w:rPr>
              <w:t>）</w:t>
            </w:r>
            <w:r>
              <w:rPr>
                <w:rFonts w:hint="eastAsia" w:ascii="Times New Roman" w:hAnsi="Times New Roman" w:cs="Times New Roman"/>
                <w:color w:val="000000"/>
                <w:sz w:val="21"/>
                <w:szCs w:val="21"/>
                <w:lang w:eastAsia="zh-CN"/>
              </w:rPr>
              <w:t>。</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23" w:hRule="atLeast"/>
          <w:tblCellSpacing w:w="0" w:type="dxa"/>
          <w:jc w:val="center"/>
        </w:trPr>
        <w:tc>
          <w:tcPr>
            <w:tcW w:w="489" w:type="pct"/>
            <w:tcBorders>
              <w:top w:val="nil"/>
              <w:left w:val="nil"/>
              <w:bottom w:val="nil"/>
              <w:right w:val="nil"/>
            </w:tcBorders>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color w:val="000000"/>
                <w:sz w:val="21"/>
                <w:szCs w:val="21"/>
              </w:rPr>
            </w:pPr>
            <w:r>
              <w:rPr>
                <w:rFonts w:ascii="Times New Roman" w:hAnsi="Times New Roman" w:cs="Times New Roman"/>
                <w:color w:val="000000"/>
                <w:sz w:val="21"/>
                <w:szCs w:val="21"/>
              </w:rPr>
              <w:t>检验检测/审定</w:t>
            </w:r>
          </w:p>
        </w:tc>
        <w:tc>
          <w:tcPr>
            <w:tcW w:w="4510" w:type="pct"/>
            <w:tcBorders>
              <w:top w:val="nil"/>
              <w:left w:val="single" w:color="auto" w:sz="4" w:space="0"/>
              <w:bottom w:val="nil"/>
              <w:right w:val="nil"/>
            </w:tcBorders>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line="280" w:lineRule="atLeast"/>
              <w:rPr>
                <w:rFonts w:hint="eastAsia" w:ascii="Times New Roman" w:hAnsi="Times New Roman" w:eastAsia="宋体" w:cs="Times New Roman"/>
                <w:color w:val="000000"/>
                <w:sz w:val="21"/>
                <w:szCs w:val="21"/>
                <w:lang w:eastAsia="zh-CN"/>
              </w:rPr>
            </w:pPr>
            <w:r>
              <w:rPr>
                <w:rFonts w:hint="eastAsia" w:ascii="Times New Roman" w:hAnsi="Times New Roman" w:cs="Times New Roman"/>
                <w:color w:val="000000"/>
                <w:sz w:val="21"/>
                <w:szCs w:val="21"/>
                <w:lang w:bidi="ar"/>
              </w:rPr>
              <w:t>已经有</w:t>
            </w:r>
            <w:r>
              <w:rPr>
                <w:rFonts w:ascii="Times New Roman" w:hAnsi="Times New Roman" w:cs="Times New Roman"/>
                <w:color w:val="000000"/>
                <w:sz w:val="21"/>
                <w:szCs w:val="21"/>
                <w:lang w:bidi="ar"/>
              </w:rPr>
              <w:t>检验检测业务服务流程：危险品中心有面向客户服务的业务流程，包含从接单、报价、检测、出报告、盖章等</w:t>
            </w:r>
            <w:r>
              <w:rPr>
                <w:rFonts w:hint="eastAsia" w:ascii="Times New Roman" w:hAnsi="Times New Roman" w:cs="Times New Roman"/>
                <w:color w:val="000000"/>
                <w:sz w:val="21"/>
                <w:szCs w:val="21"/>
                <w:lang w:eastAsia="zh-CN" w:bidi="ar"/>
              </w:rPr>
              <w:t>。</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23" w:hRule="atLeast"/>
          <w:tblCellSpacing w:w="0" w:type="dxa"/>
          <w:jc w:val="center"/>
        </w:trPr>
        <w:tc>
          <w:tcPr>
            <w:tcW w:w="489" w:type="pct"/>
            <w:tcBorders>
              <w:top w:val="single" w:color="auto" w:sz="4" w:space="0"/>
              <w:left w:val="nil"/>
              <w:bottom w:val="single" w:color="auto" w:sz="4" w:space="0"/>
              <w:right w:val="nil"/>
            </w:tcBorders>
            <w:shd w:val="clear" w:color="auto" w:fill="FFFFFF"/>
            <w:tcMar>
              <w:top w:w="72" w:type="dxa"/>
              <w:left w:w="144" w:type="dxa"/>
              <w:bottom w:w="72" w:type="dxa"/>
              <w:right w:w="144" w:type="dxa"/>
            </w:tcMar>
            <w:vAlign w:val="center"/>
          </w:tcPr>
          <w:p>
            <w:pPr>
              <w:pStyle w:val="28"/>
              <w:spacing w:before="0" w:beforeAutospacing="0" w:after="0" w:afterAutospacing="0" w:line="280" w:lineRule="atLeast"/>
              <w:jc w:val="center"/>
              <w:rPr>
                <w:rFonts w:ascii="Times New Roman" w:hAnsi="Times New Roman" w:cs="Times New Roman"/>
                <w:color w:val="000000"/>
                <w:sz w:val="21"/>
                <w:szCs w:val="21"/>
              </w:rPr>
            </w:pPr>
            <w:r>
              <w:rPr>
                <w:rFonts w:ascii="Times New Roman" w:hAnsi="Times New Roman" w:cs="Times New Roman"/>
                <w:bCs/>
                <w:color w:val="000000"/>
                <w:sz w:val="21"/>
                <w:szCs w:val="21"/>
              </w:rPr>
              <w:t>工程管理</w:t>
            </w:r>
          </w:p>
        </w:tc>
        <w:tc>
          <w:tcPr>
            <w:tcW w:w="4510" w:type="pct"/>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line="280" w:lineRule="atLeast"/>
              <w:rPr>
                <w:rFonts w:hint="eastAsia" w:ascii="Times New Roman" w:hAnsi="Times New Roman" w:eastAsia="宋体" w:cs="Times New Roman"/>
                <w:color w:val="000000"/>
                <w:sz w:val="21"/>
                <w:szCs w:val="21"/>
                <w:lang w:eastAsia="zh-CN"/>
              </w:rPr>
            </w:pPr>
            <w:r>
              <w:rPr>
                <w:rFonts w:ascii="Times New Roman" w:hAnsi="Times New Roman" w:cs="Times New Roman"/>
                <w:b/>
                <w:bCs/>
                <w:color w:val="000000"/>
                <w:sz w:val="21"/>
                <w:szCs w:val="21"/>
              </w:rPr>
              <w:t>工程管理流程：</w:t>
            </w:r>
            <w:r>
              <w:rPr>
                <w:rFonts w:ascii="Times New Roman" w:hAnsi="Times New Roman" w:cs="Times New Roman"/>
                <w:color w:val="000000"/>
                <w:sz w:val="21"/>
                <w:szCs w:val="21"/>
              </w:rPr>
              <w:t>部分单位有初步的定义建立从工程规划、设计、实施、验收、运维的全生命周期流程</w:t>
            </w:r>
            <w:r>
              <w:rPr>
                <w:rFonts w:hint="eastAsia" w:ascii="Times New Roman" w:hAnsi="Times New Roman" w:cs="Times New Roman"/>
                <w:color w:val="000000"/>
                <w:sz w:val="21"/>
                <w:szCs w:val="21"/>
              </w:rPr>
              <w:t>（大多所属单位工程项目属于试验性工程，非规模化大工程）</w:t>
            </w:r>
            <w:r>
              <w:rPr>
                <w:rFonts w:hint="eastAsia" w:ascii="Times New Roman" w:hAnsi="Times New Roman" w:cs="Times New Roman"/>
                <w:color w:val="000000"/>
                <w:sz w:val="21"/>
                <w:szCs w:val="21"/>
                <w:lang w:eastAsia="zh-CN"/>
              </w:rPr>
              <w:t>。</w:t>
            </w:r>
          </w:p>
          <w:p>
            <w:pPr>
              <w:pStyle w:val="28"/>
              <w:numPr>
                <w:ilvl w:val="255"/>
                <w:numId w:val="0"/>
              </w:numPr>
              <w:spacing w:before="0" w:beforeAutospacing="0" w:after="0" w:afterAutospacing="0" w:line="280" w:lineRule="atLeast"/>
              <w:rPr>
                <w:rFonts w:ascii="Times New Roman" w:hAnsi="Times New Roman" w:cs="Times New Roman"/>
                <w:color w:val="000000"/>
                <w:sz w:val="21"/>
                <w:szCs w:val="21"/>
              </w:rPr>
            </w:pPr>
            <w:r>
              <w:rPr>
                <w:rFonts w:ascii="Times New Roman" w:hAnsi="Times New Roman" w:cs="Times New Roman"/>
                <w:b/>
                <w:bCs/>
                <w:color w:val="000000"/>
                <w:sz w:val="21"/>
                <w:szCs w:val="21"/>
              </w:rPr>
              <w:t>工程建设和运维流程：</w:t>
            </w:r>
            <w:r>
              <w:rPr>
                <w:rFonts w:ascii="Times New Roman" w:hAnsi="Times New Roman" w:cs="Times New Roman"/>
                <w:color w:val="000000"/>
                <w:sz w:val="21"/>
                <w:szCs w:val="21"/>
              </w:rPr>
              <w:t>需要根据工程专业内容和客户要求，各业务单位自定义。</w:t>
            </w:r>
          </w:p>
        </w:tc>
      </w:tr>
    </w:tbl>
    <w:p>
      <w:pPr>
        <w:ind w:firstLine="560"/>
      </w:pPr>
      <w:bookmarkStart w:id="3597" w:name="_Toc2113713056"/>
      <w:bookmarkStart w:id="3598" w:name="_Toc1450725143"/>
      <w:bookmarkStart w:id="3599" w:name="_Toc859732096"/>
      <w:bookmarkStart w:id="3600" w:name="_Toc1272760098"/>
      <w:bookmarkStart w:id="3601" w:name="_Toc461613114"/>
      <w:r>
        <w:rPr>
          <w:rFonts w:hint="eastAsia"/>
        </w:rPr>
        <w:t>从关键业务支持流程域建设现状</w:t>
      </w:r>
      <w:bookmarkEnd w:id="3597"/>
      <w:bookmarkEnd w:id="3598"/>
      <w:bookmarkEnd w:id="3599"/>
      <w:bookmarkEnd w:id="3600"/>
      <w:bookmarkEnd w:id="3601"/>
      <w:r>
        <w:rPr>
          <w:rFonts w:hint="eastAsia"/>
        </w:rPr>
        <w:t>分析如下表所示：</w:t>
      </w:r>
    </w:p>
    <w:p>
      <w:pPr>
        <w:ind w:firstLine="0" w:firstLineChars="0"/>
        <w:jc w:val="center"/>
        <w:rPr>
          <w:sz w:val="24"/>
          <w:szCs w:val="21"/>
        </w:rPr>
      </w:pPr>
      <w:r>
        <w:rPr>
          <w:rFonts w:hint="eastAsia"/>
          <w:sz w:val="24"/>
          <w:szCs w:val="21"/>
        </w:rPr>
        <w:t>表5-7关键业务域流程建设情况分析</w:t>
      </w:r>
    </w:p>
    <w:tbl>
      <w:tblPr>
        <w:tblStyle w:val="30"/>
        <w:tblW w:w="4846" w:type="pct"/>
        <w:jc w:val="center"/>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355"/>
        <w:gridCol w:w="12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l2br w:val="nil"/>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业务组</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流程建设现状和提升机会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战略决策与投资管理</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战略规划：</w:t>
            </w:r>
            <w:r>
              <w:rPr>
                <w:rFonts w:ascii="Times New Roman" w:hAnsi="Times New Roman" w:cs="Times New Roman"/>
                <w:color w:val="000000"/>
                <w:sz w:val="21"/>
                <w:szCs w:val="21"/>
              </w:rPr>
              <w:t>二所有定期的组织战略规划和中期评估。还缺乏精细化战略执行</w:t>
            </w:r>
            <w:r>
              <w:rPr>
                <w:rFonts w:hint="eastAsia" w:ascii="Times New Roman" w:hAnsi="Times New Roman" w:cs="Times New Roman"/>
                <w:color w:val="000000"/>
                <w:sz w:val="21"/>
                <w:szCs w:val="21"/>
                <w:lang w:val="en-US" w:eastAsia="zh-CN"/>
              </w:rPr>
              <w:t>监控</w:t>
            </w:r>
            <w:r>
              <w:rPr>
                <w:rFonts w:ascii="Times New Roman" w:hAnsi="Times New Roman" w:cs="Times New Roman"/>
                <w:color w:val="000000"/>
                <w:sz w:val="21"/>
                <w:szCs w:val="21"/>
              </w:rPr>
              <w:t>和经营数据分析。</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投资管理</w:t>
            </w:r>
            <w:r>
              <w:rPr>
                <w:rFonts w:ascii="Times New Roman" w:hAnsi="Times New Roman" w:cs="Times New Roman"/>
                <w:color w:val="000000"/>
                <w:sz w:val="21"/>
                <w:szCs w:val="21"/>
              </w:rPr>
              <w:t>：经访谈了解到，二所投资管理涉及较少，建议不作为本次数字化转型关注重点。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人力资源</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二所总部人力资源发挥人事管理职能为主：</w:t>
            </w:r>
            <w:r>
              <w:rPr>
                <w:rFonts w:ascii="Times New Roman" w:hAnsi="Times New Roman" w:cs="Times New Roman"/>
                <w:color w:val="000000"/>
                <w:sz w:val="21"/>
                <w:szCs w:val="21"/>
              </w:rPr>
              <w:t>负责招聘、考核、薪酬、培养等基础职能。人力资源管控实行分级管理，二所管理覆盖到独立法人企业中层干部，薪酬实行总额控制，各独立法人单位独立考勤、薪酬计算和工资发放。二所可以提供人事管理等数字化平台，提供所内人才协同的基础。</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岗位名称待标准化</w:t>
            </w:r>
            <w:r>
              <w:rPr>
                <w:rFonts w:ascii="Times New Roman" w:hAnsi="Times New Roman" w:cs="Times New Roman"/>
                <w:color w:val="000000"/>
                <w:sz w:val="21"/>
                <w:szCs w:val="21"/>
              </w:rPr>
              <w:t>：二所总部人员与各独立法人尚未实行统一的岗位名称和任职标准，对数字化实施和数据集成将有较大影响。目前正在深化改革，推进二所薪酬和绩效方案优化。</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需要建立差异化的中长期激励政策：</w:t>
            </w:r>
            <w:r>
              <w:rPr>
                <w:rFonts w:ascii="Times New Roman" w:hAnsi="Times New Roman" w:cs="Times New Roman"/>
                <w:color w:val="000000"/>
                <w:sz w:val="21"/>
                <w:szCs w:val="21"/>
              </w:rPr>
              <w:t>当前所属企业和单位有绩效考核和激励，二所职能和业务单位绩效考核幅度较小，激励导向性不清晰，需要结合战略导向，建立差异化的中长期激励政策，为数字化转型提供关键保障。</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需要管理人才生命周期</w:t>
            </w:r>
            <w:r>
              <w:rPr>
                <w:rFonts w:ascii="Times New Roman" w:hAnsi="Times New Roman" w:cs="Times New Roman"/>
                <w:color w:val="000000"/>
                <w:sz w:val="21"/>
                <w:szCs w:val="21"/>
              </w:rPr>
              <w:t>：二所人员分正式编制、外聘等形式，人员身份包括团员、党员、工会成员、退休、岗位技能等标签，当前缺乏相关的人才标签数据，将影响数字化集成和共享的效果。</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需要提高人才招聘到位率和培养效率：</w:t>
            </w:r>
            <w:r>
              <w:rPr>
                <w:rFonts w:ascii="Times New Roman" w:hAnsi="Times New Roman" w:cs="Times New Roman"/>
                <w:color w:val="000000"/>
                <w:sz w:val="21"/>
                <w:szCs w:val="21"/>
              </w:rPr>
              <w:t>当前人才招聘效率较低，存在招人难问题。在人才培养方面，还以线下为主。</w:t>
            </w:r>
          </w:p>
          <w:p>
            <w:pPr>
              <w:pStyle w:val="28"/>
              <w:numPr>
                <w:ilvl w:val="255"/>
                <w:numId w:val="0"/>
              </w:numPr>
              <w:spacing w:before="0" w:beforeAutospacing="0" w:after="0" w:afterAutospacing="0"/>
              <w:rPr>
                <w:rFonts w:ascii="Times New Roman" w:hAnsi="Times New Roman" w:cs="Times New Roman"/>
                <w:bCs/>
                <w:color w:val="000000"/>
                <w:sz w:val="21"/>
                <w:szCs w:val="21"/>
              </w:rPr>
            </w:pPr>
            <w:r>
              <w:rPr>
                <w:rFonts w:ascii="Times New Roman" w:hAnsi="Times New Roman" w:cs="Times New Roman"/>
                <w:bCs/>
                <w:color w:val="000000"/>
                <w:sz w:val="21"/>
                <w:szCs w:val="21"/>
              </w:rPr>
              <w:t>建议：</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color w:val="000000"/>
                <w:sz w:val="21"/>
                <w:szCs w:val="21"/>
              </w:rPr>
              <w:t>适应新时期人力资源发展趋势，升级二所人力资源定位，强化集团人力资源赋能的能力。</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color w:val="000000"/>
                <w:sz w:val="21"/>
                <w:szCs w:val="21"/>
              </w:rPr>
              <w:t>在数字化实施前，统一人力资源岗位名称和相关指导政策，收集相关字段标签，利用现代化工具做人才盘点，为人力资源数字化实施奠定基础。</w:t>
            </w:r>
          </w:p>
          <w:p>
            <w:pPr>
              <w:pStyle w:val="28"/>
              <w:numPr>
                <w:ilvl w:val="255"/>
                <w:numId w:val="0"/>
              </w:numPr>
              <w:spacing w:before="0" w:beforeAutospacing="0" w:after="0" w:afterAutospacing="0"/>
              <w:rPr>
                <w:rFonts w:ascii="Times New Roman" w:hAnsi="Times New Roman" w:cs="Times New Roman"/>
                <w:color w:val="000000"/>
                <w:sz w:val="21"/>
                <w:szCs w:val="21"/>
              </w:rPr>
            </w:pPr>
            <w:r>
              <w:rPr>
                <w:rFonts w:ascii="Times New Roman" w:hAnsi="Times New Roman" w:cs="Times New Roman"/>
                <w:color w:val="000000"/>
                <w:sz w:val="21"/>
                <w:szCs w:val="21"/>
              </w:rPr>
              <w:t>利用数字化手段，通过智能推荐、视频方式，提高招聘和人才培养效率。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47"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业财一体化</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rPr>
                <w:rFonts w:hint="eastAsia" w:ascii="Times New Roman" w:hAnsi="Times New Roman" w:cs="Times New Roman"/>
                <w:bCs/>
                <w:color w:val="000000"/>
                <w:sz w:val="21"/>
                <w:szCs w:val="21"/>
                <w:lang w:eastAsia="zh-CN"/>
              </w:rPr>
            </w:pPr>
            <w:r>
              <w:rPr>
                <w:rFonts w:ascii="Times New Roman" w:hAnsi="Times New Roman" w:cs="Times New Roman"/>
                <w:bCs/>
                <w:color w:val="000000"/>
                <w:sz w:val="21"/>
                <w:szCs w:val="21"/>
              </w:rPr>
              <w:t>二所总部财务管理发挥年度预算管理和基础财务会计等职能</w:t>
            </w:r>
            <w:r>
              <w:rPr>
                <w:rFonts w:hint="eastAsia" w:ascii="Times New Roman" w:hAnsi="Times New Roman" w:cs="Times New Roman"/>
                <w:bCs/>
                <w:color w:val="000000"/>
                <w:sz w:val="21"/>
                <w:szCs w:val="21"/>
                <w:lang w:eastAsia="zh-CN"/>
              </w:rPr>
              <w:t>。</w:t>
            </w:r>
          </w:p>
          <w:p>
            <w:pPr>
              <w:pStyle w:val="28"/>
              <w:spacing w:before="0" w:beforeAutospacing="0" w:after="0" w:afterAutospacing="0"/>
              <w:rPr>
                <w:rFonts w:ascii="Times New Roman" w:hAnsi="Times New Roman" w:cs="Times New Roman"/>
                <w:color w:val="000000"/>
                <w:sz w:val="21"/>
                <w:szCs w:val="21"/>
              </w:rPr>
            </w:pPr>
            <w:r>
              <w:rPr>
                <w:rFonts w:ascii="Times New Roman" w:hAnsi="Times New Roman" w:cs="Times New Roman"/>
                <w:color w:val="000000"/>
                <w:sz w:val="21"/>
                <w:szCs w:val="21"/>
              </w:rPr>
              <w:t>需要建立大财务观，实现全面预算管理、业</w:t>
            </w:r>
            <w:r>
              <w:rPr>
                <w:rFonts w:hint="eastAsia" w:ascii="Times New Roman" w:hAnsi="Times New Roman" w:cs="Times New Roman"/>
                <w:color w:val="000000"/>
                <w:sz w:val="21"/>
                <w:szCs w:val="21"/>
                <w:lang w:val="en-US" w:eastAsia="zh-CN"/>
              </w:rPr>
              <w:t>财</w:t>
            </w:r>
            <w:r>
              <w:rPr>
                <w:rFonts w:ascii="Times New Roman" w:hAnsi="Times New Roman" w:cs="Times New Roman"/>
                <w:color w:val="000000"/>
                <w:sz w:val="21"/>
                <w:szCs w:val="21"/>
              </w:rPr>
              <w:t>一体化、</w:t>
            </w:r>
            <w:r>
              <w:rPr>
                <w:rFonts w:hint="eastAsia" w:ascii="Times New Roman" w:hAnsi="Times New Roman" w:cs="Times New Roman"/>
                <w:color w:val="000000"/>
                <w:sz w:val="21"/>
                <w:szCs w:val="21"/>
                <w:lang w:val="en-US" w:eastAsia="zh-CN"/>
              </w:rPr>
              <w:t>做</w:t>
            </w:r>
            <w:r>
              <w:rPr>
                <w:rFonts w:ascii="Times New Roman" w:hAnsi="Times New Roman" w:cs="Times New Roman"/>
                <w:color w:val="000000"/>
                <w:sz w:val="21"/>
                <w:szCs w:val="21"/>
              </w:rPr>
              <w:t>精细化管理会计分析等，强化财务在预算、资金、税务等领域的职能。</w:t>
            </w:r>
          </w:p>
          <w:p>
            <w:pPr>
              <w:pStyle w:val="28"/>
              <w:spacing w:before="0" w:beforeAutospacing="0" w:after="0" w:afterAutospacing="0"/>
              <w:rPr>
                <w:rFonts w:ascii="Times New Roman" w:hAnsi="Times New Roman" w:cs="Times New Roman"/>
                <w:color w:val="000000"/>
                <w:sz w:val="21"/>
                <w:szCs w:val="21"/>
              </w:rPr>
            </w:pPr>
            <w:r>
              <w:rPr>
                <w:rFonts w:ascii="Times New Roman" w:hAnsi="Times New Roman" w:cs="Times New Roman"/>
                <w:bCs/>
                <w:color w:val="000000"/>
                <w:sz w:val="21"/>
                <w:szCs w:val="21"/>
              </w:rPr>
              <w:t>需要统一财务政策和规则：</w:t>
            </w:r>
            <w:r>
              <w:rPr>
                <w:rFonts w:ascii="Times New Roman" w:hAnsi="Times New Roman" w:cs="Times New Roman"/>
                <w:color w:val="000000"/>
                <w:sz w:val="21"/>
                <w:szCs w:val="21"/>
              </w:rPr>
              <w:t>各独立法人企业在独立的财务系统独立核算，需要统一会计科目、核算政策等，为集团财务数字化和业务数据集成提供基础。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资产管理</w:t>
            </w:r>
            <w:r>
              <w:rPr>
                <w:rFonts w:hint="eastAsia" w:ascii="Times New Roman" w:hAnsi="Times New Roman" w:cs="Times New Roman"/>
                <w:color w:val="000000"/>
                <w:sz w:val="21"/>
                <w:szCs w:val="21"/>
              </w:rPr>
              <w:t>（</w:t>
            </w:r>
            <w:r>
              <w:rPr>
                <w:rFonts w:ascii="Times New Roman" w:hAnsi="Times New Roman" w:cs="Times New Roman"/>
                <w:color w:val="000000"/>
                <w:sz w:val="21"/>
                <w:szCs w:val="21"/>
              </w:rPr>
              <w:t>实验室</w:t>
            </w:r>
          </w:p>
          <w:p>
            <w:pPr>
              <w:pStyle w:val="28"/>
              <w:spacing w:before="0" w:beforeAutospacing="0" w:after="0" w:afterAutospacing="0"/>
              <w:jc w:val="center"/>
              <w:rPr>
                <w:rFonts w:ascii="Times New Roman" w:hAnsi="Times New Roman" w:cs="Times New Roman"/>
                <w:color w:val="000000"/>
                <w:sz w:val="21"/>
                <w:szCs w:val="21"/>
                <w:highlight w:val="yellow"/>
              </w:rPr>
            </w:pPr>
            <w:r>
              <w:rPr>
                <w:rFonts w:ascii="Times New Roman" w:hAnsi="Times New Roman" w:cs="Times New Roman"/>
                <w:color w:val="000000"/>
                <w:sz w:val="21"/>
                <w:szCs w:val="21"/>
              </w:rPr>
              <w:t>管理</w:t>
            </w:r>
            <w:r>
              <w:rPr>
                <w:rFonts w:hint="eastAsia" w:ascii="Times New Roman" w:hAnsi="Times New Roman" w:cs="Times New Roman"/>
                <w:color w:val="000000"/>
                <w:sz w:val="21"/>
                <w:szCs w:val="21"/>
              </w:rPr>
              <w:t>）</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rPr>
                <w:rFonts w:ascii="Times New Roman" w:hAnsi="Times New Roman" w:cs="Times New Roman"/>
                <w:color w:val="000000"/>
                <w:sz w:val="21"/>
                <w:szCs w:val="21"/>
              </w:rPr>
            </w:pPr>
            <w:r>
              <w:rPr>
                <w:rFonts w:ascii="Times New Roman" w:hAnsi="Times New Roman" w:cs="Times New Roman"/>
                <w:color w:val="000000"/>
                <w:sz w:val="21"/>
                <w:szCs w:val="21"/>
              </w:rPr>
              <w:t>缺乏全生命周期资产管理（归类、编码、权属等）</w:t>
            </w:r>
            <w:r>
              <w:rPr>
                <w:rFonts w:hint="eastAsia" w:ascii="Times New Roman" w:hAnsi="Times New Roman" w:cs="Times New Roman"/>
                <w:color w:val="000000"/>
                <w:sz w:val="21"/>
                <w:szCs w:val="21"/>
                <w:lang w:eastAsia="zh-CN"/>
              </w:rPr>
              <w:t>，</w:t>
            </w:r>
            <w:r>
              <w:rPr>
                <w:rFonts w:ascii="Times New Roman" w:hAnsi="Times New Roman" w:cs="Times New Roman"/>
                <w:bCs/>
                <w:color w:val="000000"/>
                <w:sz w:val="21"/>
                <w:szCs w:val="21"/>
              </w:rPr>
              <w:t>需要建立统一的实验室仪器、设备管理规范和操作规范：</w:t>
            </w:r>
            <w:r>
              <w:rPr>
                <w:rFonts w:ascii="Times New Roman" w:hAnsi="Times New Roman" w:cs="Times New Roman"/>
                <w:color w:val="000000"/>
                <w:sz w:val="21"/>
                <w:szCs w:val="21"/>
              </w:rPr>
              <w:t>各业务单位各自管理实验室仪器、设备，建立各自实验室管理仪器和设备规范，缺乏统一管理平台和数据共享，难以提高所内资产的利用率。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3"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知识管理</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numPr>
                <w:ilvl w:val="-1"/>
                <w:numId w:val="0"/>
              </w:numPr>
              <w:spacing w:before="0" w:beforeAutospacing="0" w:after="0" w:afterAutospacing="0"/>
              <w:rPr>
                <w:rFonts w:ascii="Times New Roman" w:hAnsi="Times New Roman" w:cs="Times New Roman"/>
                <w:color w:val="000000"/>
                <w:sz w:val="21"/>
                <w:szCs w:val="21"/>
              </w:rPr>
            </w:pPr>
            <w:r>
              <w:rPr>
                <w:rFonts w:hint="eastAsia" w:ascii="Times New Roman" w:hAnsi="Times New Roman" w:cs="Times New Roman"/>
                <w:color w:val="000000"/>
                <w:sz w:val="21"/>
                <w:szCs w:val="21"/>
                <w:lang w:val="en-US" w:eastAsia="zh-CN"/>
              </w:rPr>
              <w:t>需要规划</w:t>
            </w:r>
            <w:r>
              <w:rPr>
                <w:rFonts w:hint="eastAsia" w:ascii="Times New Roman" w:hAnsi="Times New Roman" w:cs="Times New Roman"/>
                <w:color w:val="000000"/>
                <w:sz w:val="21"/>
                <w:szCs w:val="21"/>
              </w:rPr>
              <w:t>情报系统：</w:t>
            </w:r>
            <w:r>
              <w:rPr>
                <w:rFonts w:ascii="Times New Roman" w:hAnsi="Times New Roman" w:cs="Times New Roman"/>
                <w:color w:val="000000"/>
                <w:sz w:val="21"/>
                <w:szCs w:val="21"/>
              </w:rPr>
              <w:t>需要产业情报</w:t>
            </w:r>
            <w:r>
              <w:rPr>
                <w:rFonts w:hint="eastAsia" w:ascii="Times New Roman" w:hAnsi="Times New Roman" w:cs="Times New Roman"/>
                <w:color w:val="000000"/>
                <w:sz w:val="21"/>
                <w:szCs w:val="21"/>
              </w:rPr>
              <w:t>、科研情报、政策情报等。</w:t>
            </w:r>
          </w:p>
          <w:p>
            <w:pPr>
              <w:pStyle w:val="28"/>
              <w:spacing w:before="0" w:beforeAutospacing="0" w:after="0" w:afterAutospacing="0"/>
              <w:rPr>
                <w:rFonts w:ascii="Times New Roman" w:hAnsi="Times New Roman" w:cs="Times New Roman"/>
                <w:color w:val="000000"/>
                <w:sz w:val="21"/>
                <w:szCs w:val="21"/>
              </w:rPr>
            </w:pPr>
            <w:r>
              <w:rPr>
                <w:rFonts w:hint="eastAsia" w:ascii="Times New Roman" w:hAnsi="Times New Roman" w:cs="Times New Roman"/>
                <w:color w:val="000000"/>
                <w:sz w:val="21"/>
                <w:szCs w:val="21"/>
              </w:rPr>
              <w:t>需要有知识管理生命周期管理规划。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CellSpacing w:w="0" w:type="dxa"/>
          <w:jc w:val="center"/>
        </w:trPr>
        <w:tc>
          <w:tcPr>
            <w:tcW w:w="490"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jc w:val="center"/>
              <w:rPr>
                <w:rFonts w:ascii="Times New Roman" w:hAnsi="Times New Roman" w:cs="Times New Roman"/>
                <w:color w:val="000000"/>
                <w:sz w:val="21"/>
                <w:szCs w:val="21"/>
              </w:rPr>
            </w:pPr>
            <w:r>
              <w:rPr>
                <w:rFonts w:ascii="Times New Roman" w:hAnsi="Times New Roman" w:cs="Times New Roman"/>
                <w:color w:val="000000"/>
                <w:sz w:val="21"/>
                <w:szCs w:val="21"/>
              </w:rPr>
              <w:t>行政管理</w:t>
            </w:r>
          </w:p>
        </w:tc>
        <w:tc>
          <w:tcPr>
            <w:tcW w:w="4509" w:type="pc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28"/>
              <w:spacing w:before="0" w:beforeAutospacing="0" w:after="0" w:afterAutospacing="0"/>
              <w:rPr>
                <w:rFonts w:hint="eastAsia" w:ascii="Times New Roman" w:hAnsi="Times New Roman" w:cs="Times New Roman"/>
                <w:color w:val="000000"/>
                <w:sz w:val="21"/>
                <w:szCs w:val="21"/>
                <w:lang w:eastAsia="zh-CN"/>
              </w:rPr>
            </w:pPr>
            <w:r>
              <w:rPr>
                <w:rFonts w:ascii="Times New Roman" w:hAnsi="Times New Roman" w:cs="Times New Roman"/>
                <w:color w:val="000000"/>
                <w:sz w:val="21"/>
                <w:szCs w:val="21"/>
              </w:rPr>
              <w:t>二所一总部多基地需要移动办公。外地和国际事业部部分工作需要通过台式电脑</w:t>
            </w:r>
            <w:r>
              <w:rPr>
                <w:rFonts w:hint="eastAsia" w:ascii="Times New Roman" w:hAnsi="Times New Roman" w:cs="Times New Roman"/>
                <w:color w:val="000000"/>
                <w:sz w:val="21"/>
                <w:szCs w:val="21"/>
              </w:rPr>
              <w:t>连接</w:t>
            </w:r>
            <w:r>
              <w:rPr>
                <w:rFonts w:ascii="Times New Roman" w:hAnsi="Times New Roman" w:cs="Times New Roman"/>
                <w:color w:val="000000"/>
                <w:sz w:val="21"/>
                <w:szCs w:val="21"/>
              </w:rPr>
              <w:t>VPN</w:t>
            </w:r>
            <w:r>
              <w:rPr>
                <w:rFonts w:hint="eastAsia" w:ascii="Times New Roman" w:hAnsi="Times New Roman" w:cs="Times New Roman"/>
                <w:color w:val="000000"/>
                <w:sz w:val="21"/>
                <w:szCs w:val="21"/>
                <w:lang w:eastAsia="zh-CN"/>
              </w:rPr>
              <w:t>。</w:t>
            </w:r>
          </w:p>
          <w:p>
            <w:pPr>
              <w:pStyle w:val="28"/>
              <w:spacing w:before="0" w:beforeAutospacing="0" w:after="0" w:afterAutospacing="0"/>
              <w:rPr>
                <w:rFonts w:ascii="Times New Roman" w:hAnsi="Times New Roman" w:cs="Times New Roman"/>
                <w:color w:val="000000"/>
                <w:sz w:val="21"/>
                <w:szCs w:val="21"/>
              </w:rPr>
            </w:pPr>
            <w:r>
              <w:rPr>
                <w:rFonts w:ascii="Times New Roman" w:hAnsi="Times New Roman" w:cs="Times New Roman"/>
                <w:color w:val="000000"/>
                <w:sz w:val="21"/>
                <w:szCs w:val="21"/>
              </w:rPr>
              <w:t>统一对外的官网和内部办公网络</w:t>
            </w:r>
            <w:r>
              <w:rPr>
                <w:rFonts w:hint="eastAsia" w:ascii="Times New Roman" w:hAnsi="Times New Roman" w:cs="Times New Roman"/>
                <w:color w:val="000000"/>
                <w:sz w:val="21"/>
                <w:szCs w:val="21"/>
                <w:lang w:eastAsia="zh-CN"/>
              </w:rPr>
              <w:t>：</w:t>
            </w:r>
            <w:r>
              <w:rPr>
                <w:rFonts w:ascii="Times New Roman" w:hAnsi="Times New Roman" w:cs="Times New Roman"/>
                <w:color w:val="000000"/>
                <w:sz w:val="21"/>
                <w:szCs w:val="21"/>
              </w:rPr>
              <w:t>正在部署OA，可解决公文处理、即时通讯、邮箱等需要。</w:t>
            </w:r>
          </w:p>
          <w:p>
            <w:pPr>
              <w:pStyle w:val="28"/>
              <w:spacing w:before="0" w:beforeAutospacing="0" w:after="0" w:afterAutospacing="0"/>
              <w:rPr>
                <w:rFonts w:ascii="Times New Roman" w:hAnsi="Times New Roman" w:cs="Times New Roman"/>
                <w:color w:val="000000"/>
                <w:sz w:val="21"/>
                <w:szCs w:val="21"/>
              </w:rPr>
            </w:pPr>
            <w:r>
              <w:rPr>
                <w:rFonts w:hint="eastAsia" w:ascii="Times New Roman" w:hAnsi="Times New Roman" w:cs="Times New Roman"/>
                <w:color w:val="000000"/>
                <w:sz w:val="21"/>
                <w:szCs w:val="21"/>
              </w:rPr>
              <w:t>需要统一智慧党建系统：解决党员管理、党费管理、三会一课等党建标准动作。</w:t>
            </w:r>
          </w:p>
        </w:tc>
      </w:tr>
      <w:bookmarkEnd w:id="3576"/>
      <w:bookmarkEnd w:id="3577"/>
    </w:tbl>
    <w:p>
      <w:pPr>
        <w:pStyle w:val="3"/>
        <w:spacing w:before="0" w:after="0"/>
        <w:ind w:firstLine="0"/>
      </w:pPr>
      <w:bookmarkStart w:id="3602" w:name="_Toc1054039873"/>
      <w:r>
        <w:rPr>
          <w:rFonts w:hint="eastAsia"/>
        </w:rPr>
        <w:t xml:space="preserve"> </w:t>
      </w:r>
      <w:bookmarkStart w:id="3603" w:name="_Toc31104"/>
      <w:bookmarkStart w:id="3604" w:name="_Toc1976711876"/>
      <w:bookmarkStart w:id="3605" w:name="_Toc1236204889"/>
      <w:bookmarkStart w:id="3606" w:name="_Toc150947761"/>
      <w:bookmarkStart w:id="3607" w:name="_Toc100211027"/>
      <w:bookmarkStart w:id="3608" w:name="_Toc1474730595"/>
      <w:bookmarkStart w:id="3609" w:name="_Toc334089364"/>
      <w:bookmarkStart w:id="3610" w:name="_Toc12111"/>
      <w:bookmarkStart w:id="3611" w:name="_Toc327586606"/>
      <w:bookmarkStart w:id="3612" w:name="_Toc2085631103"/>
      <w:bookmarkStart w:id="3613" w:name="_Toc1868716484"/>
      <w:bookmarkStart w:id="3614" w:name="_Toc844105315"/>
      <w:bookmarkStart w:id="3615" w:name="_Toc1811720616"/>
      <w:bookmarkStart w:id="3616" w:name="_Toc893155287"/>
      <w:bookmarkStart w:id="3617" w:name="_Toc1877161712"/>
      <w:bookmarkStart w:id="3618" w:name="_Toc820046100"/>
      <w:bookmarkStart w:id="3619" w:name="_Toc349099403"/>
      <w:bookmarkStart w:id="3620" w:name="_Toc1282283375"/>
      <w:bookmarkStart w:id="3621" w:name="_Toc826035956"/>
      <w:bookmarkStart w:id="3622" w:name="_Toc504902301"/>
      <w:bookmarkStart w:id="3623" w:name="_Toc670354523"/>
      <w:bookmarkStart w:id="3624" w:name="_Toc250452444"/>
      <w:bookmarkStart w:id="3625" w:name="_Toc8579"/>
      <w:bookmarkStart w:id="3626" w:name="_Toc1159557874"/>
      <w:bookmarkStart w:id="3627" w:name="_Toc5147"/>
      <w:bookmarkStart w:id="3628" w:name="_Toc962076190"/>
      <w:bookmarkStart w:id="3629" w:name="_Toc2133394537"/>
      <w:bookmarkStart w:id="3630" w:name="_Toc1706027644"/>
      <w:bookmarkStart w:id="3631" w:name="_Toc500682233"/>
      <w:bookmarkStart w:id="3632" w:name="_Toc22881"/>
      <w:bookmarkStart w:id="3633" w:name="_Toc1440953132"/>
      <w:bookmarkStart w:id="3634" w:name="_Toc2075411864"/>
      <w:bookmarkStart w:id="3635" w:name="_Toc18"/>
      <w:bookmarkStart w:id="3636" w:name="_Toc817779939"/>
      <w:bookmarkStart w:id="3637" w:name="_Toc1103588735"/>
      <w:bookmarkStart w:id="3638" w:name="_Toc651821978"/>
      <w:bookmarkStart w:id="3639" w:name="_Toc685520807"/>
      <w:bookmarkStart w:id="3640" w:name="_Toc1272650921"/>
      <w:bookmarkStart w:id="3641" w:name="_Toc757282925"/>
      <w:bookmarkStart w:id="3642" w:name="_Toc26655"/>
      <w:bookmarkStart w:id="3643" w:name="_Toc2129358474"/>
      <w:bookmarkStart w:id="3644" w:name="_Toc898322382"/>
      <w:bookmarkStart w:id="3645" w:name="_Toc1927187568"/>
      <w:bookmarkStart w:id="3646" w:name="_Toc1468221845"/>
      <w:bookmarkStart w:id="3647" w:name="_Toc1512785640"/>
      <w:bookmarkStart w:id="3648" w:name="_Toc1845908684"/>
      <w:bookmarkStart w:id="3649" w:name="_Toc274447346"/>
      <w:bookmarkStart w:id="3650" w:name="_Toc1790052358"/>
      <w:bookmarkStart w:id="3651" w:name="_Toc981476296"/>
      <w:bookmarkStart w:id="3652" w:name="_Toc1799977995"/>
      <w:bookmarkStart w:id="3653" w:name="_Toc1737741876"/>
      <w:bookmarkStart w:id="3654" w:name="_Toc760177307"/>
      <w:bookmarkStart w:id="3655" w:name="_Toc28249"/>
      <w:bookmarkStart w:id="3656" w:name="_Toc520246362"/>
      <w:bookmarkStart w:id="3657" w:name="_Toc1504762741"/>
      <w:bookmarkStart w:id="3658" w:name="_Toc601533519"/>
      <w:bookmarkStart w:id="3659" w:name="_Toc11688"/>
      <w:bookmarkStart w:id="3660" w:name="_Toc15963"/>
      <w:bookmarkStart w:id="3661" w:name="_Toc71151781"/>
      <w:r>
        <w:rPr>
          <w:rFonts w:hint="eastAsia"/>
        </w:rPr>
        <w:t>数字化转型成熟度指标定义和简要评估</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p>
    <w:p>
      <w:pPr>
        <w:pStyle w:val="4"/>
        <w:spacing w:before="0" w:after="0"/>
        <w:ind w:left="0" w:firstLine="0"/>
      </w:pPr>
      <w:r>
        <w:rPr>
          <w:rFonts w:hint="eastAsia"/>
        </w:rPr>
        <w:t xml:space="preserve"> </w:t>
      </w:r>
      <w:bookmarkStart w:id="3662" w:name="_Toc1817444885"/>
      <w:bookmarkStart w:id="3663" w:name="_Toc850214265"/>
      <w:bookmarkStart w:id="3664" w:name="_Toc919782746"/>
      <w:bookmarkStart w:id="3665" w:name="_Toc628026676"/>
      <w:bookmarkStart w:id="3666" w:name="_Toc1311570083"/>
      <w:bookmarkStart w:id="3667" w:name="_Toc312895263"/>
      <w:bookmarkStart w:id="3668" w:name="_Toc199610006"/>
      <w:bookmarkStart w:id="3669" w:name="_Toc30914"/>
      <w:bookmarkStart w:id="3670" w:name="_Toc7826"/>
      <w:bookmarkStart w:id="3671" w:name="_Toc32733"/>
      <w:bookmarkStart w:id="3672" w:name="_Toc298437094"/>
      <w:bookmarkStart w:id="3673" w:name="_Toc1989154113"/>
      <w:bookmarkStart w:id="3674" w:name="_Toc1575013047"/>
      <w:bookmarkStart w:id="3675" w:name="_Toc1517687490"/>
      <w:bookmarkStart w:id="3676" w:name="_Toc857900899"/>
      <w:bookmarkStart w:id="3677" w:name="_Toc1638487426"/>
      <w:bookmarkStart w:id="3678" w:name="_Toc27487"/>
      <w:bookmarkStart w:id="3679" w:name="_Toc350216079"/>
      <w:bookmarkStart w:id="3680" w:name="_Toc1279"/>
      <w:bookmarkStart w:id="3681" w:name="_Toc774635507"/>
      <w:bookmarkStart w:id="3682" w:name="_Toc601057123"/>
      <w:bookmarkStart w:id="3683" w:name="_Toc26375"/>
      <w:bookmarkStart w:id="3684" w:name="_Toc275091793"/>
      <w:bookmarkStart w:id="3685" w:name="_Toc1893091322"/>
      <w:bookmarkStart w:id="3686" w:name="_Toc2112239901"/>
      <w:bookmarkStart w:id="3687" w:name="_Toc29156"/>
      <w:bookmarkStart w:id="3688" w:name="_Toc4957964"/>
      <w:bookmarkStart w:id="3689" w:name="_Toc1329354647"/>
      <w:bookmarkStart w:id="3690" w:name="_Toc569609213"/>
      <w:bookmarkStart w:id="3691" w:name="_Toc1338285980"/>
      <w:bookmarkStart w:id="3692" w:name="_Toc15079"/>
      <w:bookmarkStart w:id="3693" w:name="_Toc1747499781"/>
      <w:r>
        <w:rPr>
          <w:rFonts w:hint="eastAsia"/>
        </w:rPr>
        <w:t>数字化转型成熟度发展阶段定义</w:t>
      </w:r>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p>
    <w:p>
      <w:pPr>
        <w:ind w:firstLine="560"/>
      </w:pPr>
      <w:r>
        <w:rPr>
          <w:rFonts w:hint="eastAsia"/>
        </w:rPr>
        <w:t>数字化转型成熟度发展阶段定义如下表所示：</w:t>
      </w:r>
    </w:p>
    <w:p>
      <w:pPr>
        <w:ind w:firstLine="0" w:firstLineChars="0"/>
        <w:jc w:val="center"/>
        <w:rPr>
          <w:rFonts w:cs="Times New Roman"/>
          <w:sz w:val="24"/>
          <w:szCs w:val="24"/>
        </w:rPr>
      </w:pPr>
      <w:r>
        <w:rPr>
          <w:rFonts w:cs="Times New Roman"/>
          <w:sz w:val="24"/>
          <w:szCs w:val="24"/>
        </w:rPr>
        <w:t>表</w:t>
      </w:r>
      <w:r>
        <w:rPr>
          <w:rFonts w:hint="eastAsia" w:cs="Times New Roman"/>
          <w:sz w:val="24"/>
          <w:szCs w:val="24"/>
        </w:rPr>
        <w:t>5</w:t>
      </w:r>
      <w:r>
        <w:rPr>
          <w:rFonts w:cs="Times New Roman"/>
          <w:sz w:val="24"/>
          <w:szCs w:val="24"/>
        </w:rPr>
        <w:t>-</w:t>
      </w:r>
      <w:r>
        <w:rPr>
          <w:rFonts w:hint="eastAsia" w:cs="Times New Roman"/>
          <w:sz w:val="24"/>
          <w:szCs w:val="24"/>
        </w:rPr>
        <w:t>9</w:t>
      </w:r>
      <w:r>
        <w:rPr>
          <w:rFonts w:cs="Times New Roman"/>
          <w:sz w:val="24"/>
          <w:szCs w:val="24"/>
        </w:rPr>
        <w:t xml:space="preserve"> 数字化成熟度转型发展阶段定义</w:t>
      </w:r>
    </w:p>
    <w:tbl>
      <w:tblPr>
        <w:tblStyle w:val="31"/>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12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Header/>
          <w:jc w:val="center"/>
        </w:trPr>
        <w:tc>
          <w:tcPr>
            <w:tcW w:w="438"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jc w:val="center"/>
              <w:rPr>
                <w:rFonts w:eastAsia="Times New Roman" w:cs="Times New Roman"/>
                <w:b/>
                <w:bCs/>
                <w:color w:val="000000"/>
                <w:sz w:val="24"/>
                <w:szCs w:val="24"/>
              </w:rPr>
            </w:pPr>
            <w:r>
              <w:rPr>
                <w:rFonts w:eastAsia="Times New Roman" w:cs="Times New Roman"/>
                <w:b/>
                <w:bCs/>
                <w:color w:val="000000"/>
                <w:sz w:val="24"/>
                <w:szCs w:val="24"/>
              </w:rPr>
              <w:t>发展阶段</w:t>
            </w:r>
          </w:p>
        </w:tc>
        <w:tc>
          <w:tcPr>
            <w:tcW w:w="4561"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jc w:val="center"/>
              <w:rPr>
                <w:rFonts w:eastAsia="Times New Roman" w:cs="Times New Roman"/>
                <w:b/>
                <w:bCs/>
                <w:color w:val="000000"/>
                <w:sz w:val="24"/>
                <w:szCs w:val="24"/>
              </w:rPr>
            </w:pPr>
            <w:r>
              <w:rPr>
                <w:rFonts w:eastAsia="Times New Roman" w:cs="Times New Roman"/>
                <w:b/>
                <w:bCs/>
                <w:color w:val="000000"/>
                <w:sz w:val="24"/>
                <w:szCs w:val="24"/>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jc w:val="center"/>
        </w:trPr>
        <w:tc>
          <w:tcPr>
            <w:tcW w:w="438"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规范级</w:t>
            </w:r>
          </w:p>
        </w:tc>
        <w:tc>
          <w:tcPr>
            <w:tcW w:w="4561"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处于规范级数字化阶段的组织总体特征主要表现为：</w:t>
            </w:r>
            <w:r>
              <w:rPr>
                <w:rFonts w:eastAsia="Times New Roman" w:cs="Times New Roman"/>
                <w:color w:val="000000"/>
                <w:sz w:val="21"/>
                <w:szCs w:val="21"/>
              </w:rPr>
              <w:t>在单一职能范围内初步开展了信息（数字）技术应用，但尚未有效发挥信息（数字）技术赋能作用；初步应用信息（数字）技术获取、开发和利用数据，但尚未有效支持和优化主营业务范围内的生产经营管理活动。处于规范级数字化阶段的组织，各视角的典型状态和特征主要表现为：</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发展战略视角：</w:t>
            </w:r>
            <w:r>
              <w:rPr>
                <w:rFonts w:eastAsia="Times New Roman" w:cs="Times New Roman"/>
                <w:color w:val="000000"/>
                <w:sz w:val="21"/>
                <w:szCs w:val="21"/>
              </w:rPr>
              <w:t>发展战略中尚未明确或初步提及信息（数字）技术应用相关内容，尚未制定信息（数字）技术应用相关的专项规划。</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新型能力视角：</w:t>
            </w:r>
            <w:r>
              <w:rPr>
                <w:rFonts w:eastAsia="Times New Roman" w:cs="Times New Roman"/>
                <w:color w:val="000000"/>
                <w:sz w:val="21"/>
                <w:szCs w:val="21"/>
              </w:rPr>
              <w:t>打造了新型能力，但尚未有效建成主营业务范围内的新型能力。</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系统性解决方案视角：</w:t>
            </w:r>
            <w:r>
              <w:rPr>
                <w:rFonts w:eastAsia="Times New Roman" w:cs="Times New Roman"/>
                <w:color w:val="000000"/>
                <w:sz w:val="21"/>
                <w:szCs w:val="21"/>
              </w:rPr>
              <w:t>初步开展信息（数字）技术应用，或初步开展基于信息（数字）技术的（系统性）解决方案策划与实施。</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治理体系视角：</w:t>
            </w:r>
            <w:r>
              <w:rPr>
                <w:rFonts w:eastAsia="Times New Roman" w:cs="Times New Roman"/>
                <w:color w:val="000000"/>
                <w:sz w:val="21"/>
                <w:szCs w:val="21"/>
              </w:rPr>
              <w:t>管理模式为经验驱动型，各项业务活动主要由管理人员根据经验做出决策。</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业务创新转型视角：</w:t>
            </w:r>
            <w:r>
              <w:rPr>
                <w:rFonts w:eastAsia="Times New Roman" w:cs="Times New Roman"/>
                <w:color w:val="000000"/>
                <w:sz w:val="21"/>
                <w:szCs w:val="21"/>
              </w:rPr>
              <w:t>尚未实现基于数字化的业务创新。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44" w:hRule="atLeast"/>
          <w:jc w:val="center"/>
        </w:trPr>
        <w:tc>
          <w:tcPr>
            <w:tcW w:w="438"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场景级</w:t>
            </w:r>
          </w:p>
        </w:tc>
        <w:tc>
          <w:tcPr>
            <w:tcW w:w="4561"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处于场景级数字化阶段的组织总体特征主要表现为：</w:t>
            </w:r>
            <w:r>
              <w:rPr>
                <w:rFonts w:eastAsia="Times New Roman" w:cs="Times New Roman"/>
                <w:color w:val="000000"/>
                <w:sz w:val="21"/>
                <w:szCs w:val="21"/>
              </w:rPr>
              <w:t>在主要或若干单一职能范围内开展了（新一代）信息技术应用，提升相关单项业务的运行规范性和效率；主要应用（新一代）信息技术实现业务单元（部门）数据的获取、开发和利用，发挥数据作为信息沟通媒介的作用，解决单元级信息透明问题，提升业务单元的资源配置效率。处于场景级数字化阶段的组织，各视角的典型状态和特征主要表现为：</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发展战略视角：</w:t>
            </w:r>
            <w:r>
              <w:rPr>
                <w:rFonts w:eastAsia="Times New Roman" w:cs="Times New Roman"/>
                <w:color w:val="000000"/>
                <w:sz w:val="21"/>
                <w:szCs w:val="21"/>
              </w:rPr>
              <w:t>在发展战略或专项规划中明确提出数字化的内容，目标定位主要是提升业务规范性和运行效率，数字化内容纳入了部门级年度计划和绩效考核。</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新型能力视角：</w:t>
            </w:r>
            <w:r>
              <w:rPr>
                <w:rFonts w:eastAsia="Times New Roman" w:cs="Times New Roman"/>
                <w:color w:val="000000"/>
                <w:sz w:val="21"/>
                <w:szCs w:val="21"/>
              </w:rPr>
              <w:t>能够运用（新一代）信息技术手段支持主营业务单一职能优化的新型能力的建设、运行和优化，所形成的新型能力主要在相关单项业务中使用。</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系统性解决方案视角：</w:t>
            </w:r>
            <w:r>
              <w:rPr>
                <w:rFonts w:eastAsia="Times New Roman" w:cs="Times New Roman"/>
                <w:color w:val="000000"/>
                <w:sz w:val="21"/>
                <w:szCs w:val="21"/>
              </w:rPr>
              <w:t>面向单一职能范围内新型能力建设、运行和优化，开展必要的设备设施改造，应用（新一代）信息技术手段和工具，开展相关单项业务优化和职能职责调整，基于单一职能范围内及相关单项业务数据采集开展单元级数据建模等。</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治理体系视角：</w:t>
            </w:r>
            <w:r>
              <w:rPr>
                <w:rFonts w:eastAsia="Times New Roman" w:cs="Times New Roman"/>
                <w:color w:val="000000"/>
                <w:sz w:val="21"/>
                <w:szCs w:val="21"/>
              </w:rPr>
              <w:t>管理模式是职能驱动型，能够基于单一职能范围内或相关单项业务数据开展辅助管理决策。领导重视并积极推动（新一代）信息技术应用，设置了专门团队开展（新一代）信息技术应用与运维，建立单项应用与运维制度等。</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业务创新转型视角：</w:t>
            </w:r>
            <w:r>
              <w:rPr>
                <w:rFonts w:eastAsia="Times New Roman" w:cs="Times New Roman"/>
                <w:color w:val="000000"/>
                <w:sz w:val="21"/>
                <w:szCs w:val="21"/>
              </w:rPr>
              <w:t>主要或关键单项业务实现数字化，形成（新一代）信息技术手段和工具支持下的业务运行模式。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80" w:hRule="atLeast"/>
          <w:jc w:val="center"/>
        </w:trPr>
        <w:tc>
          <w:tcPr>
            <w:tcW w:w="438" w:type="pct"/>
            <w:tcBorders>
              <w:top w:val="single" w:color="000000" w:sz="4" w:space="0"/>
              <w:left w:val="single" w:color="000000" w:sz="4" w:space="0"/>
              <w:right w:val="single" w:color="000000" w:sz="4" w:space="0"/>
            </w:tcBorders>
            <w:shd w:val="clear" w:color="auto" w:fill="FFFFFF"/>
            <w:vAlign w:val="center"/>
          </w:tcPr>
          <w:p>
            <w:pPr>
              <w:spacing w:line="280" w:lineRule="exact"/>
              <w:ind w:firstLine="0" w:firstLineChars="0"/>
              <w:jc w:val="center"/>
              <w:rPr>
                <w:rFonts w:eastAsia="Times New Roman" w:cs="Times New Roman"/>
                <w:b/>
                <w:bCs/>
                <w:sz w:val="21"/>
                <w:szCs w:val="21"/>
              </w:rPr>
            </w:pPr>
            <w:r>
              <w:rPr>
                <w:rFonts w:eastAsia="Times New Roman" w:cs="Times New Roman"/>
                <w:b/>
                <w:bCs/>
                <w:color w:val="000000"/>
                <w:sz w:val="21"/>
                <w:szCs w:val="21"/>
              </w:rPr>
              <w:t>领域级</w:t>
            </w:r>
          </w:p>
        </w:tc>
        <w:tc>
          <w:tcPr>
            <w:tcW w:w="4561"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处于领域级发展阶段的组织总体特征主要表现为：</w:t>
            </w:r>
            <w:r>
              <w:rPr>
                <w:rFonts w:eastAsia="Times New Roman" w:cs="Times New Roman"/>
                <w:color w:val="000000"/>
                <w:sz w:val="21"/>
                <w:szCs w:val="21"/>
              </w:rPr>
              <w:t>在组织（企业）主营业务领域，通过组织（企业）级数字化和传感网级网络化，以知识为驱动，实现主要业务活动、关键业务流程、设备设施、软硬件、相关人员等要素间的动态、全局优化；主要基于主营业务领域数据的获取、开发和利用，发挥数据作为信息媒介的作用，实现跨部门、跨业务环节的领域级信息对称，提升主营业务活动的集成融合、动态协同和一体化运行水平，提高主营业务领域内资源全局优化配置效率；有条件的组织开始探索发挥数据作为价值媒介和创新媒介的作用，开展基于数据的价值在线交换，推进基于数据建模的业务知识数字化、模型化、模块化和平台化，以知识为驱动，提升主营业务集成融合、动态协同和一体化运行水平，打造形成数字组织（企业）。处于领域级数字化阶段的组织，各视角的典型状态和特征主要表现为：</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发展战略视角：</w:t>
            </w:r>
            <w:r>
              <w:rPr>
                <w:rFonts w:eastAsia="Times New Roman" w:cs="Times New Roman"/>
                <w:color w:val="000000"/>
                <w:sz w:val="21"/>
                <w:szCs w:val="21"/>
              </w:rPr>
              <w:t>以实现业务综合集成为核心，制定数字化转型专项战略规划，已在战略层面认识到数据的重要价值，并将数字化转型年度计划和绩效考核纳入组织整体考核体系。</w:t>
            </w:r>
          </w:p>
          <w:p>
            <w:pPr>
              <w:spacing w:line="280" w:lineRule="exact"/>
              <w:ind w:firstLine="0" w:firstLineChars="0"/>
              <w:rPr>
                <w:rFonts w:eastAsia="Times New Roman" w:cs="Times New Roman"/>
                <w:b/>
                <w:color w:val="000000"/>
                <w:sz w:val="21"/>
                <w:szCs w:val="21"/>
              </w:rPr>
            </w:pPr>
            <w:r>
              <w:rPr>
                <w:rFonts w:eastAsia="Times New Roman" w:cs="Times New Roman"/>
                <w:b/>
                <w:color w:val="000000"/>
                <w:sz w:val="21"/>
                <w:szCs w:val="21"/>
              </w:rPr>
              <w:t>新型能力视角：</w:t>
            </w:r>
            <w:r>
              <w:rPr>
                <w:rFonts w:eastAsia="Times New Roman" w:cs="Times New Roman"/>
                <w:color w:val="000000"/>
                <w:sz w:val="21"/>
                <w:szCs w:val="21"/>
              </w:rPr>
              <w:t>完成支持主营业务集成协同的流程级能力的建设，且新型能力的各能力模块可被该流程上相关业务环节有效应用。</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系统性解决方案视角：</w:t>
            </w:r>
            <w:r>
              <w:rPr>
                <w:rFonts w:eastAsia="Times New Roman" w:cs="Times New Roman"/>
                <w:color w:val="000000"/>
                <w:sz w:val="21"/>
                <w:szCs w:val="21"/>
              </w:rPr>
              <w:t>面向流程级能力建设、运行和优化，构建传感网级网络，集成应用IT 软硬件资源，开展跨部门、跨业务环节、跨层级的业务流程优化设计和职能职责调整，基于主要设备和各业务系统数据采集和集成共享，构建并应用系统级数字化模型。</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治理体系视角：</w:t>
            </w:r>
            <w:r>
              <w:rPr>
                <w:rFonts w:eastAsia="Times New Roman" w:cs="Times New Roman"/>
                <w:color w:val="000000"/>
                <w:sz w:val="21"/>
                <w:szCs w:val="21"/>
              </w:rPr>
              <w:t>管理模式为流程驱动型，能够开展跨部门、跨业务流程的数字化集成管理，由组织决策层和专职一级部门统筹推进数字化转型工作，形成了流程驱动的数字化系统建设、集成、运维和持续改进的标准规范和治理机制。</w:t>
            </w:r>
          </w:p>
          <w:p>
            <w:pPr>
              <w:spacing w:line="280" w:lineRule="exact"/>
              <w:ind w:firstLine="0" w:firstLineChars="0"/>
              <w:rPr>
                <w:rFonts w:eastAsia="Times New Roman" w:cs="Times New Roman"/>
                <w:b/>
                <w:color w:val="000000"/>
                <w:sz w:val="21"/>
                <w:szCs w:val="21"/>
              </w:rPr>
            </w:pPr>
            <w:r>
              <w:rPr>
                <w:rFonts w:eastAsia="Times New Roman" w:cs="Times New Roman"/>
                <w:b/>
                <w:color w:val="000000"/>
                <w:sz w:val="21"/>
                <w:szCs w:val="21"/>
              </w:rPr>
              <w:t>业务创新转型视角：</w:t>
            </w:r>
            <w:r>
              <w:rPr>
                <w:rFonts w:eastAsia="Times New Roman" w:cs="Times New Roman"/>
                <w:color w:val="000000"/>
                <w:sz w:val="21"/>
                <w:szCs w:val="21"/>
              </w:rPr>
              <w:t>在组织关键业务均实现数字化基础上，沿着纵向管控、价值链和产品生命周期等维度，主要或关键业务线实现了业务集成融合。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438"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平台级</w:t>
            </w:r>
          </w:p>
        </w:tc>
        <w:tc>
          <w:tcPr>
            <w:tcW w:w="4561"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处于平台级数字化阶段的组织总体特征主要表现为：</w:t>
            </w:r>
            <w:r>
              <w:rPr>
                <w:rFonts w:eastAsia="Times New Roman" w:cs="Times New Roman"/>
                <w:color w:val="000000"/>
                <w:sz w:val="21"/>
                <w:szCs w:val="21"/>
              </w:rPr>
              <w:t>在整个组织范围内，通过平台级数字化和产业互联网级网络化，推动组织内全要素、全过程互联互通和动态优化，实现以数据为驱动的业务模式创新；主要基于整个组织范围内数据的获取、开发和利用，发挥数据作为信息沟通媒介和信用媒介的作用，解决整个组织信息透明问题，并基于数据实现价值网络化在线交换，提升组织价值网络化创造能力和整个组织资源综合利用水平；有条件的组织开始探索用数据科学重新定义并封装生产机理，构建基于数据模型的网络化知识共享和技能赋能，提高组织创新能力和资源开发潜能。处于平台级数字化阶段的组织，各视角的典型状态和特征主要表现为：</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发展战略视角：</w:t>
            </w:r>
            <w:r>
              <w:rPr>
                <w:rFonts w:eastAsia="Times New Roman" w:cs="Times New Roman"/>
                <w:color w:val="000000"/>
                <w:sz w:val="21"/>
                <w:szCs w:val="21"/>
              </w:rPr>
              <w:t>制定了以数字组织（企业）为核心内容的组织发展战略，在组织发展战略中明确将数据作为关键战略资源和驱动要素，加速推进业务创新转型和数字业务培育。构建数字组织（企业）成为组织年度计划的核心内容，并建立覆盖全员的绩效考核体系。</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新型能力视角：</w:t>
            </w:r>
            <w:r>
              <w:rPr>
                <w:rFonts w:eastAsia="Times New Roman" w:cs="Times New Roman"/>
                <w:color w:val="000000"/>
                <w:sz w:val="21"/>
                <w:szCs w:val="21"/>
              </w:rPr>
              <w:t>完成支持组织全局优化的网络级能力的建设，实现新型能力的模块化、数字化和网络化，能够在整个组织范围内进行按需共享和应用。</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系统性解决方案视角：</w:t>
            </w:r>
            <w:r>
              <w:rPr>
                <w:rFonts w:eastAsia="Times New Roman" w:cs="Times New Roman"/>
                <w:color w:val="000000"/>
                <w:sz w:val="21"/>
                <w:szCs w:val="21"/>
              </w:rPr>
              <w:t>建设数字组织（企业）的系统集成架构，业务基础资源和能力实现平台化部署，支持按需调用，OT网络与IT网络实现协议互通和网络互联，基于组织内全要素、全过程数据在线自动采集、交换和动态集成共享，建设和应用组织（企业）级数字孪生模型。</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治理体系视角：</w:t>
            </w:r>
            <w:r>
              <w:rPr>
                <w:rFonts w:eastAsia="Times New Roman" w:cs="Times New Roman"/>
                <w:color w:val="000000"/>
                <w:sz w:val="21"/>
                <w:szCs w:val="21"/>
              </w:rPr>
              <w:t>管理方式为数据驱动型，实现覆盖组织（企业）全过程的自组织管理。建立组织（企业）级数字化治理领导机制和协调机制，形成数据驱动的数字组织（企业）治理体系，实现数据、技术、流程和组织等四要素的智能协同、动态优化和互动创新。</w:t>
            </w:r>
          </w:p>
          <w:p>
            <w:pPr>
              <w:spacing w:line="280" w:lineRule="exact"/>
              <w:ind w:firstLine="0" w:firstLineChars="0"/>
              <w:rPr>
                <w:rFonts w:eastAsia="Times New Roman" w:cs="Times New Roman"/>
                <w:color w:val="000000"/>
                <w:sz w:val="21"/>
                <w:szCs w:val="21"/>
              </w:rPr>
            </w:pPr>
            <w:r>
              <w:rPr>
                <w:rFonts w:eastAsia="Times New Roman" w:cs="Times New Roman"/>
                <w:b/>
                <w:color w:val="000000"/>
                <w:sz w:val="21"/>
                <w:szCs w:val="21"/>
              </w:rPr>
              <w:t>业务创新转型视角：</w:t>
            </w:r>
            <w:r>
              <w:rPr>
                <w:rFonts w:eastAsia="Times New Roman" w:cs="Times New Roman"/>
                <w:color w:val="000000"/>
                <w:sz w:val="21"/>
                <w:szCs w:val="21"/>
              </w:rPr>
              <w:t>基于主要或关键业务在线化运行和核心能力模块化封装和共享应用等，实现网络化协同、服务化延伸、个性化定制等业务模式创新。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438" w:type="pct"/>
            <w:tcBorders>
              <w:top w:val="single" w:color="000000" w:sz="4" w:space="0"/>
              <w:left w:val="single" w:color="000000" w:sz="4" w:space="0"/>
              <w:bottom w:val="single" w:color="000000" w:sz="4" w:space="0"/>
              <w:right w:val="single" w:color="000000" w:sz="4" w:space="0"/>
            </w:tcBorders>
            <w:shd w:val="clear" w:color="auto" w:fill="FFFFFF"/>
            <w:vAlign w:val="center"/>
          </w:tcPr>
          <w:p>
            <w:pPr>
              <w:spacing w:line="240" w:lineRule="auto"/>
              <w:ind w:firstLine="0" w:firstLineChars="0"/>
              <w:jc w:val="center"/>
              <w:rPr>
                <w:rFonts w:eastAsia="Times New Roman" w:cs="Times New Roman"/>
                <w:b/>
                <w:bCs/>
                <w:color w:val="000000"/>
                <w:sz w:val="21"/>
                <w:szCs w:val="21"/>
              </w:rPr>
            </w:pPr>
            <w:r>
              <w:rPr>
                <w:rFonts w:eastAsia="Times New Roman" w:cs="Times New Roman"/>
                <w:b/>
                <w:bCs/>
                <w:color w:val="000000"/>
                <w:sz w:val="21"/>
                <w:szCs w:val="21"/>
              </w:rPr>
              <w:t>生态级</w:t>
            </w:r>
          </w:p>
        </w:tc>
        <w:tc>
          <w:tcPr>
            <w:tcW w:w="4561" w:type="pct"/>
            <w:tcBorders>
              <w:top w:val="single" w:color="000000" w:sz="4" w:space="0"/>
              <w:left w:val="single" w:color="000000" w:sz="4" w:space="0"/>
              <w:bottom w:val="single" w:color="000000" w:sz="4" w:space="0"/>
              <w:right w:val="single" w:color="000000" w:sz="4" w:space="0"/>
            </w:tcBorders>
            <w:shd w:val="clear" w:color="auto" w:fill="FFFFFF"/>
          </w:tcPr>
          <w:p>
            <w:pPr>
              <w:spacing w:line="240" w:lineRule="auto"/>
              <w:ind w:firstLine="0" w:firstLineChars="0"/>
              <w:rPr>
                <w:rFonts w:eastAsia="Times New Roman" w:cs="Times New Roman"/>
                <w:color w:val="000000"/>
                <w:sz w:val="21"/>
                <w:szCs w:val="21"/>
              </w:rPr>
            </w:pPr>
            <w:r>
              <w:rPr>
                <w:rFonts w:eastAsia="Times New Roman" w:cs="Times New Roman"/>
                <w:b/>
                <w:color w:val="000000"/>
                <w:sz w:val="21"/>
                <w:szCs w:val="21"/>
              </w:rPr>
              <w:t>处于生态级数字化阶段的组织总体特征主要表现为：</w:t>
            </w:r>
            <w:r>
              <w:rPr>
                <w:rFonts w:eastAsia="Times New Roman" w:cs="Times New Roman"/>
                <w:color w:val="000000"/>
                <w:sz w:val="21"/>
                <w:szCs w:val="21"/>
              </w:rPr>
              <w:t>在生态组织范围内，通过生态级数字化和泛在物联网级网络化，推动与生态合作伙伴间资源、业务、能力等要素的开放共享和协同合作，共同培育智能驱动型的数字新业务；主要基于生态圈数据的智能获取、开发和利用，发挥数据作为信息沟通媒介和信用媒介的作用，解决生态圈信息透明问题，并基于数据实现价值智能化在线交换，提升生态圈价值智能化创造能力和资源综合利用水平；生态级组织还将用数据科学重新定义并封装生产机理，实现基于数据模型的生态圈知识共享和技能赋能，提升生态圈开放合作与协同创新能力，提高生态圈资源的综合开发能力。处于生态级数字化阶段的组织，各视角的典型状态和特征主要表现为：</w:t>
            </w:r>
          </w:p>
          <w:p>
            <w:pPr>
              <w:spacing w:line="240" w:lineRule="auto"/>
              <w:ind w:firstLine="0" w:firstLineChars="0"/>
              <w:rPr>
                <w:rFonts w:eastAsia="Times New Roman" w:cs="Times New Roman"/>
                <w:color w:val="000000"/>
                <w:sz w:val="21"/>
                <w:szCs w:val="21"/>
              </w:rPr>
            </w:pPr>
            <w:r>
              <w:rPr>
                <w:rFonts w:eastAsia="Times New Roman" w:cs="Times New Roman"/>
                <w:b/>
                <w:color w:val="000000"/>
                <w:sz w:val="21"/>
                <w:szCs w:val="21"/>
              </w:rPr>
              <w:t>发展战略视角：</w:t>
            </w:r>
            <w:r>
              <w:rPr>
                <w:rFonts w:eastAsia="Times New Roman" w:cs="Times New Roman"/>
                <w:color w:val="000000"/>
                <w:sz w:val="21"/>
                <w:szCs w:val="21"/>
              </w:rPr>
              <w:t>制定以构建共生共赢生态系统、发展壮大数字业务为目标的组织发展战略及生态圈发展战略，在发展战略中明确将数据作为驱动创新的核心要素，开展智能驱动的生态化运营体系建设，制定覆盖整个生态圈主要合作伙伴的战略全过程柔性管控机制。</w:t>
            </w:r>
          </w:p>
          <w:p>
            <w:pPr>
              <w:spacing w:line="240" w:lineRule="auto"/>
              <w:ind w:firstLine="0" w:firstLineChars="0"/>
              <w:rPr>
                <w:rFonts w:eastAsia="Times New Roman" w:cs="Times New Roman"/>
                <w:color w:val="000000"/>
                <w:sz w:val="21"/>
                <w:szCs w:val="21"/>
              </w:rPr>
            </w:pPr>
            <w:r>
              <w:rPr>
                <w:rFonts w:eastAsia="Times New Roman" w:cs="Times New Roman"/>
                <w:b/>
                <w:color w:val="000000"/>
                <w:sz w:val="21"/>
                <w:szCs w:val="21"/>
              </w:rPr>
              <w:t>新型能力视角：</w:t>
            </w:r>
            <w:r>
              <w:rPr>
                <w:rFonts w:eastAsia="Times New Roman" w:cs="Times New Roman"/>
                <w:color w:val="000000"/>
                <w:sz w:val="21"/>
                <w:szCs w:val="21"/>
              </w:rPr>
              <w:t>完成支持价值开放共创的生态级能力的建设，能够与生态合作伙伴共建开放的能力合作平台和开放价值生态，实现生态级能力认知协同、按需共享和自优化。</w:t>
            </w:r>
          </w:p>
          <w:p>
            <w:pPr>
              <w:spacing w:line="240" w:lineRule="auto"/>
              <w:ind w:firstLine="0" w:firstLineChars="0"/>
              <w:rPr>
                <w:rFonts w:eastAsia="Times New Roman" w:cs="Times New Roman"/>
                <w:color w:val="000000"/>
                <w:sz w:val="21"/>
                <w:szCs w:val="21"/>
              </w:rPr>
            </w:pPr>
            <w:r>
              <w:rPr>
                <w:rFonts w:eastAsia="Times New Roman" w:cs="Times New Roman"/>
                <w:b/>
                <w:color w:val="000000"/>
                <w:sz w:val="21"/>
                <w:szCs w:val="21"/>
              </w:rPr>
              <w:t>系统性解决方案视角：</w:t>
            </w:r>
            <w:r>
              <w:rPr>
                <w:rFonts w:eastAsia="Times New Roman" w:cs="Times New Roman"/>
                <w:color w:val="000000"/>
                <w:sz w:val="21"/>
                <w:szCs w:val="21"/>
              </w:rPr>
              <w:t>建立组件化、可配置、开放灵活的智能云平台，组织内 OT网络、 IT网络以及组织外互联网实现互联互通，组织已成为社会化能力共享平台的核心或重要贡献者，与合作伙伴共同实现生态基础资源和能力的平台部署、开放协作和按需利用。</w:t>
            </w:r>
          </w:p>
          <w:p>
            <w:pPr>
              <w:spacing w:line="240" w:lineRule="auto"/>
              <w:ind w:firstLine="0" w:firstLineChars="0"/>
              <w:rPr>
                <w:rFonts w:eastAsia="Times New Roman" w:cs="Times New Roman"/>
                <w:color w:val="000000"/>
                <w:sz w:val="21"/>
                <w:szCs w:val="21"/>
              </w:rPr>
            </w:pPr>
            <w:r>
              <w:rPr>
                <w:rFonts w:eastAsia="Times New Roman" w:cs="Times New Roman"/>
                <w:b/>
                <w:color w:val="000000"/>
                <w:sz w:val="21"/>
                <w:szCs w:val="21"/>
              </w:rPr>
              <w:t>治理体系视角：</w:t>
            </w:r>
            <w:r>
              <w:rPr>
                <w:rFonts w:eastAsia="Times New Roman" w:cs="Times New Roman"/>
                <w:color w:val="000000"/>
                <w:sz w:val="21"/>
                <w:szCs w:val="21"/>
              </w:rPr>
              <w:t>管理模式为智能驱动型，员工成为组织的合伙人，形成以生态伙伴命运共同体为核心的组织价值观。</w:t>
            </w:r>
          </w:p>
          <w:p>
            <w:pPr>
              <w:spacing w:line="240" w:lineRule="auto"/>
              <w:ind w:firstLine="0" w:firstLineChars="0"/>
              <w:rPr>
                <w:rFonts w:eastAsia="Times New Roman" w:cs="Times New Roman"/>
                <w:color w:val="000000"/>
                <w:sz w:val="21"/>
                <w:szCs w:val="21"/>
              </w:rPr>
            </w:pPr>
            <w:r>
              <w:rPr>
                <w:rFonts w:eastAsia="Times New Roman" w:cs="Times New Roman"/>
                <w:b/>
                <w:color w:val="000000"/>
                <w:sz w:val="21"/>
                <w:szCs w:val="21"/>
              </w:rPr>
              <w:t>业务创新转型视角：</w:t>
            </w:r>
            <w:r>
              <w:rPr>
                <w:rFonts w:eastAsia="Times New Roman" w:cs="Times New Roman"/>
                <w:color w:val="000000"/>
                <w:sz w:val="21"/>
                <w:szCs w:val="21"/>
              </w:rPr>
              <w:t>形成以数字业务为核心的新型业态，数字业务成为组织主营业务的重要组成部分，发挥生态圈创新潜能，开辟实现绿色可持续发展的广阔空间。</w:t>
            </w:r>
          </w:p>
        </w:tc>
      </w:tr>
    </w:tbl>
    <w:p>
      <w:pPr>
        <w:pStyle w:val="4"/>
        <w:spacing w:before="0" w:after="0"/>
        <w:ind w:left="0" w:firstLine="0"/>
      </w:pPr>
      <w:r>
        <w:rPr>
          <w:rFonts w:hint="eastAsia"/>
        </w:rPr>
        <w:t xml:space="preserve"> </w:t>
      </w:r>
      <w:bookmarkStart w:id="3694" w:name="_Toc194964717"/>
      <w:bookmarkStart w:id="3695" w:name="_Toc1253098035"/>
      <w:bookmarkStart w:id="3696" w:name="_Toc12757"/>
      <w:bookmarkStart w:id="3697" w:name="_Toc1976446973"/>
      <w:bookmarkStart w:id="3698" w:name="_Toc2087428212"/>
      <w:bookmarkStart w:id="3699" w:name="_Toc1835244342"/>
      <w:bookmarkStart w:id="3700" w:name="_Toc203990773"/>
      <w:bookmarkStart w:id="3701" w:name="_Toc475914228"/>
      <w:bookmarkStart w:id="3702" w:name="_Toc1976230829"/>
      <w:bookmarkStart w:id="3703" w:name="_Toc1700"/>
      <w:bookmarkStart w:id="3704" w:name="_Toc6101"/>
      <w:bookmarkStart w:id="3705" w:name="_Toc2292"/>
      <w:bookmarkStart w:id="3706" w:name="_Toc875363301"/>
      <w:bookmarkStart w:id="3707" w:name="_Toc1724122362"/>
      <w:bookmarkStart w:id="3708" w:name="_Toc68134902"/>
      <w:bookmarkStart w:id="3709" w:name="_Toc15672"/>
      <w:bookmarkStart w:id="3710" w:name="_Toc2136270914"/>
      <w:bookmarkStart w:id="3711" w:name="_Toc1360848007"/>
      <w:bookmarkStart w:id="3712" w:name="_Toc18318"/>
      <w:bookmarkStart w:id="3713" w:name="_Toc1790717385"/>
      <w:bookmarkStart w:id="3714" w:name="_Toc12400"/>
      <w:bookmarkStart w:id="3715" w:name="_Toc535203535"/>
      <w:bookmarkStart w:id="3716" w:name="_Toc2082956607"/>
      <w:bookmarkStart w:id="3717" w:name="_Toc43688741"/>
      <w:bookmarkStart w:id="3718" w:name="_Toc363847550"/>
      <w:bookmarkStart w:id="3719" w:name="_Toc2110369011"/>
      <w:bookmarkStart w:id="3720" w:name="_Toc25945"/>
      <w:bookmarkStart w:id="3721" w:name="_Toc1786232173"/>
      <w:bookmarkStart w:id="3722" w:name="_Toc1201320916"/>
      <w:bookmarkStart w:id="3723" w:name="_Toc362218527"/>
      <w:bookmarkStart w:id="3724" w:name="_Toc1457923113"/>
      <w:bookmarkStart w:id="3725" w:name="_Toc1242462895"/>
      <w:r>
        <w:rPr>
          <w:rFonts w:hint="eastAsia"/>
        </w:rPr>
        <w:t>数字化转型成熟度评估指标定义</w:t>
      </w:r>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p>
    <w:p>
      <w:pPr>
        <w:ind w:firstLine="560"/>
      </w:pPr>
      <w:r>
        <w:rPr>
          <w:rFonts w:hint="eastAsia"/>
        </w:rPr>
        <w:t>数字化转型成熟度评估指标定义如下表所示：</w:t>
      </w:r>
    </w:p>
    <w:p>
      <w:pPr>
        <w:ind w:firstLine="0" w:firstLineChars="0"/>
        <w:jc w:val="center"/>
        <w:rPr>
          <w:rFonts w:cs="Times New Roman"/>
          <w:sz w:val="24"/>
          <w:szCs w:val="24"/>
        </w:rPr>
      </w:pPr>
      <w:r>
        <w:rPr>
          <w:rFonts w:cs="Times New Roman"/>
          <w:sz w:val="24"/>
          <w:szCs w:val="24"/>
        </w:rPr>
        <w:t>表</w:t>
      </w:r>
      <w:r>
        <w:rPr>
          <w:rFonts w:hint="eastAsia" w:cs="Times New Roman"/>
          <w:sz w:val="24"/>
          <w:szCs w:val="24"/>
        </w:rPr>
        <w:t>5</w:t>
      </w:r>
      <w:r>
        <w:rPr>
          <w:rFonts w:cs="Times New Roman"/>
          <w:sz w:val="24"/>
          <w:szCs w:val="24"/>
        </w:rPr>
        <w:t>-1</w:t>
      </w:r>
      <w:r>
        <w:rPr>
          <w:rFonts w:hint="eastAsia" w:cs="Times New Roman"/>
          <w:sz w:val="24"/>
          <w:szCs w:val="24"/>
        </w:rPr>
        <w:t>0</w:t>
      </w:r>
      <w:r>
        <w:rPr>
          <w:rFonts w:cs="Times New Roman"/>
          <w:sz w:val="24"/>
          <w:szCs w:val="24"/>
        </w:rPr>
        <w:t xml:space="preserve"> 数字化转型成熟度评估指标定义</w:t>
      </w:r>
    </w:p>
    <w:tbl>
      <w:tblPr>
        <w:tblStyle w:val="30"/>
        <w:tblW w:w="474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1268"/>
        <w:gridCol w:w="10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blHeader/>
        </w:trPr>
        <w:tc>
          <w:tcPr>
            <w:tcW w:w="463" w:type="pct"/>
            <w:shd w:val="clear" w:color="auto" w:fill="auto"/>
            <w:noWrap/>
            <w:vAlign w:val="center"/>
          </w:tcPr>
          <w:p>
            <w:pPr>
              <w:tabs>
                <w:tab w:val="left" w:pos="420"/>
              </w:tabs>
              <w:spacing w:line="240" w:lineRule="auto"/>
              <w:ind w:firstLine="0" w:firstLineChars="0"/>
              <w:jc w:val="center"/>
              <w:rPr>
                <w:rFonts w:cs="Times New Roman"/>
                <w:b/>
                <w:bCs/>
                <w:sz w:val="24"/>
                <w:szCs w:val="24"/>
              </w:rPr>
            </w:pPr>
            <w:r>
              <w:rPr>
                <w:rFonts w:cs="Times New Roman"/>
                <w:b/>
                <w:bCs/>
                <w:sz w:val="24"/>
                <w:szCs w:val="24"/>
              </w:rPr>
              <w:t>一级指标</w:t>
            </w:r>
          </w:p>
        </w:tc>
        <w:tc>
          <w:tcPr>
            <w:tcW w:w="472" w:type="pct"/>
            <w:shd w:val="clear" w:color="auto" w:fill="auto"/>
            <w:noWrap/>
            <w:vAlign w:val="center"/>
          </w:tcPr>
          <w:p>
            <w:pPr>
              <w:tabs>
                <w:tab w:val="left" w:pos="420"/>
              </w:tabs>
              <w:spacing w:line="240" w:lineRule="auto"/>
              <w:ind w:firstLine="0" w:firstLineChars="0"/>
              <w:jc w:val="center"/>
              <w:rPr>
                <w:rFonts w:cs="Times New Roman"/>
                <w:b/>
                <w:bCs/>
                <w:sz w:val="24"/>
                <w:szCs w:val="24"/>
              </w:rPr>
            </w:pPr>
            <w:r>
              <w:rPr>
                <w:rFonts w:cs="Times New Roman"/>
                <w:b/>
                <w:bCs/>
                <w:sz w:val="24"/>
                <w:szCs w:val="24"/>
              </w:rPr>
              <w:t>二级指标</w:t>
            </w:r>
          </w:p>
        </w:tc>
        <w:tc>
          <w:tcPr>
            <w:tcW w:w="4064" w:type="pct"/>
            <w:shd w:val="clear" w:color="auto" w:fill="auto"/>
            <w:noWrap/>
            <w:vAlign w:val="center"/>
          </w:tcPr>
          <w:p>
            <w:pPr>
              <w:tabs>
                <w:tab w:val="left" w:pos="420"/>
              </w:tabs>
              <w:spacing w:line="240" w:lineRule="auto"/>
              <w:ind w:firstLine="0" w:firstLineChars="0"/>
              <w:jc w:val="center"/>
              <w:rPr>
                <w:rFonts w:cs="Times New Roman"/>
                <w:b/>
                <w:bCs/>
                <w:sz w:val="24"/>
                <w:szCs w:val="24"/>
              </w:rPr>
            </w:pPr>
            <w:r>
              <w:rPr>
                <w:rFonts w:cs="Times New Roman"/>
                <w:b/>
                <w:bCs/>
                <w:sz w:val="24"/>
                <w:szCs w:val="24"/>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restar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发展战略</w:t>
            </w: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竞争合作优势</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组织应增强竞争合作优势可持续性和战略柔性，逐步从过去的单纯竞争向构建多重竞合关系转变，以有效应对快速变化和不确定市场竞争合作环境。组织构建数字经济时代竞争合作优势，应重点关注强化技术应用、强化模式创新、强化数据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ind w:firstLine="0" w:firstLineChars="0"/>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战略定位</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企业必须增强竞争优势的可持续性和战略的柔性，重塑价值主张。由构建封闭价值体系的静态竞争战略转向共创共享开放价值生态的动态竞合战略。逐步从过去的仅关注竞争转向构建多重竞合关系，将竞争合作层次从单一技术产品的竞争合作升维到智能技术产品 （服务）群的竞争合作从资源要素的竞争合作升维到新型能力体系的竞争合作，从组织之间的竞争合作升维到供应链、产业链和生态圈之间的竞争合作</w:t>
            </w:r>
            <w:r>
              <w:rPr>
                <w:rFonts w:hint="eastAsia"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价值模式</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hint="eastAsia" w:cs="Times New Roman"/>
                <w:sz w:val="21"/>
                <w:szCs w:val="21"/>
              </w:rPr>
              <w:t>组织应顺应新一代信息技术引发的变革趋势，改变传统工业化时期基于技术创新的长周期性获得稳定预期市场收益的价值模式，构建基于资源共享和能力赋能实现业务快速迭代和协同发展的开放价值生态，以最大化获取数字化转型价值效益。组织应从价值创造模式、价值分享模式等方面考虑，系统开展价值模式的分析与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restar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新型能力</w:t>
            </w: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产品创新能力</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产品创新能力是指与价值创造的载体有关的能力，主要包括加强产品创新、产品研发过程创新，以不断提高产品附加价值，缩短价值变现周期。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运营管控能力</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运营管控能力是指与价值创造的过程有关的能力，主要包括纵向贯通生产管理与现场作业活动，横向打通供应链/产业链各环节生产经营活动，不断提升信息安全管理水平，逐步实现全价值链、全要素的动态配置和全局优化，提高全要素生产率</w:t>
            </w:r>
            <w:r>
              <w:rPr>
                <w:rFonts w:hint="eastAsia" w:cs="Times New Roman"/>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用户服务能力</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用户服务能力是指与价值创造的对象有关的能力，主要包括加强售前需求定义、售中快速响应和售后延伸服务等全链条用户服务，最大化为用户创造价值，提高用户满意度和忠诚度。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生态合作能力</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生态合作能力是指与价值创造的合作伙伴有关的能力，主要包括加强与供应链上下游、用户、技术和服务提供商等合作伙伴之间的资源、能力和业务合作，构建优势互补、合作共赢的协作网络，形成良性迭代、可持续发展的合作生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员工赋能能力</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员工赋能能力是指与价值创造的主体有关的能力，主要包括充分认识到员工已从“经济人”“社会人”向“知识人”“合伙人”转变，不断加强价值导向的人才培养与开发，赋予员工价值创造的技能和知识，最大程度激发员工价值创造的主动性和潜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数据开发能力</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数据开发能力主要是指将数据作为关键资源、核心资产进行有效管理，充分发挥数据作为创新驱动核心要素的潜能，深入挖掘数据作用。开辟价值增长新空间。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restar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系统性解决方案</w:t>
            </w: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数据驱动</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数据驱动主要涉及将数据作为核心资产进行管理，挖掘数据要素价值和创新驱动潜能等内容。为加快数据要素的开发利用，组织应开展的活动包括但不限于：数据采集、共享、建模与应用。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技术赋能</w:t>
            </w:r>
          </w:p>
        </w:tc>
        <w:tc>
          <w:tcPr>
            <w:tcW w:w="4064" w:type="pct"/>
            <w:shd w:val="clear" w:color="auto" w:fill="auto"/>
            <w:noWrap/>
            <w:vAlign w:val="center"/>
          </w:tcPr>
          <w:p>
            <w:pPr>
              <w:tabs>
                <w:tab w:val="left" w:pos="420"/>
              </w:tabs>
              <w:spacing w:line="240" w:lineRule="auto"/>
              <w:ind w:firstLine="0" w:firstLineChars="0"/>
              <w:rPr>
                <w:rFonts w:cs="Times New Roman"/>
                <w:sz w:val="21"/>
                <w:szCs w:val="21"/>
              </w:rPr>
            </w:pPr>
            <w:r>
              <w:rPr>
                <w:rFonts w:cs="Times New Roman"/>
                <w:sz w:val="21"/>
                <w:szCs w:val="21"/>
              </w:rPr>
              <w:t>技术要素主要涉及新型能力建设涵盖的信息技术、产业技术、管理技术等内容，以及各项技术要素集成、融合和创新等。组织应从设备设施、信息技术（IT）软硬件、网络、平台等方面，充分发挥云计算、大数据、物联网、人工智能、区块链等新一代信息技术的先导作用，系统推进技术集成、融合和创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restar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治理体系</w:t>
            </w:r>
          </w:p>
        </w:tc>
        <w:tc>
          <w:tcPr>
            <w:tcW w:w="472" w:type="pct"/>
            <w:shd w:val="clear" w:color="auto" w:fill="auto"/>
            <w:noWrap/>
            <w:vAlign w:val="center"/>
          </w:tcPr>
          <w:p>
            <w:pPr>
              <w:tabs>
                <w:tab w:val="left" w:pos="420"/>
              </w:tabs>
              <w:ind w:firstLine="0" w:firstLineChars="0"/>
              <w:jc w:val="center"/>
              <w:rPr>
                <w:rFonts w:cs="Times New Roman"/>
                <w:sz w:val="21"/>
                <w:szCs w:val="21"/>
              </w:rPr>
            </w:pPr>
            <w:r>
              <w:rPr>
                <w:rFonts w:cs="Times New Roman"/>
                <w:sz w:val="21"/>
                <w:szCs w:val="21"/>
              </w:rPr>
              <w:t>数字化治理</w:t>
            </w:r>
          </w:p>
        </w:tc>
        <w:tc>
          <w:tcPr>
            <w:tcW w:w="4064" w:type="pct"/>
            <w:shd w:val="clear" w:color="auto" w:fill="auto"/>
            <w:noWrap/>
            <w:vAlign w:val="center"/>
          </w:tcPr>
          <w:p>
            <w:pPr>
              <w:tabs>
                <w:tab w:val="left" w:pos="420"/>
              </w:tabs>
              <w:ind w:firstLine="0" w:firstLineChars="0"/>
              <w:rPr>
                <w:rFonts w:cs="Times New Roman"/>
                <w:sz w:val="21"/>
                <w:szCs w:val="21"/>
              </w:rPr>
            </w:pPr>
            <w:r>
              <w:rPr>
                <w:rFonts w:cs="Times New Roman"/>
                <w:sz w:val="21"/>
                <w:szCs w:val="21"/>
              </w:rPr>
              <w:t>组织应运用架构方法，从数字化领导力培育、数字化人才培养、数字化资金统筹安排、安全可控建设等方面，建立与新型能力建设、运行和优化相匹配的数字化治理机制。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ind w:firstLine="0" w:firstLineChars="0"/>
              <w:jc w:val="center"/>
              <w:rPr>
                <w:rFonts w:cs="Times New Roman"/>
                <w:sz w:val="21"/>
                <w:szCs w:val="21"/>
              </w:rPr>
            </w:pPr>
            <w:r>
              <w:rPr>
                <w:rFonts w:cs="Times New Roman"/>
                <w:sz w:val="21"/>
                <w:szCs w:val="21"/>
              </w:rPr>
              <w:t>管理方式</w:t>
            </w:r>
          </w:p>
        </w:tc>
        <w:tc>
          <w:tcPr>
            <w:tcW w:w="4064" w:type="pct"/>
            <w:shd w:val="clear" w:color="auto" w:fill="auto"/>
            <w:noWrap/>
            <w:vAlign w:val="center"/>
          </w:tcPr>
          <w:p>
            <w:pPr>
              <w:tabs>
                <w:tab w:val="left" w:pos="420"/>
              </w:tabs>
              <w:ind w:firstLine="0" w:firstLineChars="0"/>
              <w:rPr>
                <w:rFonts w:cs="Times New Roman"/>
                <w:sz w:val="21"/>
                <w:szCs w:val="21"/>
              </w:rPr>
            </w:pPr>
            <w:r>
              <w:rPr>
                <w:rFonts w:cs="Times New Roman"/>
                <w:sz w:val="21"/>
                <w:szCs w:val="21"/>
              </w:rPr>
              <w:t>组织应从管理方式创新、员工工作模式变革等方面，建立与新型能力建设、运行和优化相配的组织管理方式和工作模式，推动员工自组织、自学习、主动完成创造性工作，支持员工自我价值实现，与组织共同成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ind w:firstLine="0" w:firstLineChars="0"/>
              <w:jc w:val="center"/>
              <w:rPr>
                <w:rFonts w:cs="Times New Roman"/>
                <w:sz w:val="21"/>
                <w:szCs w:val="21"/>
              </w:rPr>
            </w:pPr>
            <w:r>
              <w:rPr>
                <w:rFonts w:cs="Times New Roman"/>
                <w:sz w:val="21"/>
                <w:szCs w:val="21"/>
              </w:rPr>
              <w:t>数字人才</w:t>
            </w:r>
          </w:p>
        </w:tc>
        <w:tc>
          <w:tcPr>
            <w:tcW w:w="4064" w:type="pct"/>
            <w:shd w:val="clear" w:color="auto" w:fill="auto"/>
            <w:noWrap/>
            <w:vAlign w:val="center"/>
          </w:tcPr>
          <w:p>
            <w:pPr>
              <w:tabs>
                <w:tab w:val="left" w:pos="420"/>
              </w:tabs>
              <w:ind w:firstLine="0" w:firstLineChars="0"/>
              <w:rPr>
                <w:rFonts w:cs="Times New Roman"/>
                <w:sz w:val="21"/>
                <w:szCs w:val="21"/>
              </w:rPr>
            </w:pPr>
            <w:r>
              <w:rPr>
                <w:rFonts w:cs="Times New Roman"/>
                <w:sz w:val="21"/>
                <w:szCs w:val="21"/>
              </w:rPr>
              <w:t>组织应从组织结构设置、职能职责设置等方面，建立与新型能力建设、运行和优化相匹配的职责和职权架构，不断提高针对用户日益动态、个性化需求的响应速度和柔性服务能力。组织应从价值观、行为准则等方面入手，建立与新型能力建设、运行和优化相匹配的组织文化，把数字化转型战略愿景转变为组织全员主动创新的自觉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restart"/>
            <w:shd w:val="clear" w:color="auto" w:fill="auto"/>
            <w:noWrap/>
            <w:vAlign w:val="center"/>
          </w:tcPr>
          <w:p>
            <w:pPr>
              <w:tabs>
                <w:tab w:val="left" w:pos="420"/>
              </w:tabs>
              <w:spacing w:line="240" w:lineRule="auto"/>
              <w:ind w:firstLine="0" w:firstLineChars="0"/>
              <w:jc w:val="center"/>
              <w:rPr>
                <w:rFonts w:cs="Times New Roman"/>
                <w:sz w:val="21"/>
                <w:szCs w:val="21"/>
              </w:rPr>
            </w:pPr>
            <w:r>
              <w:rPr>
                <w:rFonts w:cs="Times New Roman"/>
                <w:sz w:val="21"/>
                <w:szCs w:val="21"/>
              </w:rPr>
              <w:t>业务转型</w:t>
            </w:r>
          </w:p>
        </w:tc>
        <w:tc>
          <w:tcPr>
            <w:tcW w:w="472" w:type="pct"/>
            <w:shd w:val="clear" w:color="auto" w:fill="auto"/>
            <w:noWrap/>
            <w:vAlign w:val="center"/>
          </w:tcPr>
          <w:p>
            <w:pPr>
              <w:tabs>
                <w:tab w:val="left" w:pos="420"/>
              </w:tabs>
              <w:ind w:firstLine="0" w:firstLineChars="0"/>
              <w:jc w:val="center"/>
              <w:rPr>
                <w:rFonts w:cs="Times New Roman"/>
                <w:sz w:val="21"/>
                <w:szCs w:val="21"/>
              </w:rPr>
            </w:pPr>
            <w:r>
              <w:rPr>
                <w:rFonts w:cs="Times New Roman"/>
                <w:sz w:val="21"/>
                <w:szCs w:val="21"/>
              </w:rPr>
              <w:t>集团管控</w:t>
            </w:r>
          </w:p>
        </w:tc>
        <w:tc>
          <w:tcPr>
            <w:tcW w:w="4064" w:type="pct"/>
            <w:shd w:val="clear" w:color="auto" w:fill="auto"/>
            <w:noWrap/>
            <w:vAlign w:val="center"/>
          </w:tcPr>
          <w:p>
            <w:pPr>
              <w:tabs>
                <w:tab w:val="left" w:pos="420"/>
              </w:tabs>
              <w:ind w:firstLine="0" w:firstLineChars="0"/>
              <w:rPr>
                <w:rFonts w:cs="Times New Roman"/>
                <w:sz w:val="21"/>
                <w:szCs w:val="21"/>
              </w:rPr>
            </w:pPr>
            <w:r>
              <w:rPr>
                <w:rFonts w:cs="Times New Roman"/>
                <w:sz w:val="21"/>
                <w:szCs w:val="21"/>
              </w:rPr>
              <w:t>集团管控是指大型企业或组织对下属企业或部门实施的管理控制及资源协调分配的过程。集团管控通过制定战略规划、加强组织架构设计、优化运营流程、完善财务管理等手段，实现对下属企业的有效控制，同时协调各企业之间的资源共享与信息沟通，以实现整个集团的协同发展。集团管控的目标是提高企业的整体运营效率和市场竞争力，同时降低企业的风险和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ind w:firstLine="0" w:firstLineChars="0"/>
              <w:jc w:val="center"/>
              <w:rPr>
                <w:rFonts w:cs="Times New Roman"/>
                <w:sz w:val="21"/>
                <w:szCs w:val="21"/>
              </w:rPr>
            </w:pPr>
            <w:r>
              <w:rPr>
                <w:rFonts w:cs="Times New Roman"/>
                <w:sz w:val="21"/>
                <w:szCs w:val="21"/>
              </w:rPr>
              <w:t>业务数字化</w:t>
            </w:r>
          </w:p>
        </w:tc>
        <w:tc>
          <w:tcPr>
            <w:tcW w:w="4064" w:type="pct"/>
            <w:shd w:val="clear" w:color="auto" w:fill="auto"/>
            <w:noWrap/>
            <w:vAlign w:val="center"/>
          </w:tcPr>
          <w:p>
            <w:pPr>
              <w:tabs>
                <w:tab w:val="left" w:pos="420"/>
              </w:tabs>
              <w:ind w:firstLine="0" w:firstLineChars="0"/>
              <w:rPr>
                <w:rFonts w:cs="Times New Roman"/>
                <w:sz w:val="21"/>
                <w:szCs w:val="21"/>
              </w:rPr>
            </w:pPr>
            <w:r>
              <w:rPr>
                <w:rFonts w:cs="Times New Roman"/>
                <w:sz w:val="21"/>
                <w:szCs w:val="21"/>
              </w:rPr>
              <w:t>业务数字化是指单个部门或单一环节相关业务的数字化、网络化和智能化发展。组织应深化新一代信息技术在产品/服务、研发设计、生产管控、运营管理、市场服务等环节的深度应用，逐步提升各业务环节的数字化、网络化、智能化水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63" w:type="pct"/>
            <w:vMerge w:val="continue"/>
            <w:shd w:val="clear" w:color="auto" w:fill="auto"/>
            <w:noWrap/>
            <w:vAlign w:val="center"/>
          </w:tcPr>
          <w:p>
            <w:pPr>
              <w:tabs>
                <w:tab w:val="left" w:pos="420"/>
              </w:tabs>
              <w:spacing w:line="240" w:lineRule="auto"/>
              <w:jc w:val="center"/>
              <w:rPr>
                <w:rFonts w:cs="Times New Roman"/>
                <w:sz w:val="21"/>
                <w:szCs w:val="21"/>
              </w:rPr>
            </w:pPr>
          </w:p>
        </w:tc>
        <w:tc>
          <w:tcPr>
            <w:tcW w:w="472" w:type="pct"/>
            <w:shd w:val="clear" w:color="auto" w:fill="auto"/>
            <w:noWrap/>
            <w:vAlign w:val="center"/>
          </w:tcPr>
          <w:p>
            <w:pPr>
              <w:tabs>
                <w:tab w:val="left" w:pos="420"/>
              </w:tabs>
              <w:ind w:firstLine="0" w:firstLineChars="0"/>
              <w:jc w:val="center"/>
              <w:rPr>
                <w:rFonts w:cs="Times New Roman"/>
                <w:sz w:val="21"/>
                <w:szCs w:val="21"/>
              </w:rPr>
            </w:pPr>
            <w:r>
              <w:rPr>
                <w:rFonts w:cs="Times New Roman"/>
                <w:sz w:val="21"/>
                <w:szCs w:val="21"/>
              </w:rPr>
              <w:t>业务模式创新</w:t>
            </w:r>
          </w:p>
        </w:tc>
        <w:tc>
          <w:tcPr>
            <w:tcW w:w="4064" w:type="pct"/>
            <w:shd w:val="clear" w:color="auto" w:fill="auto"/>
            <w:noWrap/>
            <w:vAlign w:val="center"/>
          </w:tcPr>
          <w:p>
            <w:pPr>
              <w:tabs>
                <w:tab w:val="left" w:pos="420"/>
              </w:tabs>
              <w:ind w:firstLine="0" w:firstLineChars="0"/>
              <w:rPr>
                <w:rFonts w:cs="Times New Roman"/>
                <w:sz w:val="21"/>
                <w:szCs w:val="21"/>
              </w:rPr>
            </w:pPr>
            <w:r>
              <w:rPr>
                <w:rFonts w:cs="Times New Roman"/>
                <w:sz w:val="21"/>
                <w:szCs w:val="21"/>
              </w:rPr>
              <w:t>业务模式创新是指基于新型能力模块化封装和在线化部署等，推动关键业务模式创新变革。构建打通组织内外部的价值网络，与利益相关方共同形成新的价值模式，可涉及智能生产、服务化延伸、网络化协同、个性化定制。</w:t>
            </w:r>
          </w:p>
        </w:tc>
      </w:tr>
    </w:tbl>
    <w:p>
      <w:pPr>
        <w:pStyle w:val="4"/>
        <w:spacing w:before="0" w:after="0"/>
        <w:ind w:left="0" w:firstLine="0"/>
      </w:pPr>
      <w:r>
        <w:rPr>
          <w:rFonts w:hint="eastAsia"/>
        </w:rPr>
        <w:t xml:space="preserve"> </w:t>
      </w:r>
      <w:bookmarkStart w:id="3726" w:name="_Toc29209"/>
      <w:bookmarkStart w:id="3727" w:name="_Toc1132054025"/>
      <w:bookmarkStart w:id="3728" w:name="_Toc15174"/>
      <w:bookmarkStart w:id="3729" w:name="_Toc2106869765"/>
      <w:bookmarkStart w:id="3730" w:name="_Toc644034133"/>
      <w:bookmarkStart w:id="3731" w:name="_Toc28555"/>
      <w:bookmarkStart w:id="3732" w:name="_Toc1504299109"/>
      <w:bookmarkStart w:id="3733" w:name="_Toc1327689163"/>
      <w:bookmarkStart w:id="3734" w:name="_Toc2120764102"/>
      <w:bookmarkStart w:id="3735" w:name="_Toc1530230198"/>
      <w:bookmarkStart w:id="3736" w:name="_Toc525347921"/>
      <w:bookmarkStart w:id="3737" w:name="_Toc867223415"/>
      <w:bookmarkStart w:id="3738" w:name="_Toc26959"/>
      <w:bookmarkStart w:id="3739" w:name="_Toc526157405"/>
      <w:bookmarkStart w:id="3740" w:name="_Toc14355"/>
      <w:bookmarkStart w:id="3741" w:name="_Toc1859436944"/>
      <w:bookmarkStart w:id="3742" w:name="_Toc446548116"/>
      <w:bookmarkStart w:id="3743" w:name="_Toc1751260637"/>
      <w:bookmarkStart w:id="3744" w:name="_Toc2113101692"/>
      <w:bookmarkStart w:id="3745" w:name="_Toc1461328568"/>
      <w:bookmarkStart w:id="3746" w:name="_Toc1299829841"/>
      <w:bookmarkStart w:id="3747" w:name="_Toc6010"/>
      <w:bookmarkStart w:id="3748" w:name="_Toc1984746360"/>
      <w:bookmarkStart w:id="3749" w:name="_Toc1968017957"/>
      <w:bookmarkStart w:id="3750" w:name="_Toc16641"/>
      <w:bookmarkStart w:id="3751" w:name="_Toc1838127691"/>
      <w:bookmarkStart w:id="3752" w:name="_Toc24692"/>
      <w:bookmarkStart w:id="3753" w:name="_Toc2090376484"/>
      <w:bookmarkStart w:id="3754" w:name="_Toc534514063"/>
      <w:bookmarkStart w:id="3755" w:name="_Toc1089021199"/>
      <w:bookmarkStart w:id="3756" w:name="_Toc1529458501"/>
      <w:bookmarkStart w:id="3757" w:name="_Toc1071613099"/>
      <w:r>
        <w:rPr>
          <w:rFonts w:hint="eastAsia"/>
        </w:rPr>
        <w:t>二所数字化转型成熟度简要评估</w:t>
      </w:r>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p>
    <w:p>
      <w:pPr>
        <w:ind w:firstLine="560"/>
      </w:pPr>
      <w:r>
        <w:rPr>
          <w:rFonts w:hint="eastAsia"/>
        </w:rPr>
        <w:t>根据上述数字化转型成熟度指标定义，针对二所实际现状，对二所数字化转型成熟度进行简要评估，评估结果如下所示：</w:t>
      </w:r>
    </w:p>
    <w:p>
      <w:pPr>
        <w:ind w:firstLine="0" w:firstLineChars="0"/>
        <w:jc w:val="center"/>
      </w:pPr>
      <w:r>
        <w:drawing>
          <wp:inline distT="0" distB="0" distL="114300" distR="114300">
            <wp:extent cx="8621395" cy="4197350"/>
            <wp:effectExtent l="4445" t="4445" r="22860" b="65405"/>
            <wp:docPr id="12" name="图表 2" descr="7b0a202020202263686172745265734964223a20223230343736323834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图</w:t>
      </w:r>
      <w:r>
        <w:rPr>
          <w:rFonts w:hint="eastAsia" w:ascii="Times New Roman" w:hAnsi="Times New Roman" w:eastAsia="宋体" w:cs="Times New Roman"/>
          <w:sz w:val="24"/>
          <w:szCs w:val="24"/>
        </w:rPr>
        <w:t>5</w:t>
      </w:r>
      <w:r>
        <w:rPr>
          <w:rFonts w:ascii="Times New Roman" w:hAnsi="Times New Roman" w:eastAsia="宋体" w:cs="Times New Roman"/>
          <w:sz w:val="24"/>
          <w:szCs w:val="24"/>
        </w:rPr>
        <w:t>-1 二所数字化转型成熟度评估</w:t>
      </w:r>
    </w:p>
    <w:p>
      <w:pPr>
        <w:numPr>
          <w:ilvl w:val="255"/>
          <w:numId w:val="0"/>
        </w:numPr>
        <w:ind w:firstLine="561" w:firstLineChars="200"/>
        <w:rPr>
          <w:rFonts w:ascii="Arial" w:hAnsi="Arial"/>
          <w:b/>
          <w:bCs/>
        </w:rPr>
      </w:pPr>
      <w:r>
        <w:rPr>
          <w:rFonts w:hint="eastAsia" w:ascii="Arial" w:hAnsi="Arial"/>
          <w:b/>
          <w:bCs/>
        </w:rPr>
        <w:t>二所数字化转型成熟度</w:t>
      </w:r>
      <w:r>
        <w:rPr>
          <w:rFonts w:hint="eastAsia"/>
          <w:b/>
          <w:bCs/>
        </w:rPr>
        <w:t>专家</w:t>
      </w:r>
      <w:r>
        <w:rPr>
          <w:rFonts w:hint="eastAsia" w:ascii="Arial" w:hAnsi="Arial"/>
          <w:b/>
          <w:bCs/>
        </w:rPr>
        <w:t>评分</w:t>
      </w:r>
      <w:r>
        <w:rPr>
          <w:rFonts w:hint="eastAsia"/>
          <w:b/>
          <w:bCs/>
        </w:rPr>
        <w:t>结果：</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-1</w:t>
      </w:r>
      <w:r>
        <w:rPr>
          <w:rFonts w:hint="eastAsia" w:ascii="Times New Roman" w:hAnsi="Times New Roman" w:eastAsia="宋体" w:cs="Times New Roman"/>
          <w:sz w:val="24"/>
          <w:szCs w:val="24"/>
        </w:rPr>
        <w:t>1</w:t>
      </w:r>
      <w:r>
        <w:rPr>
          <w:rFonts w:ascii="Times New Roman" w:hAnsi="Times New Roman" w:eastAsia="宋体" w:cs="Times New Roman"/>
          <w:sz w:val="24"/>
          <w:szCs w:val="24"/>
        </w:rPr>
        <w:t xml:space="preserve"> 数字化转型成熟度评分表</w:t>
      </w:r>
    </w:p>
    <w:tbl>
      <w:tblPr>
        <w:tblStyle w:val="30"/>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2845"/>
        <w:gridCol w:w="6264"/>
        <w:gridCol w:w="1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5" w:hRule="exact"/>
          <w:tblHeader/>
          <w:jc w:val="center"/>
        </w:trPr>
        <w:tc>
          <w:tcPr>
            <w:tcW w:w="1155" w:type="pct"/>
            <w:shd w:val="clear" w:color="auto" w:fill="auto"/>
            <w:noWrap/>
            <w:vAlign w:val="center"/>
          </w:tcPr>
          <w:p>
            <w:pPr>
              <w:widowControl/>
              <w:spacing w:line="24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一级指标</w:t>
            </w:r>
          </w:p>
        </w:tc>
        <w:tc>
          <w:tcPr>
            <w:tcW w:w="1004" w:type="pct"/>
            <w:shd w:val="clear" w:color="auto" w:fill="auto"/>
            <w:noWrap/>
            <w:vAlign w:val="center"/>
          </w:tcPr>
          <w:p>
            <w:pPr>
              <w:widowControl/>
              <w:spacing w:line="24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二级指标</w:t>
            </w:r>
          </w:p>
        </w:tc>
        <w:tc>
          <w:tcPr>
            <w:tcW w:w="2211" w:type="pct"/>
            <w:shd w:val="clear" w:color="auto" w:fill="auto"/>
            <w:noWrap/>
            <w:vAlign w:val="center"/>
          </w:tcPr>
          <w:p>
            <w:pPr>
              <w:widowControl/>
              <w:spacing w:line="24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三级指标</w:t>
            </w:r>
          </w:p>
        </w:tc>
        <w:tc>
          <w:tcPr>
            <w:tcW w:w="629" w:type="pct"/>
            <w:shd w:val="clear" w:color="auto" w:fill="auto"/>
            <w:noWrap/>
            <w:vAlign w:val="center"/>
          </w:tcPr>
          <w:p>
            <w:pPr>
              <w:widowControl/>
              <w:spacing w:line="240" w:lineRule="exact"/>
              <w:ind w:firstLine="0" w:firstLineChars="0"/>
              <w:jc w:val="center"/>
              <w:rPr>
                <w:rFonts w:cs="Times New Roman"/>
                <w:b/>
                <w:bCs/>
                <w:color w:val="000000"/>
                <w:sz w:val="24"/>
                <w:szCs w:val="24"/>
              </w:rPr>
            </w:pPr>
            <w:r>
              <w:rPr>
                <w:rFonts w:cs="Times New Roman"/>
                <w:b/>
                <w:bCs/>
                <w:color w:val="000000"/>
                <w:sz w:val="24"/>
                <w:szCs w:val="24"/>
              </w:rPr>
              <w:t>评分</w:t>
            </w:r>
          </w:p>
          <w:p>
            <w:pPr>
              <w:widowControl/>
              <w:spacing w:line="240" w:lineRule="exact"/>
              <w:ind w:firstLine="0" w:firstLineChars="0"/>
              <w:jc w:val="left"/>
              <w:rPr>
                <w:rFonts w:cs="Times New Roman"/>
                <w:b/>
                <w:bCs/>
                <w:color w:val="000000"/>
                <w:sz w:val="24"/>
                <w:szCs w:val="24"/>
              </w:rPr>
            </w:pPr>
            <w:r>
              <w:rPr>
                <w:rFonts w:cs="Times New Roman"/>
                <w:b/>
                <w:bCs/>
                <w:color w:val="000000"/>
                <w:sz w:val="24"/>
                <w:szCs w:val="24"/>
              </w:rPr>
              <w:t>（总分10分）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4" w:hRule="exact"/>
          <w:jc w:val="center"/>
        </w:trPr>
        <w:tc>
          <w:tcPr>
            <w:tcW w:w="1155" w:type="pct"/>
            <w:vMerge w:val="restart"/>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发展战略</w:t>
            </w: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kern w:val="0"/>
                <w:sz w:val="21"/>
                <w:szCs w:val="21"/>
                <w:lang w:bidi="ar"/>
              </w:rPr>
            </w:pPr>
            <w:r>
              <w:rPr>
                <w:rFonts w:cs="Times New Roman"/>
                <w:b/>
                <w:bCs/>
                <w:color w:val="000000"/>
                <w:kern w:val="0"/>
                <w:sz w:val="21"/>
                <w:szCs w:val="21"/>
                <w:lang w:bidi="ar"/>
              </w:rPr>
              <w:t>竞争合作优势</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kern w:val="0"/>
                <w:sz w:val="21"/>
                <w:szCs w:val="21"/>
                <w:lang w:bidi="ar"/>
              </w:rPr>
            </w:pPr>
            <w:r>
              <w:rPr>
                <w:rFonts w:cs="Times New Roman"/>
                <w:color w:val="000000"/>
                <w:kern w:val="0"/>
                <w:sz w:val="21"/>
                <w:szCs w:val="21"/>
                <w:lang w:bidi="ar"/>
              </w:rPr>
              <w:t>强化技术应用</w:t>
            </w:r>
          </w:p>
        </w:tc>
        <w:tc>
          <w:tcPr>
            <w:tcW w:w="629" w:type="pct"/>
            <w:vMerge w:val="restar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hint="eastAsia" w:cs="Times New Roman"/>
                <w:color w:val="000000"/>
                <w:sz w:val="21"/>
                <w:szCs w:val="21"/>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4"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kern w:val="0"/>
                <w:sz w:val="21"/>
                <w:szCs w:val="21"/>
                <w:lang w:bidi="ar"/>
              </w:rPr>
            </w:pPr>
          </w:p>
        </w:tc>
        <w:tc>
          <w:tcPr>
            <w:tcW w:w="1004" w:type="pct"/>
            <w:vMerge w:val="continue"/>
            <w:shd w:val="clear" w:color="auto" w:fill="auto"/>
            <w:noWrap/>
            <w:vAlign w:val="center"/>
          </w:tcPr>
          <w:p>
            <w:pPr>
              <w:widowControl/>
              <w:spacing w:line="240" w:lineRule="exact"/>
              <w:ind w:firstLine="0" w:firstLineChars="0"/>
              <w:jc w:val="center"/>
              <w:textAlignment w:val="center"/>
              <w:rPr>
                <w:rFonts w:cs="Times New Roman"/>
                <w:b/>
                <w:bCs/>
                <w:color w:val="000000"/>
                <w:kern w:val="0"/>
                <w:sz w:val="21"/>
                <w:szCs w:val="21"/>
                <w:lang w:bidi="ar"/>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kern w:val="0"/>
                <w:sz w:val="21"/>
                <w:szCs w:val="21"/>
                <w:lang w:bidi="ar"/>
              </w:rPr>
            </w:pPr>
            <w:r>
              <w:rPr>
                <w:rFonts w:cs="Times New Roman"/>
                <w:color w:val="000000"/>
                <w:kern w:val="0"/>
                <w:sz w:val="21"/>
                <w:szCs w:val="21"/>
                <w:lang w:bidi="ar"/>
              </w:rPr>
              <w:t>强化模式创新</w:t>
            </w:r>
          </w:p>
        </w:tc>
        <w:tc>
          <w:tcPr>
            <w:tcW w:w="629" w:type="pct"/>
            <w:vMerge w:val="continue"/>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4"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kern w:val="0"/>
                <w:sz w:val="21"/>
                <w:szCs w:val="21"/>
                <w:lang w:bidi="ar"/>
              </w:rPr>
            </w:pPr>
          </w:p>
        </w:tc>
        <w:tc>
          <w:tcPr>
            <w:tcW w:w="1004" w:type="pct"/>
            <w:vMerge w:val="continue"/>
            <w:shd w:val="clear" w:color="auto" w:fill="auto"/>
            <w:noWrap/>
            <w:vAlign w:val="center"/>
          </w:tcPr>
          <w:p>
            <w:pPr>
              <w:widowControl/>
              <w:spacing w:line="240" w:lineRule="exact"/>
              <w:ind w:firstLine="0" w:firstLineChars="0"/>
              <w:jc w:val="center"/>
              <w:textAlignment w:val="center"/>
              <w:rPr>
                <w:rFonts w:cs="Times New Roman"/>
                <w:b/>
                <w:bCs/>
                <w:color w:val="000000"/>
                <w:kern w:val="0"/>
                <w:sz w:val="21"/>
                <w:szCs w:val="21"/>
                <w:lang w:bidi="ar"/>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kern w:val="0"/>
                <w:sz w:val="21"/>
                <w:szCs w:val="21"/>
                <w:lang w:bidi="ar"/>
              </w:rPr>
            </w:pPr>
            <w:r>
              <w:rPr>
                <w:rFonts w:hint="eastAsia" w:cs="Times New Roman"/>
                <w:color w:val="000000"/>
                <w:kern w:val="0"/>
                <w:sz w:val="21"/>
                <w:szCs w:val="21"/>
                <w:lang w:bidi="ar"/>
              </w:rPr>
              <w:t>强化数据驱动</w:t>
            </w:r>
          </w:p>
        </w:tc>
        <w:tc>
          <w:tcPr>
            <w:tcW w:w="629" w:type="pct"/>
            <w:vMerge w:val="continue"/>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4"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战略定位</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hint="eastAsia" w:cs="Times New Roman"/>
                <w:color w:val="000000"/>
                <w:sz w:val="21"/>
                <w:szCs w:val="21"/>
              </w:rPr>
              <w:t>目标</w:t>
            </w:r>
          </w:p>
        </w:tc>
        <w:tc>
          <w:tcPr>
            <w:tcW w:w="629" w:type="pct"/>
            <w:vMerge w:val="restar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hint="eastAsia" w:cs="Times New Roman"/>
                <w:color w:val="000000"/>
                <w:sz w:val="21"/>
                <w:szCs w:val="21"/>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hint="eastAsia" w:cs="Times New Roman"/>
                <w:color w:val="000000"/>
                <w:sz w:val="21"/>
                <w:szCs w:val="21"/>
              </w:rPr>
              <w:t>内容</w:t>
            </w:r>
          </w:p>
        </w:tc>
        <w:tc>
          <w:tcPr>
            <w:tcW w:w="629" w:type="pct"/>
            <w:vMerge w:val="continue"/>
            <w:shd w:val="clear" w:color="auto" w:fill="auto"/>
            <w:noWrap/>
            <w:vAlign w:val="center"/>
          </w:tcPr>
          <w:p>
            <w:pPr>
              <w:widowControl/>
              <w:spacing w:line="240" w:lineRule="exact"/>
              <w:jc w:val="center"/>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textAlignment w:val="center"/>
              <w:rPr>
                <w:rFonts w:cs="Times New Roman"/>
                <w:b/>
                <w:bCs/>
                <w:color w:val="000000"/>
                <w:kern w:val="0"/>
                <w:sz w:val="21"/>
                <w:szCs w:val="21"/>
                <w:lang w:bidi="ar"/>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kern w:val="0"/>
                <w:sz w:val="21"/>
                <w:szCs w:val="21"/>
                <w:lang w:bidi="ar"/>
              </w:rPr>
            </w:pPr>
            <w:r>
              <w:rPr>
                <w:rFonts w:hint="eastAsia" w:cs="Times New Roman"/>
                <w:color w:val="000000"/>
                <w:kern w:val="0"/>
                <w:sz w:val="21"/>
                <w:szCs w:val="21"/>
                <w:lang w:bidi="ar"/>
              </w:rPr>
              <w:t>资源</w:t>
            </w:r>
          </w:p>
        </w:tc>
        <w:tc>
          <w:tcPr>
            <w:tcW w:w="629" w:type="pct"/>
            <w:vMerge w:val="continue"/>
            <w:shd w:val="clear" w:color="auto" w:fill="auto"/>
            <w:noWrap/>
            <w:vAlign w:val="center"/>
          </w:tcPr>
          <w:p>
            <w:pPr>
              <w:widowControl/>
              <w:spacing w:line="240" w:lineRule="exact"/>
              <w:ind w:firstLine="0" w:firstLineChars="0"/>
              <w:jc w:val="center"/>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hint="eastAsia" w:cs="Times New Roman"/>
                <w:b/>
                <w:bCs/>
                <w:color w:val="000000"/>
                <w:sz w:val="21"/>
                <w:szCs w:val="21"/>
              </w:rPr>
              <w:t>价值模式</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价值创造模式</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4"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价值分享模式</w:t>
            </w:r>
          </w:p>
        </w:tc>
        <w:tc>
          <w:tcPr>
            <w:tcW w:w="629" w:type="pct"/>
            <w:vMerge w:val="continue"/>
            <w:shd w:val="clear" w:color="auto" w:fill="auto"/>
            <w:noWrap/>
            <w:vAlign w:val="center"/>
          </w:tcPr>
          <w:p>
            <w:pPr>
              <w:widowControl/>
              <w:spacing w:line="240" w:lineRule="exact"/>
              <w:jc w:val="center"/>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1" w:hRule="exact"/>
          <w:jc w:val="center"/>
        </w:trPr>
        <w:tc>
          <w:tcPr>
            <w:tcW w:w="1155" w:type="pct"/>
            <w:vMerge w:val="restart"/>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新型能力</w:t>
            </w: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产品创新能力</w:t>
            </w:r>
          </w:p>
        </w:tc>
        <w:tc>
          <w:tcPr>
            <w:tcW w:w="2211" w:type="pct"/>
            <w:shd w:val="clear" w:color="auto" w:fill="auto"/>
            <w:noWrap/>
            <w:vAlign w:val="center"/>
          </w:tcPr>
          <w:p>
            <w:pPr>
              <w:widowControl/>
              <w:spacing w:line="240" w:lineRule="exact"/>
              <w:jc w:val="center"/>
              <w:textAlignment w:val="bottom"/>
              <w:rPr>
                <w:rFonts w:cs="Times New Roman"/>
                <w:color w:val="000000"/>
                <w:sz w:val="21"/>
                <w:szCs w:val="21"/>
              </w:rPr>
            </w:pPr>
            <w:r>
              <w:rPr>
                <w:rFonts w:cs="Times New Roman"/>
                <w:color w:val="000000"/>
                <w:kern w:val="0"/>
                <w:sz w:val="21"/>
                <w:szCs w:val="21"/>
                <w:lang w:bidi="ar"/>
              </w:rPr>
              <w:t>数字化研发设计水平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jc w:val="center"/>
              <w:textAlignment w:val="bottom"/>
              <w:rPr>
                <w:rFonts w:cs="Times New Roman"/>
                <w:color w:val="000000"/>
                <w:sz w:val="21"/>
                <w:szCs w:val="21"/>
              </w:rPr>
            </w:pPr>
            <w:r>
              <w:rPr>
                <w:rFonts w:cs="Times New Roman"/>
                <w:color w:val="000000"/>
                <w:kern w:val="0"/>
                <w:sz w:val="21"/>
                <w:szCs w:val="21"/>
                <w:lang w:bidi="ar"/>
              </w:rPr>
              <w:t>产品数字化创新水平</w:t>
            </w:r>
          </w:p>
        </w:tc>
        <w:tc>
          <w:tcPr>
            <w:tcW w:w="629" w:type="pct"/>
            <w:vMerge w:val="continue"/>
            <w:shd w:val="clear" w:color="auto" w:fill="auto"/>
            <w:noWrap/>
            <w:vAlign w:val="center"/>
          </w:tcPr>
          <w:p>
            <w:pPr>
              <w:widowControl/>
              <w:spacing w:line="240" w:lineRule="exact"/>
              <w:jc w:val="center"/>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运营管控能力</w:t>
            </w:r>
          </w:p>
        </w:tc>
        <w:tc>
          <w:tcPr>
            <w:tcW w:w="2211" w:type="pct"/>
            <w:shd w:val="clear" w:color="auto" w:fill="auto"/>
            <w:noWrap/>
            <w:vAlign w:val="center"/>
          </w:tcPr>
          <w:p>
            <w:pPr>
              <w:widowControl/>
              <w:spacing w:line="240" w:lineRule="exact"/>
              <w:jc w:val="center"/>
              <w:textAlignment w:val="bottom"/>
              <w:rPr>
                <w:rFonts w:cs="Times New Roman"/>
                <w:color w:val="000000"/>
                <w:sz w:val="21"/>
                <w:szCs w:val="21"/>
              </w:rPr>
            </w:pPr>
            <w:r>
              <w:rPr>
                <w:rFonts w:cs="Times New Roman"/>
                <w:color w:val="000000"/>
                <w:kern w:val="0"/>
                <w:sz w:val="21"/>
                <w:szCs w:val="21"/>
                <w:lang w:bidi="ar"/>
              </w:rPr>
              <w:t>数字化运营管理水平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hint="eastAsia" w:cs="Times New Roman"/>
                <w:color w:val="000000"/>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left"/>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智能生产与外场作业管控水平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用户服务能力</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需求定义水平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hint="eastAsia" w:cs="Times New Roman"/>
                <w:color w:val="000000"/>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快速响应水平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创新服务水平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生态合作能力</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供应商协同水平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生态共建水平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员工赋能能力</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知识赋能水平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人才开发水平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数据开发能力</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数据管理水平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left"/>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数字化培育水平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restart"/>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系统性解决方案</w:t>
            </w: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数据驱动</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数据采集率</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hint="eastAsia" w:cs="Times New Roman"/>
                <w:color w:val="000000"/>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数据集成共享能力</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数据开发利用能力</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技术赋能</w:t>
            </w: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技术架构建设水平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1</w:t>
            </w:r>
            <w:r>
              <w:rPr>
                <w:rFonts w:hint="eastAsia" w:cs="Times New Roman"/>
                <w:color w:val="000000"/>
                <w:sz w:val="21"/>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设备设施数字水平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平台建设水平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新技术应用水平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信息安全管理水平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restart"/>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治理体系</w:t>
            </w: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数字化治理</w:t>
            </w: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数据治理水平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数字化治理体系建设率</w:t>
            </w:r>
          </w:p>
        </w:tc>
        <w:tc>
          <w:tcPr>
            <w:tcW w:w="629" w:type="pct"/>
            <w:vMerge w:val="continue"/>
            <w:shd w:val="clear" w:color="auto" w:fill="auto"/>
            <w:noWrap/>
            <w:vAlign w:val="bottom"/>
          </w:tcPr>
          <w:p>
            <w:pPr>
              <w:widowControl/>
              <w:spacing w:line="240" w:lineRule="exact"/>
              <w:ind w:firstLine="0" w:firstLineChars="0"/>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管理方式</w:t>
            </w: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柔性管理模式达成率</w:t>
            </w:r>
          </w:p>
        </w:tc>
        <w:tc>
          <w:tcPr>
            <w:tcW w:w="629" w:type="pc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tabs>
                <w:tab w:val="left" w:pos="240"/>
              </w:tabs>
              <w:spacing w:line="240" w:lineRule="exact"/>
              <w:ind w:firstLine="0" w:firstLineChars="0"/>
              <w:jc w:val="center"/>
              <w:rPr>
                <w:rFonts w:cs="Times New Roman"/>
                <w:b/>
                <w:bCs/>
                <w:color w:val="000000"/>
                <w:sz w:val="21"/>
                <w:szCs w:val="21"/>
              </w:rPr>
            </w:pPr>
          </w:p>
        </w:tc>
        <w:tc>
          <w:tcPr>
            <w:tcW w:w="1004" w:type="pc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数字人才</w:t>
            </w:r>
          </w:p>
        </w:tc>
        <w:tc>
          <w:tcPr>
            <w:tcW w:w="2211" w:type="pct"/>
            <w:shd w:val="clear" w:color="auto" w:fill="auto"/>
            <w:noWrap/>
            <w:vAlign w:val="bottom"/>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数字人才队伍建设水平</w:t>
            </w:r>
          </w:p>
        </w:tc>
        <w:tc>
          <w:tcPr>
            <w:tcW w:w="629" w:type="pct"/>
            <w:shd w:val="clear" w:color="auto" w:fill="auto"/>
            <w:noWrap/>
            <w:vAlign w:val="center"/>
          </w:tcPr>
          <w:p>
            <w:pPr>
              <w:widowControl/>
              <w:spacing w:line="240" w:lineRule="exact"/>
              <w:ind w:firstLine="0" w:firstLineChars="0"/>
              <w:jc w:val="center"/>
              <w:rPr>
                <w:rFonts w:cs="Times New Roman"/>
                <w:color w:val="000000"/>
                <w:sz w:val="21"/>
                <w:szCs w:val="21"/>
              </w:rPr>
            </w:pPr>
            <w:r>
              <w:rPr>
                <w:rFonts w:hint="eastAsia" w:cs="Times New Roman"/>
                <w:color w:val="000000"/>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restart"/>
            <w:shd w:val="clear" w:color="auto" w:fill="auto"/>
            <w:noWrap/>
            <w:vAlign w:val="center"/>
          </w:tcPr>
          <w:p>
            <w:pPr>
              <w:widowControl/>
              <w:tabs>
                <w:tab w:val="left" w:pos="240"/>
              </w:tabs>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业务转型</w:t>
            </w: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集团管控</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统一平台资源管理水平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ind w:firstLine="422"/>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物流采购集中管理水平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ind w:firstLine="422"/>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人力资源集中管控水平</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ind w:firstLine="422"/>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业务数字化</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关键业务数字化率</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cs="Times New Roman"/>
                <w:color w:val="000000"/>
                <w:sz w:val="21"/>
                <w:szCs w:val="21"/>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ind w:firstLine="422"/>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电子商务水平</w:t>
            </w:r>
          </w:p>
        </w:tc>
        <w:tc>
          <w:tcPr>
            <w:tcW w:w="629" w:type="pct"/>
            <w:vMerge w:val="continue"/>
            <w:shd w:val="clear" w:color="auto" w:fill="auto"/>
            <w:noWrap/>
            <w:vAlign w:val="center"/>
          </w:tcPr>
          <w:p>
            <w:pPr>
              <w:widowControl/>
              <w:spacing w:line="240" w:lineRule="exact"/>
              <w:jc w:val="center"/>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ind w:firstLine="422"/>
              <w:jc w:val="center"/>
              <w:rPr>
                <w:rFonts w:cs="Times New Roman"/>
                <w:b/>
                <w:bCs/>
                <w:color w:val="000000"/>
                <w:sz w:val="21"/>
                <w:szCs w:val="21"/>
              </w:rPr>
            </w:pPr>
          </w:p>
        </w:tc>
        <w:tc>
          <w:tcPr>
            <w:tcW w:w="1004" w:type="pct"/>
            <w:vMerge w:val="continue"/>
            <w:shd w:val="clear" w:color="auto" w:fill="auto"/>
            <w:noWrap/>
            <w:vAlign w:val="center"/>
          </w:tcPr>
          <w:p>
            <w:pPr>
              <w:widowControl/>
              <w:spacing w:line="240" w:lineRule="exact"/>
              <w:ind w:firstLine="0" w:firstLineChars="0"/>
              <w:jc w:val="center"/>
              <w:rPr>
                <w:rFonts w:cs="Times New Roman"/>
                <w:b/>
                <w:bCs/>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供应链/产业链协同程度</w:t>
            </w:r>
          </w:p>
        </w:tc>
        <w:tc>
          <w:tcPr>
            <w:tcW w:w="629" w:type="pct"/>
            <w:vMerge w:val="continue"/>
            <w:shd w:val="clear" w:color="auto" w:fill="auto"/>
            <w:noWrap/>
            <w:vAlign w:val="center"/>
          </w:tcPr>
          <w:p>
            <w:pPr>
              <w:widowControl/>
              <w:spacing w:line="240" w:lineRule="exact"/>
              <w:jc w:val="center"/>
              <w:rPr>
                <w:rFonts w:cs="Times New Roman"/>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ind w:firstLine="422"/>
              <w:jc w:val="center"/>
              <w:rPr>
                <w:rFonts w:cs="Times New Roman"/>
                <w:b/>
                <w:bCs/>
                <w:color w:val="000000"/>
                <w:sz w:val="21"/>
                <w:szCs w:val="21"/>
              </w:rPr>
            </w:pPr>
          </w:p>
        </w:tc>
        <w:tc>
          <w:tcPr>
            <w:tcW w:w="1004" w:type="pct"/>
            <w:vMerge w:val="restart"/>
            <w:shd w:val="clear" w:color="auto" w:fill="auto"/>
            <w:noWrap/>
            <w:vAlign w:val="center"/>
          </w:tcPr>
          <w:p>
            <w:pPr>
              <w:widowControl/>
              <w:spacing w:line="24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业务模式创新</w:t>
            </w: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新业务模式水平</w:t>
            </w:r>
          </w:p>
        </w:tc>
        <w:tc>
          <w:tcPr>
            <w:tcW w:w="629" w:type="pct"/>
            <w:vMerge w:val="restart"/>
            <w:shd w:val="clear" w:color="auto" w:fill="auto"/>
            <w:noWrap/>
            <w:vAlign w:val="center"/>
          </w:tcPr>
          <w:p>
            <w:pPr>
              <w:widowControl/>
              <w:spacing w:line="240" w:lineRule="exact"/>
              <w:ind w:firstLine="0" w:firstLineChars="0"/>
              <w:jc w:val="center"/>
              <w:rPr>
                <w:rFonts w:cs="Times New Roman"/>
                <w:color w:val="000000"/>
                <w:sz w:val="21"/>
                <w:szCs w:val="21"/>
              </w:rPr>
            </w:pPr>
            <w:r>
              <w:rPr>
                <w:rFonts w:hint="eastAsia" w:cs="Times New Roman"/>
                <w:color w:val="000000"/>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exact"/>
          <w:jc w:val="center"/>
        </w:trPr>
        <w:tc>
          <w:tcPr>
            <w:tcW w:w="1155" w:type="pct"/>
            <w:vMerge w:val="continue"/>
            <w:shd w:val="clear" w:color="auto" w:fill="auto"/>
            <w:noWrap/>
            <w:vAlign w:val="center"/>
          </w:tcPr>
          <w:p>
            <w:pPr>
              <w:widowControl/>
              <w:spacing w:line="240" w:lineRule="exact"/>
              <w:jc w:val="center"/>
              <w:rPr>
                <w:rFonts w:cs="Times New Roman"/>
                <w:color w:val="000000"/>
                <w:sz w:val="21"/>
                <w:szCs w:val="21"/>
              </w:rPr>
            </w:pPr>
          </w:p>
        </w:tc>
        <w:tc>
          <w:tcPr>
            <w:tcW w:w="1004" w:type="pct"/>
            <w:vMerge w:val="continue"/>
            <w:shd w:val="clear" w:color="auto" w:fill="auto"/>
            <w:noWrap/>
            <w:vAlign w:val="center"/>
          </w:tcPr>
          <w:p>
            <w:pPr>
              <w:widowControl/>
              <w:spacing w:line="240" w:lineRule="exact"/>
              <w:jc w:val="center"/>
              <w:rPr>
                <w:rFonts w:cs="Times New Roman"/>
                <w:color w:val="000000"/>
                <w:sz w:val="21"/>
                <w:szCs w:val="21"/>
              </w:rPr>
            </w:pPr>
          </w:p>
        </w:tc>
        <w:tc>
          <w:tcPr>
            <w:tcW w:w="2211" w:type="pct"/>
            <w:shd w:val="clear" w:color="auto" w:fill="auto"/>
            <w:noWrap/>
            <w:vAlign w:val="center"/>
          </w:tcPr>
          <w:p>
            <w:pPr>
              <w:widowControl/>
              <w:spacing w:line="240" w:lineRule="exact"/>
              <w:ind w:firstLine="0" w:firstLineChars="0"/>
              <w:jc w:val="center"/>
              <w:textAlignment w:val="bottom"/>
              <w:rPr>
                <w:rFonts w:cs="Times New Roman"/>
                <w:color w:val="000000"/>
                <w:sz w:val="21"/>
                <w:szCs w:val="21"/>
              </w:rPr>
            </w:pPr>
            <w:r>
              <w:rPr>
                <w:rFonts w:cs="Times New Roman"/>
                <w:color w:val="000000"/>
                <w:kern w:val="0"/>
                <w:sz w:val="21"/>
                <w:szCs w:val="21"/>
                <w:lang w:bidi="ar"/>
              </w:rPr>
              <w:t>数据产业公司收入</w:t>
            </w:r>
          </w:p>
        </w:tc>
        <w:tc>
          <w:tcPr>
            <w:tcW w:w="629" w:type="pct"/>
            <w:vMerge w:val="continue"/>
            <w:shd w:val="clear" w:color="auto" w:fill="auto"/>
            <w:noWrap/>
            <w:vAlign w:val="bottom"/>
          </w:tcPr>
          <w:p>
            <w:pPr>
              <w:widowControl/>
              <w:spacing w:line="240" w:lineRule="exact"/>
              <w:rPr>
                <w:rFonts w:cs="Times New Roman"/>
                <w:color w:val="000000"/>
                <w:sz w:val="21"/>
                <w:szCs w:val="21"/>
              </w:rPr>
            </w:pPr>
          </w:p>
        </w:tc>
      </w:tr>
    </w:tbl>
    <w:p>
      <w:pPr>
        <w:ind w:firstLine="560"/>
        <w:rPr>
          <w:color w:val="000000" w:themeColor="text1"/>
          <w14:textFill>
            <w14:solidFill>
              <w14:schemeClr w14:val="tx1"/>
            </w14:solidFill>
          </w14:textFill>
        </w:rPr>
      </w:pPr>
      <w:r>
        <w:rPr>
          <w:rFonts w:hint="eastAsia"/>
          <w:color w:val="000000" w:themeColor="text1"/>
          <w14:textFill>
            <w14:solidFill>
              <w14:schemeClr w14:val="tx1"/>
            </w14:solidFill>
          </w14:textFill>
        </w:rPr>
        <w:t>评分说明：</w:t>
      </w:r>
    </w:p>
    <w:p>
      <w:pPr>
        <w:numPr>
          <w:ilvl w:val="0"/>
          <w:numId w:val="75"/>
        </w:numPr>
        <w:ind w:left="0" w:firstLine="560"/>
      </w:pPr>
      <w:r>
        <w:rPr>
          <w:rFonts w:hint="eastAsia"/>
          <w:color w:val="000000" w:themeColor="text1"/>
          <w14:textFill>
            <w14:solidFill>
              <w14:schemeClr w14:val="tx1"/>
            </w14:solidFill>
          </w14:textFill>
        </w:rPr>
        <w:t>本次评分仅为专家工作组快速判断和评价，旨在为二所提供方向性牵引。</w:t>
      </w:r>
    </w:p>
    <w:p>
      <w:pPr>
        <w:numPr>
          <w:ilvl w:val="0"/>
          <w:numId w:val="75"/>
        </w:numPr>
        <w:ind w:left="0" w:firstLine="560"/>
        <w:rPr>
          <w:color w:val="000000" w:themeColor="text1"/>
          <w14:textFill>
            <w14:solidFill>
              <w14:schemeClr w14:val="tx1"/>
            </w14:solidFill>
          </w14:textFill>
        </w:rPr>
      </w:pPr>
      <w:r>
        <w:rPr>
          <w:rFonts w:hint="eastAsia"/>
          <w:color w:val="000000" w:themeColor="text1"/>
          <w14:textFill>
            <w14:solidFill>
              <w14:schemeClr w14:val="tx1"/>
            </w14:solidFill>
          </w14:textFill>
        </w:rPr>
        <w:t>数字化转型测评与对比图中，各项得分以10分制。其中评价1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3分范围表示初具基础，较少部分符合条件；4-6分范围已经形成广泛认识，有系列规划，较多部分符合条件；7-10分范围表示已经体系化规划，大部分情况符合，部分已经具有示范效应。</w:t>
      </w:r>
    </w:p>
    <w:p>
      <w:pPr>
        <w:numPr>
          <w:ilvl w:val="0"/>
          <w:numId w:val="75"/>
        </w:numPr>
        <w:ind w:left="0" w:firstLine="560"/>
        <w:rPr>
          <w:color w:val="000000" w:themeColor="text1"/>
          <w14:textFill>
            <w14:solidFill>
              <w14:schemeClr w14:val="tx1"/>
            </w14:solidFill>
          </w14:textFill>
        </w:rPr>
      </w:pPr>
      <w:r>
        <w:rPr>
          <w:rFonts w:hint="eastAsia"/>
          <w:color w:val="000000" w:themeColor="text1"/>
          <w14:textFill>
            <w14:solidFill>
              <w14:schemeClr w14:val="tx1"/>
            </w14:solidFill>
          </w14:textFill>
        </w:rPr>
        <w:t>相关对标数据源于2021年12月14日，《2021国有企业数字化转型发展指数与方法路径白皮书》中相关信息。《2021国有企业数字化转型发展指数与方法路径白皮书》由点亮智库&amp;中关村信息技术和实体经济融合发展联盟（简称“中信联”）联合中国企业联合会、北京国信数字化转型技术研究院、中核集团、航空工业集团、国家电网、中国三峡集团、东方电气集团、南航集团、中国中化、华润集团、中国中车集团、中交集团、中国电建、南光集团等40余家央/国企、行业协会、科研机构、服务企业等单位共同研制并发布。</w:t>
      </w:r>
    </w:p>
    <w:p>
      <w:pPr>
        <w:pStyle w:val="4"/>
        <w:spacing w:before="0" w:after="0"/>
        <w:ind w:left="0" w:firstLine="0"/>
      </w:pPr>
      <w:r>
        <w:rPr>
          <w:rFonts w:hint="eastAsia"/>
        </w:rPr>
        <w:t xml:space="preserve"> </w:t>
      </w:r>
      <w:bookmarkStart w:id="3758" w:name="_Toc125101668"/>
      <w:bookmarkStart w:id="3759" w:name="_Toc1217235430"/>
      <w:bookmarkStart w:id="3760" w:name="_Toc11162"/>
      <w:bookmarkStart w:id="3761" w:name="_Toc964092451"/>
      <w:bookmarkStart w:id="3762" w:name="_Toc1874369402"/>
      <w:bookmarkStart w:id="3763" w:name="_Toc2116670211"/>
      <w:bookmarkStart w:id="3764" w:name="_Toc25930"/>
      <w:bookmarkStart w:id="3765" w:name="_Toc452423716"/>
      <w:bookmarkStart w:id="3766" w:name="_Toc176168212"/>
      <w:bookmarkStart w:id="3767" w:name="_Toc26660277"/>
      <w:bookmarkStart w:id="3768" w:name="_Toc6876"/>
      <w:bookmarkStart w:id="3769" w:name="_Toc1803491151"/>
      <w:bookmarkStart w:id="3770" w:name="_Toc20837"/>
      <w:bookmarkStart w:id="3771" w:name="_Toc1826322994"/>
      <w:bookmarkStart w:id="3772" w:name="_Toc5536"/>
      <w:bookmarkStart w:id="3773" w:name="_Toc314781314"/>
      <w:bookmarkStart w:id="3774" w:name="_Toc14084"/>
      <w:bookmarkStart w:id="3775" w:name="_Toc430148832"/>
      <w:bookmarkStart w:id="3776" w:name="_Toc14951"/>
      <w:bookmarkStart w:id="3777" w:name="_Toc934672205"/>
      <w:bookmarkStart w:id="3778" w:name="_Toc1374686664"/>
      <w:bookmarkStart w:id="3779" w:name="_Toc2036480403"/>
      <w:bookmarkStart w:id="3780" w:name="_Toc25847"/>
      <w:bookmarkStart w:id="3781" w:name="_Toc1896173055"/>
      <w:bookmarkStart w:id="3782" w:name="_Toc1963067005"/>
      <w:bookmarkStart w:id="3783" w:name="_Toc653761440"/>
      <w:bookmarkStart w:id="3784" w:name="_Toc229771717"/>
      <w:bookmarkStart w:id="3785" w:name="_Toc768583669"/>
      <w:bookmarkStart w:id="3786" w:name="_Toc1926255284"/>
      <w:bookmarkStart w:id="3787" w:name="_Toc1859840542"/>
      <w:bookmarkStart w:id="3788" w:name="_Toc1937331136"/>
      <w:bookmarkStart w:id="3789" w:name="_Toc302284972"/>
      <w:r>
        <w:rPr>
          <w:rFonts w:hint="eastAsia"/>
        </w:rPr>
        <w:t>二所数字化转型成熟度差距简要分析</w:t>
      </w:r>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pPr>
        <w:ind w:firstLine="560"/>
      </w:pPr>
      <w:r>
        <w:rPr>
          <w:rFonts w:hint="eastAsia"/>
        </w:rPr>
        <w:t>专家组通过访谈、实地走访等形式对二所进行了整体的调研诊断，并针对企业目前存在问题和差距进行了总结分析，以此牵引二所全面思考数字化转型的方向。</w:t>
      </w:r>
    </w:p>
    <w:p>
      <w:pPr>
        <w:pStyle w:val="5"/>
        <w:ind w:firstLine="0"/>
      </w:pPr>
      <w:r>
        <w:rPr>
          <w:rFonts w:hint="eastAsia"/>
        </w:rPr>
        <w:t>发展战略能力差距分析</w:t>
      </w:r>
    </w:p>
    <w:p>
      <w:pPr>
        <w:pStyle w:val="12"/>
        <w:rPr>
          <w:rFonts w:ascii="Times New Roman" w:hAnsi="Times New Roman" w:eastAsia="宋体" w:cs="Times New Roman"/>
          <w:sz w:val="24"/>
          <w:szCs w:val="24"/>
          <w:lang w:bidi="ar"/>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-1</w:t>
      </w:r>
      <w:r>
        <w:rPr>
          <w:rFonts w:hint="eastAsia" w:ascii="Times New Roman" w:hAnsi="Times New Roman" w:eastAsia="宋体" w:cs="Times New Roman"/>
          <w:sz w:val="24"/>
          <w:szCs w:val="24"/>
        </w:rPr>
        <w:t>2</w:t>
      </w:r>
      <w:r>
        <w:rPr>
          <w:rFonts w:ascii="Times New Roman" w:hAnsi="Times New Roman" w:eastAsia="宋体" w:cs="Times New Roman"/>
          <w:sz w:val="24"/>
          <w:szCs w:val="24"/>
        </w:rPr>
        <w:t xml:space="preserve"> 发展战略能力差距分析表</w:t>
      </w:r>
    </w:p>
    <w:tbl>
      <w:tblPr>
        <w:tblStyle w:val="30"/>
        <w:tblW w:w="4996" w:type="pct"/>
        <w:jc w:val="center"/>
        <w:tblLayout w:type="autofit"/>
        <w:tblCellMar>
          <w:top w:w="0" w:type="dxa"/>
          <w:left w:w="108" w:type="dxa"/>
          <w:bottom w:w="0" w:type="dxa"/>
          <w:right w:w="108" w:type="dxa"/>
        </w:tblCellMar>
      </w:tblPr>
      <w:tblGrid>
        <w:gridCol w:w="1212"/>
        <w:gridCol w:w="1190"/>
        <w:gridCol w:w="11761"/>
      </w:tblGrid>
      <w:tr>
        <w:trPr>
          <w:trHeight w:val="23" w:hRule="atLeast"/>
          <w:tblHeader/>
          <w:jc w:val="center"/>
        </w:trPr>
        <w:tc>
          <w:tcPr>
            <w:tcW w:w="428" w:type="pct"/>
            <w:tcBorders>
              <w:top w:val="single" w:color="000000" w:sz="4" w:space="0"/>
              <w:left w:val="single" w:color="000000" w:sz="4" w:space="0"/>
              <w:bottom w:val="single" w:color="000000" w:sz="4" w:space="0"/>
              <w:right w:val="single" w:color="000000" w:sz="4" w:space="0"/>
              <w:tl2br w:val="nil"/>
            </w:tcBorders>
            <w:shd w:val="clear" w:color="auto" w:fill="FFFFFF"/>
            <w:vAlign w:val="center"/>
          </w:tcPr>
          <w:p>
            <w:pPr>
              <w:widowControl/>
              <w:spacing w:line="280" w:lineRule="exact"/>
              <w:ind w:firstLine="0" w:firstLineChars="0"/>
              <w:jc w:val="center"/>
              <w:textAlignment w:val="center"/>
              <w:rPr>
                <w:rFonts w:cs="Times New Roman"/>
                <w:b/>
                <w:color w:val="000000"/>
                <w:sz w:val="24"/>
                <w:szCs w:val="24"/>
              </w:rPr>
            </w:pPr>
            <w:r>
              <w:rPr>
                <w:rFonts w:cs="Times New Roman"/>
                <w:b/>
                <w:color w:val="000000"/>
                <w:kern w:val="0"/>
                <w:sz w:val="24"/>
                <w:szCs w:val="24"/>
                <w:lang w:bidi="ar"/>
              </w:rPr>
              <w:t>一级指标</w:t>
            </w:r>
          </w:p>
        </w:tc>
        <w:tc>
          <w:tcPr>
            <w:tcW w:w="42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exact"/>
              <w:ind w:firstLine="0" w:firstLineChars="0"/>
              <w:jc w:val="center"/>
              <w:textAlignment w:val="center"/>
              <w:rPr>
                <w:rFonts w:cs="Times New Roman"/>
                <w:b/>
                <w:color w:val="000000"/>
                <w:sz w:val="24"/>
                <w:szCs w:val="24"/>
              </w:rPr>
            </w:pPr>
            <w:r>
              <w:rPr>
                <w:rFonts w:cs="Times New Roman"/>
                <w:b/>
                <w:color w:val="000000"/>
                <w:kern w:val="0"/>
                <w:sz w:val="24"/>
                <w:szCs w:val="24"/>
                <w:lang w:bidi="ar"/>
              </w:rPr>
              <w:t>二级指标</w:t>
            </w:r>
          </w:p>
        </w:tc>
        <w:tc>
          <w:tcPr>
            <w:tcW w:w="41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exact"/>
              <w:ind w:firstLine="0" w:firstLineChars="0"/>
              <w:jc w:val="center"/>
              <w:textAlignment w:val="center"/>
              <w:rPr>
                <w:rFonts w:cs="Times New Roman"/>
                <w:b/>
                <w:color w:val="000000"/>
                <w:sz w:val="24"/>
                <w:szCs w:val="24"/>
              </w:rPr>
            </w:pPr>
            <w:r>
              <w:rPr>
                <w:rFonts w:cs="Times New Roman"/>
                <w:b/>
                <w:color w:val="000000"/>
                <w:kern w:val="0"/>
                <w:sz w:val="24"/>
                <w:szCs w:val="24"/>
                <w:lang w:bidi="ar"/>
              </w:rPr>
              <w:t>评估说明</w:t>
            </w:r>
          </w:p>
        </w:tc>
      </w:tr>
      <w:tr>
        <w:trPr>
          <w:trHeight w:val="23" w:hRule="atLeast"/>
          <w:jc w:val="center"/>
        </w:trPr>
        <w:tc>
          <w:tcPr>
            <w:tcW w:w="428" w:type="pct"/>
            <w:vMerge w:val="restart"/>
            <w:tcBorders>
              <w:top w:val="single" w:color="000000" w:sz="4" w:space="0"/>
              <w:left w:val="single" w:color="000000" w:sz="4" w:space="0"/>
              <w:right w:val="single" w:color="000000" w:sz="4" w:space="0"/>
            </w:tcBorders>
            <w:shd w:val="clear" w:color="auto" w:fill="FFFFFF"/>
            <w:vAlign w:val="center"/>
          </w:tcPr>
          <w:p>
            <w:pPr>
              <w:widowControl/>
              <w:spacing w:line="28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发展战略</w:t>
            </w:r>
          </w:p>
        </w:tc>
        <w:tc>
          <w:tcPr>
            <w:tcW w:w="42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tabs>
                <w:tab w:val="left" w:pos="0"/>
              </w:tabs>
              <w:spacing w:line="280" w:lineRule="exact"/>
              <w:ind w:firstLine="0" w:firstLineChars="0"/>
              <w:jc w:val="center"/>
              <w:textAlignment w:val="center"/>
              <w:rPr>
                <w:rFonts w:cs="Times New Roman"/>
                <w:b/>
                <w:bCs/>
                <w:color w:val="000000"/>
                <w:kern w:val="0"/>
                <w:sz w:val="21"/>
                <w:szCs w:val="21"/>
                <w:lang w:bidi="ar"/>
              </w:rPr>
            </w:pPr>
            <w:r>
              <w:rPr>
                <w:rFonts w:cs="Times New Roman"/>
                <w:b/>
                <w:bCs/>
                <w:color w:val="000000"/>
                <w:kern w:val="0"/>
                <w:sz w:val="21"/>
                <w:szCs w:val="21"/>
                <w:lang w:bidi="ar"/>
              </w:rPr>
              <w:t>竞争合作优势</w:t>
            </w:r>
          </w:p>
        </w:tc>
        <w:tc>
          <w:tcPr>
            <w:tcW w:w="41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exact"/>
              <w:ind w:firstLine="0" w:firstLineChars="0"/>
              <w:textAlignment w:val="bottom"/>
              <w:rPr>
                <w:rFonts w:cs="Times New Roman"/>
                <w:bCs/>
                <w:color w:val="000000"/>
                <w:kern w:val="0"/>
                <w:sz w:val="21"/>
                <w:szCs w:val="21"/>
                <w:lang w:bidi="ar"/>
              </w:rPr>
            </w:pPr>
            <w:r>
              <w:rPr>
                <w:rFonts w:cs="Times New Roman"/>
                <w:b/>
                <w:color w:val="000000"/>
                <w:kern w:val="0"/>
                <w:sz w:val="21"/>
                <w:szCs w:val="21"/>
                <w:lang w:bidi="ar"/>
              </w:rPr>
              <w:t>强化技术应用：</w:t>
            </w:r>
            <w:r>
              <w:rPr>
                <w:rFonts w:cs="Times New Roman"/>
                <w:bCs/>
                <w:color w:val="000000"/>
                <w:kern w:val="0"/>
                <w:sz w:val="21"/>
                <w:szCs w:val="21"/>
                <w:lang w:bidi="ar"/>
              </w:rPr>
              <w:t>二所作为民航领域科研重点单位，一直很重视先进科学技术的应用，通过使用先进的技术，不断创新二所的产品和服务。但二所目前在数字化转型过程中，部门管理及业务流程等方面应用云计算、大数据等先进技术较少。</w:t>
            </w:r>
          </w:p>
          <w:p>
            <w:pPr>
              <w:widowControl/>
              <w:spacing w:line="280" w:lineRule="exact"/>
              <w:ind w:firstLine="0" w:firstLineChars="0"/>
              <w:textAlignment w:val="bottom"/>
              <w:rPr>
                <w:rFonts w:cs="Times New Roman"/>
                <w:bCs/>
                <w:color w:val="000000"/>
                <w:kern w:val="0"/>
                <w:sz w:val="21"/>
                <w:szCs w:val="21"/>
                <w:lang w:bidi="ar"/>
              </w:rPr>
            </w:pPr>
            <w:r>
              <w:rPr>
                <w:rFonts w:cs="Times New Roman"/>
                <w:b/>
                <w:color w:val="000000"/>
                <w:kern w:val="0"/>
                <w:sz w:val="21"/>
                <w:szCs w:val="21"/>
                <w:lang w:bidi="ar"/>
              </w:rPr>
              <w:t>强化模式创新：</w:t>
            </w:r>
            <w:r>
              <w:rPr>
                <w:rFonts w:cs="Times New Roman"/>
                <w:bCs/>
                <w:color w:val="000000"/>
                <w:kern w:val="0"/>
                <w:sz w:val="21"/>
                <w:szCs w:val="21"/>
                <w:lang w:bidi="ar"/>
              </w:rPr>
              <w:t>二所一直很重视业务模式的创新，在保证原来业务领域质量的同时，不断积极拓展业务新领域，扩大市场份额，增强二所的市场竞争力。但二所目前的生产方式及运作模式创新力度较低，需要进一步强化。</w:t>
            </w:r>
          </w:p>
          <w:p>
            <w:pPr>
              <w:widowControl/>
              <w:spacing w:line="280" w:lineRule="exact"/>
              <w:ind w:firstLine="0" w:firstLineChars="0"/>
              <w:textAlignment w:val="bottom"/>
              <w:rPr>
                <w:rFonts w:cs="Times New Roman"/>
                <w:bCs/>
                <w:color w:val="000000"/>
                <w:kern w:val="0"/>
                <w:sz w:val="21"/>
                <w:szCs w:val="21"/>
                <w:lang w:bidi="ar"/>
              </w:rPr>
            </w:pPr>
            <w:r>
              <w:rPr>
                <w:rFonts w:cs="Times New Roman"/>
                <w:b/>
                <w:color w:val="000000"/>
                <w:kern w:val="0"/>
                <w:sz w:val="21"/>
                <w:szCs w:val="21"/>
                <w:lang w:bidi="ar"/>
              </w:rPr>
              <w:t>强化数据驱动：</w:t>
            </w:r>
            <w:r>
              <w:rPr>
                <w:rFonts w:cs="Times New Roman"/>
                <w:bCs/>
                <w:color w:val="000000"/>
                <w:kern w:val="0"/>
                <w:sz w:val="21"/>
                <w:szCs w:val="21"/>
                <w:lang w:bidi="ar"/>
              </w:rPr>
              <w:t>二所目前依靠人工统计历史经营数据，进而对数据进行分析，制定合理和可衡量的目标。这些目标既包括长期的战略目标，也包括短期的运营目标。二所需要加强依靠数字化手段实现数据分析智能化，进而驱动二所发展战略决策更为精确化。</w:t>
            </w:r>
          </w:p>
        </w:tc>
      </w:tr>
      <w:tr>
        <w:trPr>
          <w:trHeight w:val="23" w:hRule="atLeast"/>
          <w:jc w:val="center"/>
        </w:trPr>
        <w:tc>
          <w:tcPr>
            <w:tcW w:w="428" w:type="pct"/>
            <w:vMerge w:val="continue"/>
            <w:tcBorders>
              <w:left w:val="single" w:color="000000" w:sz="4" w:space="0"/>
              <w:right w:val="single" w:color="000000" w:sz="4" w:space="0"/>
            </w:tcBorders>
            <w:shd w:val="clear" w:color="auto" w:fill="FFFFFF"/>
            <w:vAlign w:val="center"/>
          </w:tcPr>
          <w:p>
            <w:pPr>
              <w:widowControl/>
              <w:spacing w:line="280" w:lineRule="exact"/>
              <w:ind w:firstLine="0" w:firstLineChars="0"/>
              <w:jc w:val="center"/>
              <w:textAlignment w:val="center"/>
              <w:rPr>
                <w:rFonts w:cs="Times New Roman"/>
                <w:b/>
                <w:bCs/>
                <w:color w:val="000000"/>
                <w:sz w:val="21"/>
                <w:szCs w:val="21"/>
              </w:rPr>
            </w:pPr>
          </w:p>
        </w:tc>
        <w:tc>
          <w:tcPr>
            <w:tcW w:w="42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tabs>
                <w:tab w:val="left" w:pos="0"/>
              </w:tabs>
              <w:spacing w:line="280" w:lineRule="exact"/>
              <w:ind w:firstLine="0" w:firstLineChars="0"/>
              <w:jc w:val="center"/>
              <w:textAlignment w:val="center"/>
              <w:rPr>
                <w:rFonts w:cs="Times New Roman"/>
                <w:b/>
                <w:bCs/>
                <w:color w:val="000000"/>
                <w:sz w:val="21"/>
                <w:szCs w:val="21"/>
              </w:rPr>
            </w:pPr>
            <w:r>
              <w:rPr>
                <w:rFonts w:cs="Times New Roman"/>
                <w:b/>
                <w:bCs/>
                <w:color w:val="000000"/>
                <w:kern w:val="0"/>
                <w:sz w:val="21"/>
                <w:szCs w:val="21"/>
                <w:lang w:bidi="ar"/>
              </w:rPr>
              <w:t>战略定位</w:t>
            </w:r>
          </w:p>
        </w:tc>
        <w:tc>
          <w:tcPr>
            <w:tcW w:w="41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exact"/>
              <w:ind w:firstLine="0" w:firstLineChars="0"/>
              <w:textAlignment w:val="bottom"/>
              <w:rPr>
                <w:rFonts w:cs="Times New Roman"/>
                <w:bCs/>
                <w:color w:val="000000"/>
                <w:kern w:val="0"/>
                <w:sz w:val="21"/>
                <w:szCs w:val="21"/>
                <w:lang w:bidi="ar"/>
              </w:rPr>
            </w:pPr>
            <w:r>
              <w:rPr>
                <w:rFonts w:hint="eastAsia" w:cs="Times New Roman"/>
                <w:b/>
                <w:color w:val="000000"/>
                <w:kern w:val="0"/>
                <w:sz w:val="21"/>
                <w:szCs w:val="21"/>
                <w:lang w:bidi="ar"/>
              </w:rPr>
              <w:t>目标：</w:t>
            </w:r>
            <w:r>
              <w:rPr>
                <w:rFonts w:hint="eastAsia" w:cs="Times New Roman"/>
                <w:bCs/>
                <w:color w:val="000000"/>
                <w:kern w:val="0"/>
                <w:sz w:val="21"/>
                <w:szCs w:val="21"/>
                <w:lang w:bidi="ar"/>
              </w:rPr>
              <w:t>二所对数字化转型的重视度极高，2022年成立了数字化转型工作领导小组和四个专项业务组，多次组织领导小组会议 ，明确转型的工作思路和目标。并多次赴华为、长虹、浪潮、四川省机场集团、四川移动等 10 余家单位沟通交流，结合现场调研，初步形成数字化转型工作方案。数字化转型的理念已经深入人心，数字化转型的迫切性已经形成共识。</w:t>
            </w:r>
          </w:p>
          <w:p>
            <w:pPr>
              <w:widowControl/>
              <w:spacing w:line="280" w:lineRule="exact"/>
              <w:ind w:firstLine="0" w:firstLineChars="0"/>
              <w:textAlignment w:val="bottom"/>
              <w:rPr>
                <w:rFonts w:cs="Times New Roman"/>
                <w:bCs/>
                <w:color w:val="000000"/>
                <w:kern w:val="0"/>
                <w:sz w:val="21"/>
                <w:szCs w:val="21"/>
                <w:lang w:bidi="ar"/>
              </w:rPr>
            </w:pPr>
            <w:r>
              <w:rPr>
                <w:rFonts w:cs="Times New Roman"/>
                <w:b/>
                <w:color w:val="000000"/>
                <w:kern w:val="0"/>
                <w:sz w:val="21"/>
                <w:szCs w:val="21"/>
                <w:lang w:bidi="ar"/>
              </w:rPr>
              <w:t>内容：</w:t>
            </w:r>
            <w:r>
              <w:rPr>
                <w:rFonts w:cs="Times New Roman"/>
                <w:bCs/>
                <w:color w:val="000000"/>
                <w:kern w:val="0"/>
                <w:sz w:val="21"/>
                <w:szCs w:val="21"/>
                <w:lang w:bidi="ar"/>
              </w:rPr>
              <w:t>二所内部已经形成转型方向的共识，数字化转型的基础是业务规划、业务流程的梳理和组织能力的提升。并且各个业务主体，在业务重构、流程重构、关键领域的信息化工具应用取得初步探索成果。期望数字化转型的业务场景涉及从科研管理到生产服务等方面，重构优化业务流程，在科研资源共享和协同合作方面取得一定进展；并且将数字化转型工作与组织、薪酬体制改革，科研体制改革，示范区建设等密切配合。</w:t>
            </w:r>
          </w:p>
          <w:p>
            <w:pPr>
              <w:widowControl/>
              <w:spacing w:line="280" w:lineRule="exact"/>
              <w:ind w:firstLine="0" w:firstLineChars="0"/>
              <w:textAlignment w:val="bottom"/>
              <w:rPr>
                <w:rFonts w:cs="Times New Roman"/>
                <w:bCs/>
                <w:color w:val="000000"/>
                <w:kern w:val="0"/>
                <w:sz w:val="21"/>
                <w:szCs w:val="21"/>
                <w:lang w:bidi="ar"/>
              </w:rPr>
            </w:pPr>
            <w:r>
              <w:rPr>
                <w:rFonts w:cs="Times New Roman"/>
                <w:b/>
                <w:color w:val="000000"/>
                <w:kern w:val="0"/>
                <w:sz w:val="21"/>
                <w:szCs w:val="21"/>
                <w:lang w:bidi="ar"/>
              </w:rPr>
              <w:t>资源：</w:t>
            </w:r>
            <w:r>
              <w:rPr>
                <w:rFonts w:cs="Times New Roman"/>
                <w:bCs/>
                <w:color w:val="000000"/>
                <w:kern w:val="0"/>
                <w:sz w:val="21"/>
                <w:szCs w:val="21"/>
                <w:lang w:bidi="ar"/>
              </w:rPr>
              <w:t>二所自身的科研基础实力、智慧民航信息化服务，具备一定数字化技术专业团队，为数字化转型奠定了很好的专业基础。随着示范区的建设，四川省政府和民航局的支持，为科技中心和产业服务中心的新定位提供了有力的资金保障。</w:t>
            </w:r>
          </w:p>
        </w:tc>
      </w:tr>
      <w:tr>
        <w:trPr>
          <w:trHeight w:val="23" w:hRule="atLeast"/>
          <w:jc w:val="center"/>
        </w:trPr>
        <w:tc>
          <w:tcPr>
            <w:tcW w:w="428" w:type="pct"/>
            <w:vMerge w:val="continue"/>
            <w:tcBorders>
              <w:left w:val="single" w:color="000000" w:sz="4" w:space="0"/>
              <w:bottom w:val="single" w:color="000000" w:sz="4" w:space="0"/>
              <w:right w:val="single" w:color="000000" w:sz="4" w:space="0"/>
            </w:tcBorders>
            <w:shd w:val="clear" w:color="auto" w:fill="FFFFFF"/>
            <w:vAlign w:val="center"/>
          </w:tcPr>
          <w:p>
            <w:pPr>
              <w:widowControl/>
              <w:spacing w:line="280" w:lineRule="exact"/>
              <w:ind w:firstLine="0" w:firstLineChars="0"/>
              <w:jc w:val="center"/>
              <w:rPr>
                <w:rFonts w:cs="Times New Roman"/>
                <w:color w:val="000000"/>
                <w:sz w:val="21"/>
                <w:szCs w:val="21"/>
              </w:rPr>
            </w:pPr>
          </w:p>
        </w:tc>
        <w:tc>
          <w:tcPr>
            <w:tcW w:w="42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tabs>
                <w:tab w:val="left" w:pos="0"/>
              </w:tabs>
              <w:spacing w:line="280" w:lineRule="exact"/>
              <w:ind w:firstLine="0" w:firstLineChars="0"/>
              <w:jc w:val="center"/>
              <w:textAlignment w:val="center"/>
              <w:rPr>
                <w:rFonts w:cs="Times New Roman"/>
                <w:color w:val="000000"/>
                <w:sz w:val="21"/>
                <w:szCs w:val="21"/>
              </w:rPr>
            </w:pPr>
            <w:r>
              <w:rPr>
                <w:rFonts w:hint="eastAsia" w:cs="Times New Roman"/>
                <w:b/>
                <w:bCs/>
                <w:color w:val="000000"/>
                <w:sz w:val="21"/>
                <w:szCs w:val="21"/>
              </w:rPr>
              <w:t>价值模式</w:t>
            </w:r>
          </w:p>
        </w:tc>
        <w:tc>
          <w:tcPr>
            <w:tcW w:w="41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spacing w:line="280" w:lineRule="exact"/>
              <w:ind w:firstLine="0" w:firstLineChars="0"/>
              <w:textAlignment w:val="center"/>
              <w:rPr>
                <w:rFonts w:cs="Times New Roman"/>
                <w:bCs/>
                <w:color w:val="000000"/>
                <w:kern w:val="0"/>
                <w:sz w:val="21"/>
                <w:szCs w:val="21"/>
                <w:lang w:bidi="ar"/>
              </w:rPr>
            </w:pPr>
            <w:r>
              <w:rPr>
                <w:rFonts w:cs="Times New Roman"/>
                <w:b/>
                <w:color w:val="000000"/>
                <w:kern w:val="0"/>
                <w:sz w:val="21"/>
                <w:szCs w:val="21"/>
                <w:lang w:bidi="ar"/>
              </w:rPr>
              <w:t>价值创造模式：</w:t>
            </w:r>
            <w:r>
              <w:rPr>
                <w:rFonts w:cs="Times New Roman"/>
                <w:bCs/>
                <w:color w:val="000000"/>
                <w:kern w:val="0"/>
                <w:sz w:val="21"/>
                <w:szCs w:val="21"/>
                <w:lang w:bidi="ar"/>
              </w:rPr>
              <w:t>二所目前价值创造模式是基于技术创新的长周期性获得稳定预期市场收益的价值模式，处于传统的工业化时期。未来需要向基于资源共享和能力赋能实现业务快速迭代和协同发展的开放价值生态进行转变，以最大化获取数字化转型价值效益。</w:t>
            </w:r>
          </w:p>
          <w:p>
            <w:pPr>
              <w:widowControl/>
              <w:spacing w:line="280" w:lineRule="exact"/>
              <w:ind w:firstLine="0" w:firstLineChars="0"/>
              <w:textAlignment w:val="center"/>
              <w:rPr>
                <w:rFonts w:cs="Times New Roman"/>
                <w:bCs/>
                <w:color w:val="000000"/>
                <w:kern w:val="0"/>
                <w:sz w:val="21"/>
                <w:szCs w:val="21"/>
                <w:lang w:bidi="ar"/>
              </w:rPr>
            </w:pPr>
            <w:r>
              <w:rPr>
                <w:rFonts w:cs="Times New Roman"/>
                <w:b/>
                <w:color w:val="000000"/>
                <w:kern w:val="0"/>
                <w:sz w:val="21"/>
                <w:szCs w:val="21"/>
                <w:lang w:bidi="ar"/>
              </w:rPr>
              <w:t>价值分享模式：</w:t>
            </w:r>
            <w:r>
              <w:rPr>
                <w:rFonts w:cs="Times New Roman"/>
                <w:bCs/>
                <w:color w:val="000000"/>
                <w:kern w:val="0"/>
                <w:sz w:val="21"/>
                <w:szCs w:val="21"/>
                <w:lang w:bidi="ar"/>
              </w:rPr>
              <w:t>二所业务覆盖面较广，各个领域呈现“专精特新”的业务特征。各个部门相互独立，缺少协同发展和资源共享的意识。数字化转型既要涉及业务广度，还要涉及组织改革的深度。</w:t>
            </w:r>
          </w:p>
        </w:tc>
      </w:tr>
    </w:tbl>
    <w:p>
      <w:pPr>
        <w:pStyle w:val="5"/>
        <w:ind w:firstLine="0"/>
      </w:pPr>
      <w:r>
        <w:rPr>
          <w:rFonts w:hint="eastAsia"/>
        </w:rPr>
        <w:t>新型能力差距分析</w:t>
      </w:r>
    </w:p>
    <w:p>
      <w:pPr>
        <w:ind w:firstLine="0" w:firstLineChars="0"/>
        <w:jc w:val="center"/>
        <w:rPr>
          <w:sz w:val="24"/>
          <w:szCs w:val="21"/>
        </w:rPr>
      </w:pPr>
      <w:r>
        <w:rPr>
          <w:rFonts w:hint="eastAsia"/>
          <w:sz w:val="24"/>
          <w:szCs w:val="21"/>
        </w:rPr>
        <w:t>表5-13新型能力差距分析表</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1"/>
        <w:gridCol w:w="1438"/>
        <w:gridCol w:w="11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1235" w:type="dxa"/>
            <w:vAlign w:val="center"/>
          </w:tcPr>
          <w:p>
            <w:pPr>
              <w:widowControl/>
              <w:spacing w:line="280" w:lineRule="exact"/>
              <w:ind w:firstLine="0" w:firstLineChars="0"/>
              <w:jc w:val="center"/>
              <w:textAlignment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一级指标</w:t>
            </w: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二级指标</w:t>
            </w:r>
          </w:p>
        </w:tc>
        <w:tc>
          <w:tcPr>
            <w:tcW w:w="11496" w:type="dxa"/>
            <w:vAlign w:val="center"/>
          </w:tcPr>
          <w:p>
            <w:pPr>
              <w:widowControl/>
              <w:spacing w:line="280" w:lineRule="exact"/>
              <w:ind w:firstLine="0" w:firstLineChars="0"/>
              <w:jc w:val="center"/>
              <w:textAlignment w:val="center"/>
              <w:rPr>
                <w:rFonts w:eastAsia="Times New Roman" w:cs="Times New Roman"/>
                <w:color w:val="000000"/>
                <w:kern w:val="0"/>
                <w:sz w:val="24"/>
                <w:szCs w:val="24"/>
                <w:lang w:bidi="ar"/>
              </w:rPr>
            </w:pPr>
            <w:r>
              <w:rPr>
                <w:rFonts w:eastAsia="Times New Roman" w:cs="Times New Roman"/>
                <w:b/>
                <w:bCs/>
                <w:color w:val="000000"/>
                <w:kern w:val="0"/>
                <w:sz w:val="24"/>
                <w:szCs w:val="24"/>
                <w:lang w:bidi="ar"/>
              </w:rPr>
              <w:t>评估说明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35" w:type="dxa"/>
            <w:vMerge w:val="restart"/>
            <w:vAlign w:val="center"/>
          </w:tcPr>
          <w:p>
            <w:pPr>
              <w:ind w:firstLine="0" w:firstLineChars="0"/>
              <w:jc w:val="center"/>
              <w:rPr>
                <w:rFonts w:eastAsia="Times New Roman"/>
              </w:rPr>
            </w:pPr>
            <w:r>
              <w:rPr>
                <w:rFonts w:eastAsia="Times New Roman" w:cs="Times New Roman"/>
                <w:b/>
                <w:bCs/>
                <w:color w:val="000000"/>
                <w:kern w:val="0"/>
                <w:sz w:val="21"/>
                <w:szCs w:val="21"/>
                <w:lang w:bidi="ar"/>
              </w:rPr>
              <w:t>新型能力</w:t>
            </w: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产品创新能力</w:t>
            </w:r>
          </w:p>
        </w:tc>
        <w:tc>
          <w:tcPr>
            <w:tcW w:w="11496" w:type="dxa"/>
            <w:vAlign w:val="center"/>
          </w:tcPr>
          <w:p>
            <w:pPr>
              <w:widowControl/>
              <w:numPr>
                <w:ilvl w:val="0"/>
                <w:numId w:val="76"/>
              </w:numPr>
              <w:spacing w:line="280" w:lineRule="exact"/>
              <w:ind w:left="0"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二所储备大量的前沿或具有“专精特新”特色的技术，在软件和硬件开发，有尝试一些行业数字化工具链作为研发平台。因为业务规模有限，数字化集成研发设计投入还有限。</w:t>
            </w:r>
          </w:p>
          <w:p>
            <w:pPr>
              <w:widowControl/>
              <w:numPr>
                <w:ilvl w:val="0"/>
                <w:numId w:val="76"/>
              </w:numPr>
              <w:spacing w:line="280" w:lineRule="exact"/>
              <w:ind w:left="0" w:firstLine="0" w:firstLineChars="0"/>
              <w:jc w:val="left"/>
              <w:textAlignment w:val="center"/>
              <w:rPr>
                <w:rFonts w:eastAsia="Times New Roman" w:cs="Times New Roman"/>
                <w:color w:val="000000"/>
                <w:kern w:val="0"/>
                <w:sz w:val="21"/>
                <w:szCs w:val="21"/>
                <w:lang w:bidi="ar"/>
              </w:rPr>
            </w:pPr>
            <w:r>
              <w:rPr>
                <w:rFonts w:hint="eastAsia" w:eastAsia="宋体" w:cs="Times New Roman"/>
                <w:color w:val="000000"/>
                <w:kern w:val="0"/>
                <w:sz w:val="21"/>
                <w:szCs w:val="21"/>
                <w:lang w:val="en-US" w:eastAsia="zh-CN" w:bidi="ar"/>
              </w:rPr>
              <w:t>在</w:t>
            </w:r>
            <w:r>
              <w:rPr>
                <w:rFonts w:eastAsia="Times New Roman" w:cs="Times New Roman"/>
                <w:color w:val="000000"/>
                <w:kern w:val="0"/>
                <w:sz w:val="21"/>
                <w:szCs w:val="21"/>
                <w:lang w:bidi="ar"/>
              </w:rPr>
              <w:t>产品设计与工艺设计或生产制造等相关业务活动的</w:t>
            </w:r>
            <w:r>
              <w:rPr>
                <w:rFonts w:hint="eastAsia" w:eastAsia="宋体" w:cs="Times New Roman"/>
                <w:color w:val="000000"/>
                <w:kern w:val="0"/>
                <w:sz w:val="21"/>
                <w:szCs w:val="21"/>
                <w:lang w:val="en-US" w:eastAsia="zh-CN" w:bidi="ar"/>
              </w:rPr>
              <w:t>数字化</w:t>
            </w:r>
            <w:r>
              <w:rPr>
                <w:rFonts w:eastAsia="Times New Roman" w:cs="Times New Roman"/>
                <w:color w:val="000000"/>
                <w:kern w:val="0"/>
                <w:sz w:val="21"/>
                <w:szCs w:val="21"/>
                <w:lang w:bidi="ar"/>
              </w:rPr>
              <w:t>集成、</w:t>
            </w:r>
            <w:r>
              <w:rPr>
                <w:rFonts w:hint="eastAsia" w:eastAsia="宋体" w:cs="Times New Roman"/>
                <w:color w:val="000000"/>
                <w:kern w:val="0"/>
                <w:sz w:val="21"/>
                <w:szCs w:val="21"/>
                <w:lang w:val="en-US" w:eastAsia="zh-CN" w:bidi="ar"/>
              </w:rPr>
              <w:t>在</w:t>
            </w:r>
            <w:r>
              <w:rPr>
                <w:rFonts w:eastAsia="Times New Roman" w:cs="Times New Roman"/>
                <w:color w:val="000000"/>
                <w:kern w:val="0"/>
                <w:sz w:val="21"/>
                <w:szCs w:val="21"/>
                <w:lang w:bidi="ar"/>
              </w:rPr>
              <w:t>流程驱动的并行同研发设计程度相对较低。</w:t>
            </w:r>
          </w:p>
          <w:p>
            <w:pPr>
              <w:widowControl/>
              <w:numPr>
                <w:ilvl w:val="0"/>
                <w:numId w:val="76"/>
              </w:numPr>
              <w:spacing w:line="280" w:lineRule="exact"/>
              <w:ind w:left="0"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物流公司基于流程驱动的生产过程及作业现场数字化，实现人、机、料、法、环等生产要素的自动优化配置车间/作业现场已经有初步规划和基础建设。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35" w:type="dxa"/>
            <w:vMerge w:val="continue"/>
          </w:tcPr>
          <w:p>
            <w:pPr>
              <w:ind w:firstLine="560"/>
              <w:rPr>
                <w:rFonts w:eastAsia="Times New Roman"/>
              </w:rPr>
            </w:pP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运营管控能力</w:t>
            </w:r>
          </w:p>
        </w:tc>
        <w:tc>
          <w:tcPr>
            <w:tcW w:w="11496" w:type="dxa"/>
            <w:vAlign w:val="center"/>
          </w:tcPr>
          <w:p>
            <w:pPr>
              <w:widowControl/>
              <w:numPr>
                <w:ilvl w:val="0"/>
                <w:numId w:val="77"/>
              </w:numPr>
              <w:spacing w:line="280" w:lineRule="exact"/>
              <w:ind w:left="0"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各业务单位有一些局部的信息化软件，如财务管理、工程管理、Mes、实验室管理、检验检测、采购等软件，功能较为基础，主要是局部使用，集成能力还有限。</w:t>
            </w:r>
          </w:p>
          <w:p>
            <w:pPr>
              <w:widowControl/>
              <w:numPr>
                <w:ilvl w:val="0"/>
                <w:numId w:val="77"/>
              </w:numPr>
              <w:spacing w:line="280" w:lineRule="exact"/>
              <w:ind w:left="0"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科研、技术服务项目集成协同管理：在多项目、项目多参与方、项目全生命周期的计划、进度、质量和成本在线管控，实现全企业范围内人力、财务、资源等的精准配置和动态优化的方面还在初步规划和探索阶段。</w:t>
            </w:r>
          </w:p>
          <w:p>
            <w:pPr>
              <w:widowControl/>
              <w:numPr>
                <w:ilvl w:val="0"/>
                <w:numId w:val="77"/>
              </w:numPr>
              <w:spacing w:line="280" w:lineRule="exact"/>
              <w:ind w:left="0"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工程项目全生命周期：基于工程规划、设计、施工、移交、运营等各环节之间数据互联互通和集成管理能力还在构建阶段。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35" w:type="dxa"/>
            <w:vMerge w:val="continue"/>
          </w:tcPr>
          <w:p>
            <w:pPr>
              <w:ind w:firstLine="560"/>
              <w:rPr>
                <w:rFonts w:eastAsia="Times New Roman"/>
              </w:rPr>
            </w:pP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用户服务能力</w:t>
            </w:r>
          </w:p>
        </w:tc>
        <w:tc>
          <w:tcPr>
            <w:tcW w:w="11496" w:type="dxa"/>
            <w:vAlign w:val="center"/>
          </w:tcPr>
          <w:p>
            <w:pPr>
              <w:widowControl/>
              <w:spacing w:line="280" w:lineRule="exac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目前还是线下方式拜访、挖掘需求、交流、售后解决和客户服务。</w:t>
            </w:r>
          </w:p>
          <w:p>
            <w:pPr>
              <w:widowControl/>
              <w:spacing w:line="280" w:lineRule="exac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通过数字化精准挖掘需求、通过在线客服提高快速响应能力、通过智能运维提高服务能力等方面还在规划中。面向客户需求建立各业务系统间串联响应体系，协同快速满足用户需求等方面还在规划、通过市场部组织协同进行初步探索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35" w:type="dxa"/>
            <w:vMerge w:val="continue"/>
          </w:tcPr>
          <w:p>
            <w:pPr>
              <w:ind w:firstLine="560"/>
              <w:rPr>
                <w:rFonts w:eastAsia="Times New Roman"/>
              </w:rPr>
            </w:pP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生态合作能力</w:t>
            </w:r>
          </w:p>
        </w:tc>
        <w:tc>
          <w:tcPr>
            <w:tcW w:w="0" w:type="auto"/>
            <w:vAlign w:val="center"/>
          </w:tcPr>
          <w:p>
            <w:pPr>
              <w:widowControl/>
              <w:spacing w:line="280" w:lineRule="exac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目前在生态合作数字化方面，还是以</w:t>
            </w:r>
            <w:r>
              <w:rPr>
                <w:rFonts w:hint="eastAsia" w:eastAsia="宋体" w:cs="Times New Roman"/>
                <w:color w:val="000000"/>
                <w:kern w:val="0"/>
                <w:sz w:val="21"/>
                <w:szCs w:val="21"/>
                <w:lang w:val="en-US" w:eastAsia="zh-CN" w:bidi="ar"/>
              </w:rPr>
              <w:t>项目驱动</w:t>
            </w:r>
            <w:r>
              <w:rPr>
                <w:rFonts w:eastAsia="Times New Roman" w:cs="Times New Roman"/>
                <w:color w:val="000000"/>
                <w:kern w:val="0"/>
                <w:sz w:val="21"/>
                <w:szCs w:val="21"/>
                <w:lang w:bidi="ar"/>
              </w:rPr>
              <w:t>采购</w:t>
            </w:r>
            <w:r>
              <w:rPr>
                <w:rFonts w:hint="eastAsia" w:eastAsia="宋体" w:cs="Times New Roman"/>
                <w:color w:val="000000"/>
                <w:kern w:val="0"/>
                <w:sz w:val="21"/>
                <w:szCs w:val="21"/>
                <w:lang w:val="en-US" w:eastAsia="zh-CN" w:bidi="ar"/>
              </w:rPr>
              <w:t>执行</w:t>
            </w:r>
            <w:r>
              <w:rPr>
                <w:rFonts w:eastAsia="Times New Roman" w:cs="Times New Roman"/>
                <w:color w:val="000000"/>
                <w:kern w:val="0"/>
                <w:sz w:val="21"/>
                <w:szCs w:val="21"/>
                <w:lang w:bidi="ar"/>
              </w:rPr>
              <w:t>为主，对供应商的管理、合作伙伴的管理等方面还以线下合作</w:t>
            </w:r>
            <w:r>
              <w:rPr>
                <w:rFonts w:hint="eastAsia" w:eastAsia="宋体" w:cs="Times New Roman"/>
                <w:color w:val="000000"/>
                <w:kern w:val="0"/>
                <w:sz w:val="21"/>
                <w:szCs w:val="21"/>
                <w:lang w:val="en-US" w:eastAsia="zh-CN" w:bidi="ar"/>
              </w:rPr>
              <w:t>为主</w:t>
            </w:r>
            <w:r>
              <w:rPr>
                <w:rFonts w:eastAsia="Times New Roman" w:cs="Times New Roman"/>
                <w:color w:val="000000"/>
                <w:kern w:val="0"/>
                <w:sz w:val="21"/>
                <w:szCs w:val="21"/>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35" w:type="dxa"/>
            <w:vMerge w:val="continue"/>
          </w:tcPr>
          <w:p>
            <w:pPr>
              <w:ind w:firstLine="560"/>
              <w:rPr>
                <w:rFonts w:eastAsia="Times New Roman"/>
              </w:rPr>
            </w:pP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员工赋能能力</w:t>
            </w:r>
          </w:p>
        </w:tc>
        <w:tc>
          <w:tcPr>
            <w:tcW w:w="0" w:type="auto"/>
            <w:vAlign w:val="center"/>
          </w:tcPr>
          <w:p>
            <w:pPr>
              <w:widowControl/>
              <w:spacing w:line="280" w:lineRule="exac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有系列的人才培养，通过数字化手段，实现全所知识管理还处于基础阶段。</w:t>
            </w:r>
          </w:p>
          <w:p>
            <w:pPr>
              <w:widowControl/>
              <w:spacing w:line="280" w:lineRule="exac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二所组织人才结构优于大多企业，组织活力和人才开发还存在较大空间。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35" w:type="dxa"/>
            <w:vMerge w:val="continue"/>
          </w:tcPr>
          <w:p>
            <w:pPr>
              <w:ind w:firstLine="560"/>
              <w:rPr>
                <w:rFonts w:eastAsia="Times New Roman"/>
              </w:rPr>
            </w:pPr>
          </w:p>
        </w:tc>
        <w:tc>
          <w:tcPr>
            <w:tcW w:w="1443" w:type="dxa"/>
            <w:vAlign w:val="center"/>
          </w:tcPr>
          <w:p>
            <w:pPr>
              <w:widowControl/>
              <w:spacing w:line="280" w:lineRule="exac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数据开发能力</w:t>
            </w:r>
          </w:p>
        </w:tc>
        <w:tc>
          <w:tcPr>
            <w:tcW w:w="0" w:type="auto"/>
            <w:vAlign w:val="center"/>
          </w:tcPr>
          <w:p>
            <w:pPr>
              <w:widowControl/>
              <w:spacing w:line="280" w:lineRule="exac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目前大多还处于信息化建设阶段，且分布在不同的服务器，数据沉淀还有限，计划在数字化转型的第二个阶段实现。</w:t>
            </w:r>
          </w:p>
        </w:tc>
      </w:tr>
    </w:tbl>
    <w:p>
      <w:pPr>
        <w:pStyle w:val="5"/>
        <w:ind w:firstLine="0"/>
      </w:pPr>
      <w:r>
        <w:rPr>
          <w:rFonts w:hint="eastAsia"/>
        </w:rPr>
        <w:t>系统性解决方案能力差距分析</w:t>
      </w:r>
    </w:p>
    <w:p>
      <w:pPr>
        <w:ind w:firstLine="0" w:firstLineChars="0"/>
        <w:jc w:val="center"/>
        <w:rPr>
          <w:sz w:val="24"/>
          <w:szCs w:val="21"/>
        </w:rPr>
      </w:pPr>
      <w:r>
        <w:rPr>
          <w:rFonts w:hint="eastAsia"/>
          <w:sz w:val="24"/>
          <w:szCs w:val="21"/>
        </w:rPr>
        <w:t>表5-14系统性解决方案能力差距分析表</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7"/>
        <w:gridCol w:w="3326"/>
        <w:gridCol w:w="9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7" w:type="dxa"/>
            <w:vAlign w:val="center"/>
          </w:tcPr>
          <w:p>
            <w:pPr>
              <w:widowControl/>
              <w:spacing w:line="280" w:lineRule="exact"/>
              <w:ind w:firstLine="0" w:firstLineChars="0"/>
              <w:jc w:val="center"/>
              <w:textAlignment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一级指标</w:t>
            </w:r>
          </w:p>
        </w:tc>
        <w:tc>
          <w:tcPr>
            <w:tcW w:w="3326" w:type="dxa"/>
            <w:vAlign w:val="center"/>
          </w:tcPr>
          <w:p>
            <w:pPr>
              <w:widowControl/>
              <w:spacing w:line="280" w:lineRule="exact"/>
              <w:ind w:firstLine="0" w:firstLineChars="0"/>
              <w:jc w:val="center"/>
              <w:textAlignment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二级指标</w:t>
            </w:r>
          </w:p>
        </w:tc>
        <w:tc>
          <w:tcPr>
            <w:tcW w:w="9071" w:type="dxa"/>
            <w:vAlign w:val="center"/>
          </w:tcPr>
          <w:p>
            <w:pPr>
              <w:widowControl/>
              <w:spacing w:line="280" w:lineRule="exact"/>
              <w:ind w:firstLine="0" w:firstLineChars="0"/>
              <w:jc w:val="center"/>
              <w:textAlignment w:val="center"/>
              <w:rPr>
                <w:rFonts w:eastAsia="Times New Roman" w:cs="Times New Roman"/>
                <w:color w:val="000000"/>
                <w:kern w:val="0"/>
                <w:sz w:val="24"/>
                <w:szCs w:val="24"/>
                <w:lang w:bidi="ar"/>
              </w:rPr>
            </w:pPr>
            <w:r>
              <w:rPr>
                <w:rFonts w:eastAsia="Times New Roman" w:cs="Times New Roman"/>
                <w:b/>
                <w:bCs/>
                <w:color w:val="000000"/>
                <w:kern w:val="0"/>
                <w:sz w:val="24"/>
                <w:szCs w:val="24"/>
                <w:lang w:bidi="ar"/>
              </w:rPr>
              <w:t>评估说明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7" w:type="dxa"/>
            <w:vMerge w:val="restart"/>
            <w:vAlign w:val="center"/>
          </w:tcPr>
          <w:p>
            <w:pPr>
              <w:numPr>
                <w:ilvl w:val="255"/>
                <w:numId w:val="0"/>
              </w:numPr>
              <w:jc w:val="center"/>
              <w:rPr>
                <w:rFonts w:ascii="Arial" w:hAnsi="Arial" w:eastAsia="Times New Roman" w:cs="Arial"/>
                <w:sz w:val="21"/>
                <w:szCs w:val="21"/>
              </w:rPr>
            </w:pPr>
            <w:r>
              <w:rPr>
                <w:rFonts w:ascii="Arial" w:hAnsi="Arial" w:eastAsia="Times New Roman" w:cs="Arial"/>
                <w:b/>
                <w:bCs/>
                <w:color w:val="000000"/>
                <w:kern w:val="0"/>
                <w:sz w:val="21"/>
                <w:szCs w:val="21"/>
                <w:lang w:bidi="ar"/>
              </w:rPr>
              <w:t>系统性解决方案</w:t>
            </w:r>
          </w:p>
        </w:tc>
        <w:tc>
          <w:tcPr>
            <w:tcW w:w="3326" w:type="dxa"/>
            <w:vAlign w:val="center"/>
          </w:tcPr>
          <w:p>
            <w:pPr>
              <w:widowControl/>
              <w:spacing w:line="280" w:lineRule="exact"/>
              <w:ind w:firstLine="0" w:firstLineChars="0"/>
              <w:jc w:val="center"/>
              <w:textAlignment w:val="center"/>
              <w:rPr>
                <w:rFonts w:ascii="Arial" w:hAnsi="Arial" w:eastAsia="Times New Roman" w:cs="Arial"/>
                <w:b/>
                <w:bCs/>
                <w:color w:val="000000"/>
                <w:kern w:val="0"/>
                <w:sz w:val="21"/>
                <w:szCs w:val="21"/>
                <w:lang w:bidi="ar"/>
              </w:rPr>
            </w:pPr>
            <w:r>
              <w:rPr>
                <w:rFonts w:ascii="Arial" w:hAnsi="Arial" w:eastAsia="Times New Roman" w:cs="Arial"/>
                <w:b/>
                <w:bCs/>
                <w:color w:val="000000"/>
                <w:kern w:val="0"/>
                <w:sz w:val="21"/>
                <w:szCs w:val="21"/>
                <w:lang w:bidi="ar"/>
              </w:rPr>
              <w:t>数据驱动</w:t>
            </w:r>
          </w:p>
        </w:tc>
        <w:tc>
          <w:tcPr>
            <w:tcW w:w="9071" w:type="dxa"/>
            <w:vAlign w:val="center"/>
          </w:tcPr>
          <w:p>
            <w:pPr>
              <w:widowControl/>
              <w:spacing w:line="280" w:lineRule="exact"/>
              <w:ind w:firstLine="0" w:firstLineChars="0"/>
              <w:jc w:val="left"/>
              <w:textAlignment w:val="center"/>
              <w:rPr>
                <w:rFonts w:ascii="Arial" w:hAnsi="Arial" w:eastAsia="Times New Roman" w:cs="Arial"/>
                <w:color w:val="000000"/>
                <w:kern w:val="0"/>
                <w:sz w:val="21"/>
                <w:szCs w:val="21"/>
                <w:lang w:bidi="ar"/>
              </w:rPr>
            </w:pPr>
            <w:r>
              <w:rPr>
                <w:rFonts w:hint="eastAsia" w:ascii="Arial" w:hAnsi="Arial" w:eastAsia="Times New Roman" w:cs="Arial"/>
                <w:color w:val="000000"/>
                <w:kern w:val="0"/>
                <w:sz w:val="21"/>
                <w:szCs w:val="21"/>
                <w:lang w:bidi="ar"/>
              </w:rPr>
              <w:t>目前大多还处于信息化建设阶段，数据集成和共享程度相对还较低，计划在数字化转型的第二个阶段实现。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7" w:type="dxa"/>
            <w:vMerge w:val="continue"/>
          </w:tcPr>
          <w:p>
            <w:pPr>
              <w:numPr>
                <w:ilvl w:val="255"/>
                <w:numId w:val="0"/>
              </w:numPr>
              <w:rPr>
                <w:rFonts w:ascii="Arial" w:hAnsi="Arial" w:eastAsia="Times New Roman" w:cs="Arial"/>
                <w:sz w:val="21"/>
                <w:szCs w:val="21"/>
              </w:rPr>
            </w:pPr>
          </w:p>
        </w:tc>
        <w:tc>
          <w:tcPr>
            <w:tcW w:w="3326" w:type="dxa"/>
            <w:vAlign w:val="center"/>
          </w:tcPr>
          <w:p>
            <w:pPr>
              <w:widowControl/>
              <w:spacing w:line="280" w:lineRule="exact"/>
              <w:ind w:firstLine="0" w:firstLineChars="0"/>
              <w:jc w:val="center"/>
              <w:textAlignment w:val="center"/>
              <w:rPr>
                <w:rFonts w:ascii="Arial" w:hAnsi="Arial" w:eastAsia="Times New Roman" w:cs="Arial"/>
                <w:b/>
                <w:bCs/>
                <w:color w:val="000000"/>
                <w:kern w:val="0"/>
                <w:sz w:val="21"/>
                <w:szCs w:val="21"/>
                <w:lang w:bidi="ar"/>
              </w:rPr>
            </w:pPr>
            <w:r>
              <w:rPr>
                <w:rFonts w:ascii="Arial" w:hAnsi="Arial" w:eastAsia="Times New Roman" w:cs="Arial"/>
                <w:b/>
                <w:bCs/>
                <w:color w:val="000000"/>
                <w:kern w:val="0"/>
                <w:sz w:val="21"/>
                <w:szCs w:val="21"/>
                <w:lang w:bidi="ar"/>
              </w:rPr>
              <w:t>技术赋能</w:t>
            </w:r>
          </w:p>
        </w:tc>
        <w:tc>
          <w:tcPr>
            <w:tcW w:w="9071" w:type="dxa"/>
            <w:vAlign w:val="center"/>
          </w:tcPr>
          <w:p>
            <w:pPr>
              <w:widowControl/>
              <w:spacing w:line="280" w:lineRule="exact"/>
              <w:ind w:firstLine="0" w:firstLineChars="0"/>
              <w:jc w:val="left"/>
              <w:textAlignment w:val="center"/>
              <w:rPr>
                <w:rFonts w:ascii="Arial" w:hAnsi="Arial" w:eastAsia="Times New Roman" w:cs="Arial"/>
                <w:color w:val="000000"/>
                <w:kern w:val="0"/>
                <w:sz w:val="21"/>
                <w:szCs w:val="21"/>
                <w:lang w:bidi="ar"/>
              </w:rPr>
            </w:pPr>
            <w:r>
              <w:rPr>
                <w:rFonts w:hint="eastAsia" w:ascii="Arial" w:hAnsi="Arial" w:eastAsia="Times New Roman" w:cs="Arial"/>
                <w:color w:val="000000"/>
                <w:kern w:val="0"/>
                <w:sz w:val="21"/>
                <w:szCs w:val="21"/>
                <w:lang w:bidi="ar"/>
              </w:rPr>
              <w:t>过去处于自发性自建的阶段，当前正在规划和部署统一的云基础设施、大数据中心以及网络和信息安全规划。</w:t>
            </w:r>
          </w:p>
        </w:tc>
      </w:tr>
    </w:tbl>
    <w:p>
      <w:pPr>
        <w:pStyle w:val="5"/>
        <w:ind w:firstLine="0"/>
      </w:pPr>
      <w:r>
        <w:rPr>
          <w:rFonts w:hint="eastAsia"/>
        </w:rPr>
        <w:t>治理体系能力差距分析</w:t>
      </w:r>
    </w:p>
    <w:p>
      <w:pPr>
        <w:pStyle w:val="12"/>
        <w:rPr>
          <w:rFonts w:ascii="Times New Roman" w:hAnsi="Times New Roman" w:eastAsia="宋体" w:cs="Times New Roman"/>
          <w:sz w:val="24"/>
          <w:szCs w:val="24"/>
        </w:rPr>
      </w:pPr>
      <w:r>
        <w:rPr>
          <w:rFonts w:ascii="Times New Roman" w:hAnsi="Times New Roman" w:eastAsia="宋体" w:cs="Times New Roman"/>
          <w:sz w:val="24"/>
          <w:szCs w:val="24"/>
        </w:rPr>
        <w:t>表</w:t>
      </w:r>
      <w:r>
        <w:rPr>
          <w:rFonts w:hint="eastAsia" w:ascii="Times New Roman" w:hAnsi="Times New Roman" w:eastAsia="宋体" w:cs="Times New Roman"/>
          <w:sz w:val="24"/>
          <w:szCs w:val="24"/>
        </w:rPr>
        <w:t>5</w:t>
      </w:r>
      <w:r>
        <w:rPr>
          <w:rFonts w:ascii="Times New Roman" w:hAnsi="Times New Roman" w:eastAsia="宋体" w:cs="Times New Roman"/>
          <w:sz w:val="24"/>
          <w:szCs w:val="24"/>
        </w:rPr>
        <w:t>-</w:t>
      </w:r>
      <w:r>
        <w:rPr>
          <w:rFonts w:hint="eastAsia" w:ascii="Times New Roman" w:hAnsi="Times New Roman" w:eastAsia="宋体" w:cs="Times New Roman"/>
          <w:sz w:val="24"/>
          <w:szCs w:val="24"/>
        </w:rPr>
        <w:t>15治理体系</w:t>
      </w:r>
      <w:r>
        <w:rPr>
          <w:rFonts w:ascii="Times New Roman" w:hAnsi="Times New Roman" w:eastAsia="宋体" w:cs="Times New Roman"/>
          <w:sz w:val="24"/>
          <w:szCs w:val="24"/>
        </w:rPr>
        <w:t>能力差距分析表</w:t>
      </w:r>
    </w:p>
    <w:tbl>
      <w:tblPr>
        <w:tblStyle w:val="3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4"/>
        <w:gridCol w:w="2110"/>
        <w:gridCol w:w="10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224" w:type="dxa"/>
            <w:vAlign w:val="center"/>
          </w:tcPr>
          <w:p>
            <w:pPr>
              <w:widowControl/>
              <w:tabs>
                <w:tab w:val="left" w:pos="527"/>
              </w:tabs>
              <w:spacing w:line="240" w:lineRule="auto"/>
              <w:ind w:firstLine="0" w:firstLineChars="0"/>
              <w:jc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一级指标</w:t>
            </w:r>
          </w:p>
        </w:tc>
        <w:tc>
          <w:tcPr>
            <w:tcW w:w="2110" w:type="dxa"/>
            <w:vAlign w:val="center"/>
          </w:tcPr>
          <w:p>
            <w:pPr>
              <w:widowControl/>
              <w:spacing w:line="280" w:lineRule="atLeast"/>
              <w:ind w:firstLine="0" w:firstLineChars="0"/>
              <w:jc w:val="center"/>
              <w:textAlignment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二级指标</w:t>
            </w:r>
          </w:p>
        </w:tc>
        <w:tc>
          <w:tcPr>
            <w:tcW w:w="10612" w:type="dxa"/>
            <w:vAlign w:val="center"/>
          </w:tcPr>
          <w:p>
            <w:pPr>
              <w:widowControl/>
              <w:spacing w:line="280" w:lineRule="atLeast"/>
              <w:ind w:firstLine="0" w:firstLineChars="0"/>
              <w:jc w:val="center"/>
              <w:textAlignment w:val="center"/>
              <w:rPr>
                <w:rFonts w:eastAsia="Times New Roman" w:cs="Times New Roman"/>
                <w:b/>
                <w:bCs/>
                <w:color w:val="000000"/>
                <w:kern w:val="0"/>
                <w:sz w:val="24"/>
                <w:szCs w:val="24"/>
                <w:lang w:bidi="ar"/>
              </w:rPr>
            </w:pPr>
            <w:r>
              <w:rPr>
                <w:rFonts w:eastAsia="Times New Roman" w:cs="Times New Roman"/>
                <w:b/>
                <w:bCs/>
                <w:color w:val="000000"/>
                <w:kern w:val="0"/>
                <w:sz w:val="24"/>
                <w:szCs w:val="24"/>
                <w:lang w:bidi="ar"/>
              </w:rPr>
              <w:t>评估说明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7" w:hRule="atLeast"/>
          <w:jc w:val="center"/>
        </w:trPr>
        <w:tc>
          <w:tcPr>
            <w:tcW w:w="1224" w:type="dxa"/>
            <w:vMerge w:val="restart"/>
            <w:vAlign w:val="center"/>
          </w:tcPr>
          <w:p>
            <w:pPr>
              <w:widowControl/>
              <w:spacing w:line="280" w:lineRule="atLeas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治理体系</w:t>
            </w:r>
          </w:p>
        </w:tc>
        <w:tc>
          <w:tcPr>
            <w:tcW w:w="2110" w:type="dxa"/>
            <w:vAlign w:val="center"/>
          </w:tcPr>
          <w:p>
            <w:pPr>
              <w:widowControl/>
              <w:spacing w:line="280" w:lineRule="atLeas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数字化治理</w:t>
            </w:r>
          </w:p>
        </w:tc>
        <w:tc>
          <w:tcPr>
            <w:tcW w:w="10612" w:type="dxa"/>
            <w:vAlign w:val="center"/>
          </w:tcPr>
          <w:p>
            <w:pPr>
              <w:widowControl/>
              <w:spacing w:line="280" w:lineRule="atLeas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目前大多还处于信息化建设阶段，数据集成和共享程度相对还较低，计划在数字化转型的第二个阶段实现。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6" w:hRule="atLeast"/>
          <w:jc w:val="center"/>
        </w:trPr>
        <w:tc>
          <w:tcPr>
            <w:tcW w:w="1224" w:type="dxa"/>
            <w:vMerge w:val="continue"/>
          </w:tcPr>
          <w:p>
            <w:pPr>
              <w:ind w:firstLine="560"/>
              <w:rPr>
                <w:rFonts w:eastAsia="Times New Roman"/>
              </w:rPr>
            </w:pPr>
          </w:p>
        </w:tc>
        <w:tc>
          <w:tcPr>
            <w:tcW w:w="2110" w:type="dxa"/>
            <w:vAlign w:val="center"/>
          </w:tcPr>
          <w:p>
            <w:pPr>
              <w:widowControl/>
              <w:spacing w:line="280" w:lineRule="atLeas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管理方式</w:t>
            </w:r>
          </w:p>
        </w:tc>
        <w:tc>
          <w:tcPr>
            <w:tcW w:w="10612" w:type="dxa"/>
            <w:vAlign w:val="center"/>
          </w:tcPr>
          <w:p>
            <w:pPr>
              <w:widowControl/>
              <w:spacing w:line="280" w:lineRule="atLeas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二所处于从“事业单位”到“企业”的</w:t>
            </w:r>
            <w:r>
              <w:rPr>
                <w:rFonts w:hint="eastAsia" w:eastAsia="宋体" w:cs="Times New Roman"/>
                <w:color w:val="000000"/>
                <w:kern w:val="0"/>
                <w:sz w:val="21"/>
                <w:szCs w:val="21"/>
                <w:lang w:val="en-US" w:eastAsia="zh-CN" w:bidi="ar"/>
              </w:rPr>
              <w:t>深化</w:t>
            </w:r>
            <w:r>
              <w:rPr>
                <w:rFonts w:eastAsia="Times New Roman" w:cs="Times New Roman"/>
                <w:color w:val="000000"/>
                <w:kern w:val="0"/>
                <w:sz w:val="21"/>
                <w:szCs w:val="21"/>
                <w:lang w:bidi="ar"/>
              </w:rPr>
              <w:t>改革进程中，围绕科技改革等机制、人力资源管理体制升级还在进行中。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91" w:hRule="atLeast"/>
          <w:jc w:val="center"/>
        </w:trPr>
        <w:tc>
          <w:tcPr>
            <w:tcW w:w="1224" w:type="dxa"/>
            <w:vMerge w:val="continue"/>
          </w:tcPr>
          <w:p>
            <w:pPr>
              <w:ind w:firstLine="560"/>
              <w:rPr>
                <w:rFonts w:eastAsia="Times New Roman"/>
              </w:rPr>
            </w:pPr>
          </w:p>
        </w:tc>
        <w:tc>
          <w:tcPr>
            <w:tcW w:w="2110" w:type="dxa"/>
            <w:vAlign w:val="center"/>
          </w:tcPr>
          <w:p>
            <w:pPr>
              <w:widowControl/>
              <w:spacing w:line="280" w:lineRule="atLeast"/>
              <w:ind w:firstLine="0" w:firstLineChars="0"/>
              <w:jc w:val="center"/>
              <w:textAlignment w:val="center"/>
              <w:rPr>
                <w:rFonts w:eastAsia="Times New Roman" w:cs="Times New Roman"/>
                <w:b/>
                <w:bCs/>
                <w:color w:val="000000"/>
                <w:kern w:val="0"/>
                <w:sz w:val="21"/>
                <w:szCs w:val="21"/>
                <w:lang w:bidi="ar"/>
              </w:rPr>
            </w:pPr>
            <w:r>
              <w:rPr>
                <w:rFonts w:eastAsia="Times New Roman" w:cs="Times New Roman"/>
                <w:b/>
                <w:bCs/>
                <w:color w:val="000000"/>
                <w:kern w:val="0"/>
                <w:sz w:val="21"/>
                <w:szCs w:val="21"/>
                <w:lang w:bidi="ar"/>
              </w:rPr>
              <w:t>数字人才</w:t>
            </w:r>
          </w:p>
        </w:tc>
        <w:tc>
          <w:tcPr>
            <w:tcW w:w="10612" w:type="dxa"/>
            <w:vAlign w:val="center"/>
          </w:tcPr>
          <w:p>
            <w:pPr>
              <w:widowControl/>
              <w:spacing w:line="280" w:lineRule="atLeast"/>
              <w:ind w:firstLine="0" w:firstLineChars="0"/>
              <w:jc w:val="left"/>
              <w:textAlignment w:val="center"/>
              <w:rPr>
                <w:rFonts w:eastAsia="Times New Roman" w:cs="Times New Roman"/>
                <w:color w:val="000000"/>
                <w:kern w:val="0"/>
                <w:sz w:val="21"/>
                <w:szCs w:val="21"/>
                <w:lang w:bidi="ar"/>
              </w:rPr>
            </w:pPr>
            <w:r>
              <w:rPr>
                <w:rFonts w:eastAsia="Times New Roman" w:cs="Times New Roman"/>
                <w:color w:val="000000"/>
                <w:kern w:val="0"/>
                <w:sz w:val="21"/>
                <w:szCs w:val="21"/>
                <w:lang w:bidi="ar"/>
              </w:rPr>
              <w:t>之前的数字化建设的主体责任在各业务单位，目前正在规划成立信息化主管部门，对未来数字化转型</w:t>
            </w:r>
            <w:r>
              <w:rPr>
                <w:rFonts w:hint="eastAsia" w:eastAsia="宋体" w:cs="Times New Roman"/>
                <w:color w:val="000000"/>
                <w:kern w:val="0"/>
                <w:sz w:val="21"/>
                <w:szCs w:val="21"/>
                <w:lang w:eastAsia="zh-CN" w:bidi="ar"/>
              </w:rPr>
              <w:t>，</w:t>
            </w:r>
            <w:r>
              <w:rPr>
                <w:rFonts w:eastAsia="Times New Roman" w:cs="Times New Roman"/>
                <w:color w:val="000000"/>
                <w:kern w:val="0"/>
                <w:sz w:val="21"/>
                <w:szCs w:val="21"/>
                <w:lang w:bidi="ar"/>
              </w:rPr>
              <w:t>提供人才和技术保障。</w:t>
            </w:r>
          </w:p>
        </w:tc>
      </w:tr>
    </w:tbl>
    <w:p>
      <w:pPr>
        <w:pStyle w:val="5"/>
        <w:ind w:firstLine="0"/>
      </w:pPr>
      <w:r>
        <w:rPr>
          <w:rFonts w:hint="eastAsia"/>
        </w:rPr>
        <w:t>业务转型能力差距分析</w:t>
      </w:r>
    </w:p>
    <w:p>
      <w:pPr>
        <w:ind w:firstLine="0" w:firstLineChars="0"/>
        <w:jc w:val="center"/>
        <w:rPr>
          <w:rFonts w:cs="Times New Roman"/>
          <w:sz w:val="24"/>
          <w:szCs w:val="24"/>
        </w:rPr>
      </w:pPr>
      <w:r>
        <w:rPr>
          <w:rFonts w:cs="Times New Roman"/>
          <w:sz w:val="24"/>
          <w:szCs w:val="24"/>
        </w:rPr>
        <w:t>表</w:t>
      </w:r>
      <w:r>
        <w:rPr>
          <w:rFonts w:hint="eastAsia" w:cs="Times New Roman"/>
          <w:sz w:val="24"/>
          <w:szCs w:val="24"/>
        </w:rPr>
        <w:t>5</w:t>
      </w:r>
      <w:r>
        <w:rPr>
          <w:rFonts w:cs="Times New Roman"/>
          <w:sz w:val="24"/>
          <w:szCs w:val="24"/>
        </w:rPr>
        <w:t>-</w:t>
      </w:r>
      <w:r>
        <w:rPr>
          <w:rFonts w:hint="eastAsia" w:cs="Times New Roman"/>
          <w:sz w:val="24"/>
          <w:szCs w:val="24"/>
        </w:rPr>
        <w:t>16业务转型</w:t>
      </w:r>
      <w:r>
        <w:rPr>
          <w:rFonts w:cs="Times New Roman"/>
          <w:sz w:val="24"/>
          <w:szCs w:val="24"/>
        </w:rPr>
        <w:t>能力差距分析表</w:t>
      </w:r>
    </w:p>
    <w:tbl>
      <w:tblPr>
        <w:tblStyle w:val="31"/>
        <w:tblW w:w="0" w:type="auto"/>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1563"/>
        <w:gridCol w:w="11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1200" w:type="dxa"/>
            <w:vAlign w:val="center"/>
          </w:tcPr>
          <w:p>
            <w:pPr>
              <w:widowControl/>
              <w:spacing w:line="280" w:lineRule="exact"/>
              <w:ind w:firstLine="0" w:firstLineChars="0"/>
              <w:jc w:val="center"/>
              <w:textAlignment w:val="center"/>
              <w:rPr>
                <w:rFonts w:ascii="Arial" w:hAnsi="Arial" w:eastAsia="Times New Roman" w:cs="Arial"/>
                <w:color w:val="000000"/>
                <w:kern w:val="0"/>
                <w:sz w:val="24"/>
                <w:szCs w:val="24"/>
                <w:lang w:bidi="ar"/>
              </w:rPr>
            </w:pPr>
            <w:r>
              <w:rPr>
                <w:rFonts w:ascii="Arial" w:hAnsi="Arial" w:eastAsia="Times New Roman" w:cs="Arial"/>
                <w:b/>
                <w:bCs/>
                <w:color w:val="000000"/>
                <w:kern w:val="0"/>
                <w:sz w:val="24"/>
                <w:szCs w:val="24"/>
                <w:lang w:bidi="ar"/>
              </w:rPr>
              <w:t>一级指标</w:t>
            </w:r>
          </w:p>
        </w:tc>
        <w:tc>
          <w:tcPr>
            <w:tcW w:w="1563" w:type="dxa"/>
            <w:vAlign w:val="center"/>
          </w:tcPr>
          <w:p>
            <w:pPr>
              <w:widowControl/>
              <w:spacing w:line="280" w:lineRule="exact"/>
              <w:ind w:firstLine="0" w:firstLineChars="0"/>
              <w:jc w:val="center"/>
              <w:textAlignment w:val="center"/>
              <w:rPr>
                <w:rFonts w:ascii="Arial" w:hAnsi="Arial" w:eastAsia="Times New Roman" w:cs="Arial"/>
                <w:color w:val="000000"/>
                <w:kern w:val="0"/>
                <w:sz w:val="24"/>
                <w:szCs w:val="24"/>
                <w:lang w:bidi="ar"/>
              </w:rPr>
            </w:pPr>
            <w:r>
              <w:rPr>
                <w:rFonts w:ascii="Arial" w:hAnsi="Arial" w:eastAsia="Times New Roman" w:cs="Arial"/>
                <w:b/>
                <w:bCs/>
                <w:color w:val="000000"/>
                <w:kern w:val="0"/>
                <w:sz w:val="24"/>
                <w:szCs w:val="24"/>
                <w:lang w:bidi="ar"/>
              </w:rPr>
              <w:t>二级指标</w:t>
            </w:r>
          </w:p>
        </w:tc>
        <w:tc>
          <w:tcPr>
            <w:tcW w:w="11162" w:type="dxa"/>
            <w:vAlign w:val="center"/>
          </w:tcPr>
          <w:p>
            <w:pPr>
              <w:widowControl/>
              <w:spacing w:line="280" w:lineRule="exact"/>
              <w:ind w:firstLine="0" w:firstLineChars="0"/>
              <w:jc w:val="center"/>
              <w:textAlignment w:val="center"/>
              <w:rPr>
                <w:rFonts w:ascii="Arial" w:hAnsi="Arial" w:eastAsia="Times New Roman" w:cs="Arial"/>
                <w:color w:val="000000"/>
                <w:kern w:val="0"/>
                <w:sz w:val="24"/>
                <w:szCs w:val="24"/>
                <w:lang w:bidi="ar"/>
              </w:rPr>
            </w:pPr>
            <w:r>
              <w:rPr>
                <w:rFonts w:ascii="Arial" w:hAnsi="Arial" w:eastAsia="Times New Roman" w:cs="Arial"/>
                <w:b/>
                <w:bCs/>
                <w:color w:val="000000"/>
                <w:kern w:val="0"/>
                <w:sz w:val="24"/>
                <w:szCs w:val="24"/>
                <w:lang w:bidi="ar"/>
              </w:rPr>
              <w:t>评估说明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00" w:type="dxa"/>
            <w:vMerge w:val="restart"/>
            <w:vAlign w:val="center"/>
          </w:tcPr>
          <w:p>
            <w:pPr>
              <w:ind w:firstLine="0" w:firstLineChars="0"/>
              <w:jc w:val="center"/>
              <w:rPr>
                <w:rFonts w:eastAsia="Times New Roman"/>
              </w:rPr>
            </w:pPr>
            <w:r>
              <w:rPr>
                <w:rFonts w:ascii="Arial" w:hAnsi="Arial" w:eastAsia="Times New Roman" w:cs="Arial"/>
                <w:b/>
                <w:bCs/>
                <w:color w:val="000000"/>
                <w:kern w:val="0"/>
                <w:sz w:val="21"/>
                <w:szCs w:val="21"/>
                <w:lang w:bidi="ar"/>
              </w:rPr>
              <w:t>业务转型</w:t>
            </w:r>
          </w:p>
        </w:tc>
        <w:tc>
          <w:tcPr>
            <w:tcW w:w="1563" w:type="dxa"/>
            <w:vAlign w:val="center"/>
          </w:tcPr>
          <w:p>
            <w:pPr>
              <w:widowControl/>
              <w:spacing w:line="280" w:lineRule="exact"/>
              <w:ind w:firstLine="0" w:firstLineChars="0"/>
              <w:jc w:val="center"/>
              <w:textAlignment w:val="center"/>
              <w:rPr>
                <w:rFonts w:ascii="Arial" w:hAnsi="Arial" w:eastAsia="Times New Roman" w:cs="Arial"/>
                <w:b/>
                <w:bCs/>
                <w:color w:val="000000"/>
                <w:kern w:val="0"/>
                <w:sz w:val="21"/>
                <w:szCs w:val="21"/>
                <w:lang w:bidi="ar"/>
              </w:rPr>
            </w:pPr>
            <w:r>
              <w:rPr>
                <w:rFonts w:ascii="Arial" w:hAnsi="Arial" w:eastAsia="Times New Roman" w:cs="Arial"/>
                <w:b/>
                <w:bCs/>
                <w:color w:val="000000"/>
                <w:kern w:val="0"/>
                <w:sz w:val="21"/>
                <w:szCs w:val="21"/>
                <w:lang w:bidi="ar"/>
              </w:rPr>
              <w:t>集团管控</w:t>
            </w:r>
          </w:p>
        </w:tc>
        <w:tc>
          <w:tcPr>
            <w:tcW w:w="11162" w:type="dxa"/>
            <w:vAlign w:val="center"/>
          </w:tcPr>
          <w:p>
            <w:pPr>
              <w:widowControl/>
              <w:spacing w:line="280" w:lineRule="exact"/>
              <w:ind w:firstLine="0" w:firstLineChars="0"/>
              <w:textAlignment w:val="center"/>
              <w:rPr>
                <w:rFonts w:ascii="Arial" w:hAnsi="Arial" w:eastAsia="Times New Roman" w:cs="Arial"/>
                <w:color w:val="000000"/>
                <w:kern w:val="0"/>
                <w:sz w:val="21"/>
                <w:szCs w:val="21"/>
                <w:lang w:bidi="ar"/>
              </w:rPr>
            </w:pPr>
            <w:r>
              <w:rPr>
                <w:rFonts w:hint="eastAsia" w:ascii="Arial" w:hAnsi="Arial" w:eastAsia="Times New Roman" w:cs="Arial"/>
                <w:color w:val="000000"/>
                <w:kern w:val="0"/>
                <w:sz w:val="21"/>
                <w:szCs w:val="21"/>
                <w:lang w:bidi="ar"/>
              </w:rPr>
              <w:t>基于二所总部平台实现人、财、物、采购、销售集中统筹和协调的方式，还是各业务单位是主体责任，线下组织协同为主，协同效率有限。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00" w:type="dxa"/>
            <w:vMerge w:val="continue"/>
          </w:tcPr>
          <w:p>
            <w:pPr>
              <w:ind w:firstLine="560"/>
              <w:rPr>
                <w:rFonts w:eastAsia="Times New Roman"/>
              </w:rPr>
            </w:pPr>
          </w:p>
        </w:tc>
        <w:tc>
          <w:tcPr>
            <w:tcW w:w="1563" w:type="dxa"/>
            <w:vAlign w:val="center"/>
          </w:tcPr>
          <w:p>
            <w:pPr>
              <w:widowControl/>
              <w:spacing w:line="280" w:lineRule="exact"/>
              <w:ind w:firstLine="0" w:firstLineChars="0"/>
              <w:jc w:val="center"/>
              <w:textAlignment w:val="center"/>
              <w:rPr>
                <w:rFonts w:ascii="Arial" w:hAnsi="Arial" w:eastAsia="Times New Roman" w:cs="Arial"/>
                <w:b/>
                <w:bCs/>
                <w:color w:val="000000"/>
                <w:kern w:val="0"/>
                <w:sz w:val="21"/>
                <w:szCs w:val="21"/>
                <w:lang w:bidi="ar"/>
              </w:rPr>
            </w:pPr>
            <w:r>
              <w:rPr>
                <w:rFonts w:ascii="Arial" w:hAnsi="Arial" w:eastAsia="Times New Roman" w:cs="Arial"/>
                <w:b/>
                <w:bCs/>
                <w:color w:val="000000"/>
                <w:kern w:val="0"/>
                <w:sz w:val="21"/>
                <w:szCs w:val="21"/>
                <w:lang w:bidi="ar"/>
              </w:rPr>
              <w:t>业务数字化</w:t>
            </w:r>
          </w:p>
        </w:tc>
        <w:tc>
          <w:tcPr>
            <w:tcW w:w="11162" w:type="dxa"/>
            <w:vAlign w:val="center"/>
          </w:tcPr>
          <w:p>
            <w:pPr>
              <w:widowControl/>
              <w:spacing w:line="280" w:lineRule="exact"/>
              <w:ind w:firstLine="0" w:firstLineChars="0"/>
              <w:textAlignment w:val="center"/>
              <w:rPr>
                <w:rFonts w:ascii="Arial" w:hAnsi="Arial" w:eastAsia="Times New Roman" w:cs="Arial"/>
                <w:color w:val="000000"/>
                <w:kern w:val="0"/>
                <w:sz w:val="21"/>
                <w:szCs w:val="21"/>
                <w:lang w:bidi="ar"/>
              </w:rPr>
            </w:pPr>
            <w:r>
              <w:rPr>
                <w:rFonts w:hint="eastAsia" w:ascii="Arial" w:hAnsi="Arial" w:eastAsia="Times New Roman" w:cs="Arial"/>
                <w:color w:val="000000"/>
                <w:kern w:val="0"/>
                <w:sz w:val="21"/>
                <w:szCs w:val="21"/>
                <w:lang w:bidi="ar"/>
              </w:rPr>
              <w:t>目前各业务单位有部门业务数字化，局限于点状，闭环体系业务数字化，还在规划中。</w:t>
            </w:r>
            <w:r>
              <w:rPr>
                <w:rFonts w:hint="eastAsia" w:ascii="Arial" w:hAnsi="Arial" w:eastAsia="Times New Roman" w:cs="Arial"/>
                <w:color w:val="000000"/>
                <w:kern w:val="0"/>
                <w:sz w:val="21"/>
                <w:szCs w:val="21"/>
                <w:lang w:bidi="ar"/>
              </w:rPr>
              <w:br w:type="textWrapping"/>
            </w:r>
            <w:r>
              <w:rPr>
                <w:rFonts w:hint="eastAsia" w:ascii="Arial" w:hAnsi="Arial" w:eastAsia="Times New Roman" w:cs="Arial"/>
                <w:color w:val="000000"/>
                <w:kern w:val="0"/>
                <w:sz w:val="21"/>
                <w:szCs w:val="21"/>
                <w:lang w:bidi="ar"/>
              </w:rPr>
              <w:t>检测等业务实现部分交易数字化环节。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00" w:type="dxa"/>
            <w:vMerge w:val="continue"/>
          </w:tcPr>
          <w:p>
            <w:pPr>
              <w:ind w:firstLine="560"/>
              <w:rPr>
                <w:rFonts w:eastAsia="Times New Roman"/>
              </w:rPr>
            </w:pPr>
          </w:p>
        </w:tc>
        <w:tc>
          <w:tcPr>
            <w:tcW w:w="1563" w:type="dxa"/>
            <w:vAlign w:val="center"/>
          </w:tcPr>
          <w:p>
            <w:pPr>
              <w:widowControl/>
              <w:spacing w:line="280" w:lineRule="exact"/>
              <w:ind w:firstLine="0" w:firstLineChars="0"/>
              <w:jc w:val="center"/>
              <w:textAlignment w:val="center"/>
              <w:rPr>
                <w:rFonts w:ascii="Arial" w:hAnsi="Arial" w:eastAsia="Times New Roman" w:cs="Arial"/>
                <w:b/>
                <w:bCs/>
                <w:color w:val="000000"/>
                <w:kern w:val="0"/>
                <w:sz w:val="21"/>
                <w:szCs w:val="21"/>
                <w:lang w:bidi="ar"/>
              </w:rPr>
            </w:pPr>
            <w:r>
              <w:rPr>
                <w:rFonts w:ascii="Arial" w:hAnsi="Arial" w:eastAsia="Times New Roman" w:cs="Arial"/>
                <w:b/>
                <w:bCs/>
                <w:color w:val="000000"/>
                <w:kern w:val="0"/>
                <w:sz w:val="21"/>
                <w:szCs w:val="21"/>
                <w:lang w:bidi="ar"/>
              </w:rPr>
              <w:t>业务模式创</w:t>
            </w:r>
            <w:r>
              <w:rPr>
                <w:rFonts w:hint="eastAsia" w:ascii="Arial" w:hAnsi="Arial" w:eastAsia="Times New Roman" w:cs="Arial"/>
                <w:b/>
                <w:bCs/>
                <w:color w:val="000000"/>
                <w:kern w:val="0"/>
                <w:sz w:val="21"/>
                <w:szCs w:val="21"/>
                <w:lang w:bidi="ar"/>
              </w:rPr>
              <w:t>新</w:t>
            </w:r>
          </w:p>
        </w:tc>
        <w:tc>
          <w:tcPr>
            <w:tcW w:w="11162" w:type="dxa"/>
            <w:vAlign w:val="center"/>
          </w:tcPr>
          <w:p>
            <w:pPr>
              <w:widowControl/>
              <w:spacing w:line="280" w:lineRule="exact"/>
              <w:ind w:firstLine="0" w:firstLineChars="0"/>
              <w:textAlignment w:val="center"/>
              <w:rPr>
                <w:rFonts w:hint="eastAsia" w:ascii="Arial" w:hAnsi="Arial" w:eastAsia="宋体" w:cs="Arial"/>
                <w:color w:val="000000"/>
                <w:kern w:val="0"/>
                <w:sz w:val="21"/>
                <w:szCs w:val="21"/>
                <w:lang w:eastAsia="zh-CN" w:bidi="ar"/>
              </w:rPr>
            </w:pPr>
            <w:r>
              <w:rPr>
                <w:rFonts w:hint="eastAsia" w:ascii="Arial" w:hAnsi="Arial" w:eastAsia="Times New Roman" w:cs="Arial"/>
                <w:color w:val="000000"/>
                <w:kern w:val="0"/>
                <w:sz w:val="21"/>
                <w:szCs w:val="21"/>
                <w:lang w:bidi="ar"/>
              </w:rPr>
              <w:t>部分直属单位和所属企业，基于信息技术的融合应用，将数字化的资源、知识、能力进行模块化封装并转化为产品/服务获得的收入，例如信息公司，但是整体占比不大。二所基于当前的优势，具有通过数字化手段进行服务延伸的较大潜力</w:t>
            </w:r>
            <w:r>
              <w:rPr>
                <w:rFonts w:hint="eastAsia" w:ascii="Arial" w:hAnsi="Arial" w:cs="Arial"/>
                <w:color w:val="000000"/>
                <w:kern w:val="0"/>
                <w:sz w:val="21"/>
                <w:szCs w:val="21"/>
                <w:lang w:eastAsia="zh-CN" w:bidi="ar"/>
              </w:rPr>
              <w:t>。</w:t>
            </w:r>
          </w:p>
        </w:tc>
      </w:tr>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tbl>
    <w:p>
      <w:pPr>
        <w:pStyle w:val="3"/>
        <w:spacing w:before="0" w:after="0"/>
        <w:ind w:firstLine="0"/>
      </w:pPr>
      <w:r>
        <w:rPr>
          <w:rFonts w:hint="eastAsia"/>
        </w:rPr>
        <w:t xml:space="preserve"> </w:t>
      </w:r>
      <w:bookmarkStart w:id="3790" w:name="_Toc1712"/>
      <w:bookmarkStart w:id="3791" w:name="_Toc471588178"/>
      <w:bookmarkStart w:id="3792" w:name="_Toc800"/>
      <w:bookmarkStart w:id="3793" w:name="_Toc1715507309"/>
      <w:bookmarkStart w:id="3794" w:name="_Toc1475884174"/>
      <w:bookmarkStart w:id="3795" w:name="_Toc1704699249"/>
      <w:bookmarkStart w:id="3796" w:name="_Toc32424"/>
      <w:bookmarkStart w:id="3797" w:name="_Toc197243663"/>
      <w:bookmarkStart w:id="3798" w:name="_Toc5087"/>
      <w:bookmarkStart w:id="3799" w:name="_Toc1026793587"/>
      <w:bookmarkStart w:id="3800" w:name="_Toc1277321837"/>
      <w:bookmarkStart w:id="3801" w:name="_Toc15493"/>
      <w:bookmarkStart w:id="3802" w:name="_Toc11017"/>
      <w:bookmarkStart w:id="3803" w:name="_Toc28163"/>
      <w:bookmarkStart w:id="3804" w:name="_Toc1729687422"/>
      <w:bookmarkStart w:id="3805" w:name="_Toc1077"/>
      <w:bookmarkStart w:id="3806" w:name="_Toc577346938"/>
      <w:r>
        <w:rPr>
          <w:rFonts w:hint="eastAsia"/>
        </w:rPr>
        <w:t>术语初步定义</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p>
    <w:p>
      <w:pPr>
        <w:widowControl/>
        <w:ind w:firstLine="560"/>
      </w:pPr>
      <w:r>
        <w:rPr>
          <w:rFonts w:hint="eastAsia"/>
        </w:rPr>
        <w:t>本报告将使用较多术语和名词，为避免二所使用术语和名词过程中出现一词多义的现象，新增以下名词解释表，对部分可能产生歧义的词语做词义澄清。</w:t>
      </w:r>
    </w:p>
    <w:p>
      <w:pPr>
        <w:ind w:firstLine="0" w:firstLineChars="0"/>
        <w:jc w:val="center"/>
      </w:pPr>
      <w:r>
        <w:rPr>
          <w:rFonts w:hint="eastAsia"/>
          <w:sz w:val="24"/>
          <w:szCs w:val="21"/>
        </w:rPr>
        <w:t>表5-17 民航二所数字化平台现状报告部分名词解释</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3"/>
        <w:gridCol w:w="11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1" w:hRule="atLeast"/>
          <w:tblHeader/>
        </w:trPr>
        <w:tc>
          <w:tcPr>
            <w:tcW w:w="1903" w:type="dxa"/>
            <w:vAlign w:val="center"/>
          </w:tcPr>
          <w:p>
            <w:pPr>
              <w:spacing w:line="240" w:lineRule="auto"/>
              <w:ind w:firstLine="0" w:firstLineChars="0"/>
              <w:jc w:val="center"/>
              <w:rPr>
                <w:rFonts w:eastAsia="Times New Roman"/>
                <w:b/>
                <w:bCs/>
                <w:sz w:val="24"/>
                <w:szCs w:val="24"/>
              </w:rPr>
            </w:pPr>
            <w:r>
              <w:rPr>
                <w:rFonts w:hint="eastAsia" w:eastAsia="Times New Roman"/>
                <w:b/>
                <w:bCs/>
                <w:sz w:val="24"/>
                <w:szCs w:val="24"/>
              </w:rPr>
              <w:t>名词</w:t>
            </w:r>
          </w:p>
        </w:tc>
        <w:tc>
          <w:tcPr>
            <w:tcW w:w="11716" w:type="dxa"/>
            <w:vAlign w:val="center"/>
          </w:tcPr>
          <w:p>
            <w:pPr>
              <w:spacing w:line="240" w:lineRule="auto"/>
              <w:ind w:firstLine="482"/>
              <w:jc w:val="center"/>
              <w:rPr>
                <w:rFonts w:eastAsia="Times New Roman"/>
                <w:b/>
                <w:bCs/>
                <w:sz w:val="24"/>
                <w:szCs w:val="24"/>
              </w:rPr>
            </w:pPr>
            <w:r>
              <w:rPr>
                <w:rFonts w:hint="eastAsia" w:eastAsia="Times New Roman"/>
                <w:b/>
                <w:bCs/>
                <w:sz w:val="24"/>
                <w:szCs w:val="24"/>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72"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科研综合管理</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rPr>
              <w:t>管理对象：科研课题。使用对象：科技处以及对接课题管理负责人。</w:t>
            </w:r>
          </w:p>
          <w:p>
            <w:pPr>
              <w:spacing w:line="240" w:lineRule="auto"/>
              <w:ind w:firstLine="0" w:firstLineChars="0"/>
              <w:jc w:val="left"/>
              <w:rPr>
                <w:rFonts w:eastAsia="Times New Roman"/>
                <w:sz w:val="21"/>
                <w:szCs w:val="21"/>
              </w:rPr>
            </w:pPr>
            <w:r>
              <w:rPr>
                <w:rFonts w:hint="eastAsia" w:eastAsia="Times New Roman"/>
                <w:sz w:val="21"/>
                <w:szCs w:val="21"/>
              </w:rPr>
              <w:t>二所以科技创新和重大项目科研攻关为主要特征，需要向政府、主管单位或者内部申请立项，获得专项资金或政策支持。科研课题，如国家自然资金课题、主管单位重大科技攻关课题等。需要以“课题生命周期”为主线，管理从科研立项、中期评估、验收、结题等流程，管理内容包括科研经费、科研进度、科研成果等。科研综合管理也可称科技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67"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研发项目管理</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rPr>
              <w:t>管理对象：研发项目管理周期。使用对象：各业务单位研发项目经理或者助理。</w:t>
            </w:r>
          </w:p>
          <w:p>
            <w:pPr>
              <w:spacing w:line="240" w:lineRule="auto"/>
              <w:ind w:firstLine="0" w:firstLineChars="0"/>
              <w:jc w:val="left"/>
              <w:rPr>
                <w:rFonts w:eastAsia="Times New Roman"/>
                <w:sz w:val="21"/>
                <w:szCs w:val="21"/>
              </w:rPr>
            </w:pPr>
            <w:r>
              <w:rPr>
                <w:rFonts w:hint="eastAsia" w:eastAsia="Times New Roman"/>
                <w:sz w:val="21"/>
                <w:szCs w:val="21"/>
              </w:rPr>
              <w:t>指针对一个研发项目从启动、计划、执行、评估与监控、结项全生命周期管理，包含项目范围、项目进度、项目质量、项目风险、项目变更、项目人员管理等。研发项目经理是主要的使用对象。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67"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研发平台及工具</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rPr>
              <w:t>管理对象：技术平台或工具。</w:t>
            </w:r>
          </w:p>
          <w:p>
            <w:pPr>
              <w:spacing w:line="240" w:lineRule="auto"/>
              <w:ind w:firstLine="0" w:firstLineChars="0"/>
              <w:jc w:val="left"/>
              <w:rPr>
                <w:rFonts w:eastAsia="Times New Roman"/>
                <w:sz w:val="21"/>
                <w:szCs w:val="21"/>
              </w:rPr>
            </w:pPr>
            <w:r>
              <w:rPr>
                <w:rFonts w:hint="eastAsia" w:eastAsia="Times New Roman"/>
                <w:sz w:val="21"/>
                <w:szCs w:val="21"/>
              </w:rPr>
              <w:t>指技术研究或者产品开发工程师在技术研究、产品研发过程所需的软件技术平台（如软件开发云）、硬件技术平台、专业技术工具（如软件开发云、仿真软件、设计软件、测试软件）等。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集成研发平台</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rPr>
              <w:t>管理对象：研发项目管理和技术平台、工具。</w:t>
            </w:r>
          </w:p>
          <w:p>
            <w:pPr>
              <w:spacing w:line="240" w:lineRule="auto"/>
              <w:ind w:firstLine="0" w:firstLineChars="0"/>
              <w:jc w:val="left"/>
              <w:rPr>
                <w:rFonts w:eastAsia="Times New Roman"/>
                <w:sz w:val="21"/>
                <w:szCs w:val="21"/>
              </w:rPr>
            </w:pPr>
            <w:r>
              <w:rPr>
                <w:rFonts w:hint="eastAsia" w:eastAsia="Times New Roman"/>
                <w:sz w:val="21"/>
                <w:szCs w:val="21"/>
              </w:rPr>
              <w:t>对研发项目管理、科研课题管理、技术或产品研发的统称。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1"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科研管理</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rPr>
              <w:t>纵向横向以及所立课题、产品研发等管理的统称。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6"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科研资源</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rPr>
              <w:t>统称技术研究、课题研究、产品研发等所需要的人才、设备、仪器、技术、平台、工具等要素。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67"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基础技术研究</w:t>
            </w:r>
          </w:p>
        </w:tc>
        <w:tc>
          <w:tcPr>
            <w:tcW w:w="11716" w:type="dxa"/>
            <w:vAlign w:val="center"/>
          </w:tcPr>
          <w:p>
            <w:pPr>
              <w:spacing w:line="240" w:lineRule="auto"/>
              <w:ind w:firstLine="0" w:firstLineChars="0"/>
              <w:jc w:val="left"/>
              <w:rPr>
                <w:rFonts w:eastAsia="Times New Roman"/>
                <w:sz w:val="21"/>
                <w:szCs w:val="21"/>
              </w:rPr>
            </w:pPr>
            <w:r>
              <w:rPr>
                <w:rFonts w:hint="eastAsia" w:eastAsia="Times New Roman"/>
                <w:sz w:val="21"/>
                <w:szCs w:val="21"/>
                <w:lang w:bidi="ar"/>
              </w:rPr>
              <w:t>指为获得关于现象和可观察事实的基本原理及新知识而进行的实验性和理论性工作，它不以任何专门或特定的应用或使用为目的，不考虑其直接的解决问题，或者不考虑实际应用，一般指理论、基础学科和学术性的研究。（二所不涉及基础技术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67"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应用技术研究</w:t>
            </w:r>
          </w:p>
        </w:tc>
        <w:tc>
          <w:tcPr>
            <w:tcW w:w="11716" w:type="dxa"/>
            <w:vAlign w:val="center"/>
          </w:tcPr>
          <w:p>
            <w:pPr>
              <w:widowControl/>
              <w:spacing w:line="240" w:lineRule="auto"/>
              <w:ind w:firstLine="0" w:firstLineChars="0"/>
              <w:jc w:val="left"/>
              <w:rPr>
                <w:rFonts w:eastAsia="Times New Roman"/>
                <w:sz w:val="21"/>
                <w:szCs w:val="21"/>
              </w:rPr>
            </w:pPr>
            <w:r>
              <w:rPr>
                <w:rFonts w:ascii="Helvetica Neue" w:hAnsi="Helvetica Neue" w:eastAsia="Helvetica Neue" w:cs="Helvetica Neue"/>
                <w:color w:val="121212"/>
                <w:kern w:val="0"/>
                <w:sz w:val="21"/>
                <w:szCs w:val="21"/>
                <w:shd w:val="clear" w:color="auto" w:fill="FFFFFF"/>
                <w:lang w:bidi="ar"/>
              </w:rPr>
              <w:t>应用研究重点是为客户或赞助者</w:t>
            </w:r>
            <w:r>
              <w:rPr>
                <w:rFonts w:hint="eastAsia" w:ascii="Helvetica Neue" w:hAnsi="Helvetica Neue" w:eastAsia="Helvetica Neue" w:cs="Helvetica Neue"/>
                <w:color w:val="121212"/>
                <w:kern w:val="0"/>
                <w:sz w:val="21"/>
                <w:szCs w:val="21"/>
                <w:shd w:val="clear" w:color="auto" w:fill="FFFFFF"/>
                <w:lang w:bidi="ar"/>
              </w:rPr>
              <w:t>提出</w:t>
            </w:r>
            <w:r>
              <w:rPr>
                <w:rFonts w:ascii="Helvetica Neue" w:hAnsi="Helvetica Neue" w:eastAsia="Helvetica Neue" w:cs="Helvetica Neue"/>
                <w:color w:val="121212"/>
                <w:kern w:val="0"/>
                <w:sz w:val="21"/>
                <w:szCs w:val="21"/>
                <w:shd w:val="clear" w:color="auto" w:fill="FFFFFF"/>
                <w:lang w:bidi="ar"/>
              </w:rPr>
              <w:t>问题</w:t>
            </w:r>
            <w:r>
              <w:rPr>
                <w:rFonts w:hint="eastAsia" w:ascii="Helvetica Neue" w:hAnsi="Helvetica Neue" w:eastAsia="Helvetica Neue" w:cs="Helvetica Neue"/>
                <w:color w:val="121212"/>
                <w:kern w:val="0"/>
                <w:sz w:val="21"/>
                <w:szCs w:val="21"/>
                <w:shd w:val="clear" w:color="auto" w:fill="FFFFFF"/>
                <w:lang w:bidi="ar"/>
              </w:rPr>
              <w:t>，</w:t>
            </w:r>
            <w:r>
              <w:rPr>
                <w:rFonts w:ascii="Helvetica Neue" w:hAnsi="Helvetica Neue" w:eastAsia="Helvetica Neue" w:cs="Helvetica Neue"/>
                <w:color w:val="121212"/>
                <w:kern w:val="0"/>
                <w:sz w:val="21"/>
                <w:szCs w:val="21"/>
                <w:shd w:val="clear" w:color="auto" w:fill="FFFFFF"/>
                <w:lang w:bidi="ar"/>
              </w:rPr>
              <w:t>寻找实际解决方案。这种研究使用经验方法，如实验，以收集研究领域的进一步数据。研究结果是适用的，通常在研究完成后实施。研究人员通常致力于帮助客户，并受客户的愿望所驱动</w:t>
            </w:r>
            <w:r>
              <w:rPr>
                <w:rFonts w:hint="eastAsia" w:ascii="Helvetica Neue" w:hAnsi="Helvetica Neue" w:eastAsia="Helvetica Neue" w:cs="Helvetica Neue"/>
                <w:color w:val="121212"/>
                <w:kern w:val="0"/>
                <w:sz w:val="21"/>
                <w:szCs w:val="21"/>
                <w:shd w:val="clear" w:color="auto" w:fill="FFFFFF"/>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产品研发</w:t>
            </w:r>
          </w:p>
        </w:tc>
        <w:tc>
          <w:tcPr>
            <w:tcW w:w="11716" w:type="dxa"/>
            <w:vAlign w:val="center"/>
          </w:tcPr>
          <w:p>
            <w:pPr>
              <w:widowControl/>
              <w:spacing w:line="240" w:lineRule="auto"/>
              <w:ind w:firstLine="0" w:firstLineChars="0"/>
              <w:jc w:val="left"/>
              <w:rPr>
                <w:rFonts w:eastAsia="Times New Roman"/>
                <w:sz w:val="21"/>
                <w:szCs w:val="21"/>
              </w:rPr>
            </w:pPr>
            <w:r>
              <w:rPr>
                <w:rFonts w:ascii="Helvetica Neue" w:hAnsi="Helvetica Neue" w:eastAsia="Helvetica Neue" w:cs="Helvetica Neue"/>
                <w:color w:val="121212"/>
                <w:kern w:val="0"/>
                <w:sz w:val="21"/>
                <w:szCs w:val="21"/>
                <w:shd w:val="clear" w:color="auto" w:fill="FFFFFF"/>
                <w:lang w:bidi="ar"/>
              </w:rPr>
              <w:t>研究开发市场上没有的新</w:t>
            </w:r>
            <w:r>
              <w:rPr>
                <w:rFonts w:hint="eastAsia" w:ascii="Helvetica Neue" w:hAnsi="Helvetica Neue" w:eastAsia="Helvetica Neue" w:cs="Helvetica Neue"/>
                <w:color w:val="121212"/>
                <w:kern w:val="0"/>
                <w:sz w:val="21"/>
                <w:szCs w:val="21"/>
                <w:shd w:val="clear" w:color="auto" w:fill="FFFFFF"/>
                <w:lang w:bidi="ar"/>
              </w:rPr>
              <w:t>产品或对市场上已有的产品研究开发替代品，以及产品迭代升级等，满足特定消费者需求。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6" w:hRule="atLeast"/>
        </w:trPr>
        <w:tc>
          <w:tcPr>
            <w:tcW w:w="1903" w:type="dxa"/>
            <w:vAlign w:val="center"/>
          </w:tcPr>
          <w:p>
            <w:pPr>
              <w:spacing w:line="240" w:lineRule="auto"/>
              <w:ind w:firstLine="0" w:firstLineChars="0"/>
              <w:jc w:val="center"/>
              <w:rPr>
                <w:rFonts w:eastAsia="Times New Roman"/>
                <w:sz w:val="21"/>
                <w:szCs w:val="21"/>
              </w:rPr>
            </w:pPr>
            <w:r>
              <w:rPr>
                <w:rFonts w:hint="eastAsia" w:eastAsia="Times New Roman"/>
                <w:sz w:val="21"/>
                <w:szCs w:val="21"/>
              </w:rPr>
              <w:t>产品生命周期</w:t>
            </w:r>
          </w:p>
        </w:tc>
        <w:tc>
          <w:tcPr>
            <w:tcW w:w="11716" w:type="dxa"/>
            <w:vAlign w:val="center"/>
          </w:tcPr>
          <w:p>
            <w:pPr>
              <w:widowControl/>
              <w:spacing w:line="240" w:lineRule="auto"/>
              <w:ind w:firstLine="0" w:firstLineChars="0"/>
              <w:jc w:val="left"/>
              <w:rPr>
                <w:rFonts w:ascii="Helvetica Neue" w:hAnsi="Helvetica Neue" w:eastAsia="Helvetica Neue" w:cs="Helvetica Neue"/>
                <w:color w:val="121212"/>
                <w:kern w:val="0"/>
                <w:sz w:val="21"/>
                <w:szCs w:val="21"/>
                <w:shd w:val="clear" w:color="auto" w:fill="FFFFFF"/>
                <w:lang w:bidi="ar"/>
              </w:rPr>
            </w:pPr>
            <w:r>
              <w:rPr>
                <w:rFonts w:hint="eastAsia" w:ascii="Helvetica Neue" w:hAnsi="Helvetica Neue" w:eastAsia="Helvetica Neue" w:cs="Helvetica Neue"/>
                <w:color w:val="121212"/>
                <w:kern w:val="0"/>
                <w:sz w:val="21"/>
                <w:szCs w:val="21"/>
                <w:shd w:val="clear" w:color="auto" w:fill="FFFFFF"/>
                <w:lang w:bidi="ar"/>
              </w:rPr>
              <w:t>以产品为对象，从产品概念、需求、设计、开发、测试、发布、退市的全过程。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5" w:hRule="atLeast"/>
        </w:trPr>
        <w:tc>
          <w:tcPr>
            <w:tcW w:w="1903" w:type="dxa"/>
            <w:vAlign w:val="center"/>
          </w:tcPr>
          <w:p>
            <w:pPr>
              <w:widowControl/>
              <w:spacing w:line="240" w:lineRule="auto"/>
              <w:ind w:firstLine="0" w:firstLineChars="0"/>
              <w:jc w:val="center"/>
              <w:rPr>
                <w:rFonts w:ascii="Helvetica Neue" w:hAnsi="Helvetica Neue" w:eastAsia="Helvetica Neue" w:cs="Helvetica Neue"/>
                <w:color w:val="121212"/>
                <w:kern w:val="0"/>
                <w:sz w:val="21"/>
                <w:szCs w:val="21"/>
                <w:shd w:val="clear" w:color="auto" w:fill="FFFFFF"/>
                <w:lang w:bidi="ar"/>
              </w:rPr>
            </w:pPr>
            <w:r>
              <w:rPr>
                <w:rFonts w:hint="eastAsia" w:ascii="Helvetica Neue" w:hAnsi="Helvetica Neue" w:eastAsia="Helvetica Neue" w:cs="Helvetica Neue"/>
                <w:color w:val="121212"/>
                <w:kern w:val="0"/>
                <w:sz w:val="21"/>
                <w:szCs w:val="21"/>
                <w:shd w:val="clear" w:color="auto" w:fill="FFFFFF"/>
                <w:lang w:bidi="ar"/>
              </w:rPr>
              <w:t>IT应用和规划现状</w:t>
            </w:r>
          </w:p>
        </w:tc>
        <w:tc>
          <w:tcPr>
            <w:tcW w:w="11716" w:type="dxa"/>
            <w:vAlign w:val="center"/>
          </w:tcPr>
          <w:p>
            <w:pPr>
              <w:widowControl/>
              <w:spacing w:line="240" w:lineRule="auto"/>
              <w:ind w:firstLine="0" w:firstLineChars="0"/>
              <w:jc w:val="left"/>
              <w:rPr>
                <w:rFonts w:ascii="Helvetica Neue" w:hAnsi="Helvetica Neue" w:eastAsia="Helvetica Neue" w:cs="Helvetica Neue"/>
                <w:color w:val="121212"/>
                <w:kern w:val="0"/>
                <w:sz w:val="21"/>
                <w:szCs w:val="21"/>
                <w:shd w:val="clear" w:color="auto" w:fill="FFFFFF"/>
                <w:lang w:bidi="ar"/>
              </w:rPr>
            </w:pPr>
            <w:r>
              <w:rPr>
                <w:rFonts w:hint="eastAsia" w:ascii="Helvetica Neue" w:hAnsi="Helvetica Neue" w:eastAsia="Helvetica Neue" w:cs="Helvetica Neue"/>
                <w:color w:val="121212"/>
                <w:kern w:val="0"/>
                <w:sz w:val="21"/>
                <w:szCs w:val="21"/>
                <w:shd w:val="clear" w:color="auto" w:fill="FFFFFF"/>
                <w:lang w:bidi="ar"/>
              </w:rPr>
              <w:t>建设中：指由业务单位自身发起并实施的IT建设项目。</w:t>
            </w:r>
          </w:p>
          <w:p>
            <w:pPr>
              <w:widowControl/>
              <w:spacing w:line="240" w:lineRule="auto"/>
              <w:ind w:firstLine="0" w:firstLineChars="0"/>
              <w:jc w:val="left"/>
              <w:rPr>
                <w:rFonts w:ascii="Helvetica Neue" w:hAnsi="Helvetica Neue" w:eastAsia="Helvetica Neue" w:cs="Helvetica Neue"/>
                <w:color w:val="121212"/>
                <w:kern w:val="0"/>
                <w:sz w:val="21"/>
                <w:szCs w:val="21"/>
                <w:shd w:val="clear" w:color="auto" w:fill="FFFFFF"/>
                <w:lang w:bidi="ar"/>
              </w:rPr>
            </w:pPr>
            <w:r>
              <w:rPr>
                <w:rFonts w:hint="eastAsia" w:ascii="Helvetica Neue" w:hAnsi="Helvetica Neue" w:eastAsia="Helvetica Neue" w:cs="Helvetica Neue"/>
                <w:color w:val="121212"/>
                <w:kern w:val="0"/>
                <w:sz w:val="21"/>
                <w:szCs w:val="21"/>
                <w:shd w:val="clear" w:color="auto" w:fill="FFFFFF"/>
                <w:lang w:bidi="ar"/>
              </w:rPr>
              <w:t>规划中：指由业务单位自身发起的IT规划项目。</w:t>
            </w:r>
          </w:p>
          <w:p>
            <w:pPr>
              <w:widowControl/>
              <w:spacing w:line="240" w:lineRule="auto"/>
              <w:ind w:firstLine="0" w:firstLineChars="0"/>
              <w:jc w:val="left"/>
              <w:rPr>
                <w:rFonts w:ascii="Helvetica Neue" w:hAnsi="Helvetica Neue" w:eastAsia="Helvetica Neue" w:cs="Helvetica Neue"/>
                <w:color w:val="121212"/>
                <w:kern w:val="0"/>
                <w:sz w:val="21"/>
                <w:szCs w:val="21"/>
                <w:shd w:val="clear" w:color="auto" w:fill="FFFFFF"/>
                <w:lang w:bidi="ar"/>
              </w:rPr>
            </w:pPr>
            <w:r>
              <w:rPr>
                <w:rFonts w:hint="eastAsia" w:ascii="Helvetica Neue" w:hAnsi="Helvetica Neue" w:eastAsia="Helvetica Neue" w:cs="Helvetica Neue"/>
                <w:color w:val="121212"/>
                <w:kern w:val="0"/>
                <w:sz w:val="21"/>
                <w:szCs w:val="21"/>
                <w:shd w:val="clear" w:color="auto" w:fill="FFFFFF"/>
                <w:lang w:bidi="ar"/>
              </w:rPr>
              <w:t>（非二所统筹统建的IT项目）</w:t>
            </w:r>
          </w:p>
        </w:tc>
      </w:tr>
    </w:tbl>
    <w:p>
      <w:pPr>
        <w:ind w:firstLine="0" w:firstLineChars="0"/>
        <w:rPr>
          <w:rFonts w:hint="default" w:eastAsia="宋体"/>
          <w:color w:val="2F5597" w:themeColor="accent1" w:themeShade="BF"/>
          <w:sz w:val="24"/>
          <w:szCs w:val="21"/>
          <w:lang w:val="en-US" w:eastAsia="zh-CN"/>
        </w:rPr>
      </w:pPr>
    </w:p>
    <w:sectPr>
      <w:pgSz w:w="16838" w:h="11906" w:orient="landscape"/>
      <w:pgMar w:top="1800" w:right="1440" w:bottom="1800" w:left="144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中软-张国涛" w:date="2024-02-17T14:17:47Z" w:initials="">
    <w:p w14:paraId="FFEDFC86">
      <w:pPr>
        <w:pStyle w:val="13"/>
      </w:pPr>
      <w:r>
        <w:rPr>
          <w:rFonts w:hint="eastAsia"/>
          <w:lang w:val="en-US" w:eastAsia="zh-CN"/>
        </w:rPr>
        <w:t>上段文字中的5大任务和图中任务的关系？</w:t>
      </w:r>
    </w:p>
  </w:comment>
  <w:comment w:id="1" w:author="中软-张国涛" w:date="2024-02-17T14:18:24Z" w:initials="">
    <w:p w14:paraId="7F7A64A0">
      <w:pPr>
        <w:pStyle w:val="13"/>
      </w:pPr>
      <w:r>
        <w:rPr>
          <w:rFonts w:hint="eastAsia"/>
          <w:lang w:val="en-US" w:eastAsia="zh-CN"/>
        </w:rPr>
        <w:t>图中“生态通”是否有误？</w:t>
      </w:r>
    </w:p>
  </w:comment>
  <w:comment w:id="2" w:author="中软-张国涛" w:date="2024-02-17T14:26:12Z" w:initials="">
    <w:p w14:paraId="3BFBC8B6">
      <w:pPr>
        <w:pStyle w:val="13"/>
        <w:rPr>
          <w:rFonts w:hint="eastAsia" w:eastAsia="宋体"/>
          <w:lang w:val="en-US" w:eastAsia="zh-CN"/>
        </w:rPr>
      </w:pPr>
      <w:r>
        <w:rPr>
          <w:rFonts w:hint="eastAsia"/>
          <w:lang w:val="en-US" w:eastAsia="zh-CN"/>
        </w:rPr>
        <w:t>确认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FFEDFC86" w15:done="0"/>
  <w15:commentEx w15:paraId="7F7A64A0" w15:done="0"/>
  <w15:commentEx w15:paraId="3BFBC8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EF" w:usb1="C0007841" w:usb2="00000009" w:usb3="00000000" w:csb0="400001FF" w:csb1="FFFF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Book Antiqua">
    <w:altName w:val="苹方-简"/>
    <w:panose1 w:val="00000000000000000000"/>
    <w:charset w:val="00"/>
    <w:family w:val="auto"/>
    <w:pitch w:val="default"/>
    <w:sig w:usb0="00000000" w:usb1="00000000" w:usb2="00000000" w:usb3="00000000" w:csb0="00000000" w:csb1="00000000"/>
  </w:font>
  <w:font w:name="Kaiti SC Bold">
    <w:panose1 w:val="02010600040101010101"/>
    <w:charset w:val="86"/>
    <w:family w:val="auto"/>
    <w:pitch w:val="default"/>
    <w:sig w:usb0="80000287" w:usb1="280F3C52" w:usb2="00000016" w:usb3="00000000" w:csb0="0004001F" w:csb1="00000000"/>
  </w:font>
  <w:font w:name="PingFang SC">
    <w:panose1 w:val="020B0400000000000000"/>
    <w:charset w:val="86"/>
    <w:family w:val="swiss"/>
    <w:pitch w:val="default"/>
    <w:sig w:usb0="A00002FF" w:usb1="7ACFFDFB" w:usb2="00000017" w:usb3="00000000" w:csb0="00040001" w:csb1="00000000"/>
  </w:font>
  <w:font w:name="方正小标宋简体">
    <w:altName w:val="汉仪书宋二KW"/>
    <w:panose1 w:val="020B0604020202020204"/>
    <w:charset w:val="86"/>
    <w:family w:val="auto"/>
    <w:pitch w:val="default"/>
    <w:sig w:usb0="00000000" w:usb1="0000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幼圆">
    <w:altName w:val="华文宋体"/>
    <w:panose1 w:val="02010509060101010101"/>
    <w:charset w:val="86"/>
    <w:family w:val="modern"/>
    <w:pitch w:val="default"/>
    <w:sig w:usb0="00000000" w:usb1="00000000" w:usb2="00000000" w:usb3="00000000" w:csb0="00040000" w:csb1="00000000"/>
  </w:font>
  <w:font w:name="仿宋">
    <w:altName w:val="方正仿宋_GBK"/>
    <w:panose1 w:val="02010609060101010101"/>
    <w:charset w:val="86"/>
    <w:family w:val="modern"/>
    <w:pitch w:val="default"/>
    <w:sig w:usb0="00000000" w:usb1="00000000" w:usb2="00000016" w:usb3="00000000" w:csb0="00040001" w:csb1="00000000"/>
  </w:font>
  <w:font w:name="仿宋_GB2312">
    <w:altName w:val="方正仿宋_GBK"/>
    <w:panose1 w:val="020B0604020202020204"/>
    <w:charset w:val="86"/>
    <w:family w:val="modern"/>
    <w:pitch w:val="default"/>
    <w:sig w:usb0="00000000" w:usb1="00000000" w:usb2="00000010" w:usb3="00000000" w:csb0="00040000"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苹方-简">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华文宋体">
    <w:panose1 w:val="02010600040101010101"/>
    <w:charset w:val="86"/>
    <w:family w:val="auto"/>
    <w:pitch w:val="default"/>
    <w:sig w:usb0="80000287" w:usb1="280F3C52" w:usb2="00000016" w:usb3="00000000" w:csb0="0004001F" w:csb1="00000000"/>
  </w:font>
  <w:font w:name="汉仪中等线KW">
    <w:panose1 w:val="01010104010101010101"/>
    <w:charset w:val="86"/>
    <w:family w:val="auto"/>
    <w:pitch w:val="default"/>
    <w:sig w:usb0="800002BF" w:usb1="004F7CFA" w:usb2="00000000"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120" w:after="120"/>
      <w:ind w:left="490" w:leftChars="175"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120" w:after="120"/>
      <w:ind w:left="490" w:leftChars="175"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120" w:after="120"/>
      <w:ind w:left="490" w:leftChars="175"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120" w:after="120"/>
      <w:ind w:left="490" w:leftChars="175" w:firstLine="36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BTnh6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O31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BTnh6LQIAAFcEAAAOAAAAAAAAAAEAIAAAADUBAABk&#10;cnMvZTJvRG9jLnhtbFBLBQYAAAAABgAGAFkBAADUBQAAAAA=&#10;">
              <v:fill on="f" focussize="0,0"/>
              <v:stroke on="f" weight="0.5pt"/>
              <v:imagedata o:title=""/>
              <o:lock v:ext="edit" aspectratio="f"/>
              <v:textbox inset="0mm,0mm,0mm,0mm" style="mso-fit-shape-to-text:t;">
                <w:txbxContent>
                  <w:p>
                    <w:pPr>
                      <w:pStyle w:val="19"/>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line="288" w:lineRule="auto"/>
        <w:ind w:firstLine="560"/>
      </w:pPr>
      <w:r>
        <w:separator/>
      </w:r>
    </w:p>
  </w:footnote>
  <w:footnote w:type="continuationSeparator" w:id="7">
    <w:p>
      <w:pPr>
        <w:spacing w:line="288" w:lineRule="auto"/>
        <w:ind w:firstLine="560"/>
      </w:pPr>
      <w:r>
        <w:continuationSeparator/>
      </w:r>
    </w:p>
  </w:footnote>
  <w:footnote w:id="0">
    <w:p>
      <w:pPr>
        <w:pStyle w:val="23"/>
        <w:ind w:firstLine="360"/>
      </w:pPr>
      <w:r>
        <w:rPr>
          <w:rStyle w:val="37"/>
        </w:rPr>
        <w:footnoteRef/>
      </w:r>
      <w:r>
        <w:t xml:space="preserve"> </w:t>
      </w:r>
      <w:r>
        <w:rPr>
          <w:rFonts w:hint="eastAsia"/>
        </w:rPr>
        <w:t>链主是链长制的部分组成，产业链发展过程中由市场自发形成，大多数是所在领域的龙头企业。</w:t>
      </w:r>
    </w:p>
  </w:footnote>
  <w:footnote w:id="1">
    <w:p>
      <w:pPr>
        <w:pStyle w:val="23"/>
        <w:ind w:firstLine="360"/>
      </w:pPr>
      <w:r>
        <w:rPr>
          <w:rStyle w:val="37"/>
        </w:rPr>
        <w:footnoteRef/>
      </w:r>
      <w:r>
        <w:t xml:space="preserve"> 阿米巴经营就是根据不同的维度，将企业划分为大小不一的一个个独立核算与经营的小团体，让其各自制定各自的计划，依靠全体员工的智慧与努力完成一个既定的目标的经营模式。</w:t>
      </w:r>
    </w:p>
  </w:footnote>
  <w:footnote w:id="2">
    <w:p>
      <w:pPr>
        <w:pStyle w:val="23"/>
        <w:ind w:firstLine="360"/>
      </w:pPr>
      <w:r>
        <w:rPr>
          <w:rStyle w:val="37"/>
        </w:rPr>
        <w:footnoteRef/>
      </w:r>
      <w:r>
        <w:t xml:space="preserve"> </w:t>
      </w:r>
      <w:r>
        <w:rPr>
          <w:rFonts w:hint="eastAsia"/>
        </w:rPr>
        <w:t>岗位类别统计说明：该数据来自于人事处2023年10月的数据，因为存在人员统计口径不一致，二所整体岗位名称还无标准化定义等，相关比例分析仅做示意。</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rPr>
        <w:rFonts w:hint="eastAsia"/>
      </w:rPr>
      <w:t>中国民航局第二研究所数字化转型规划战略咨询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120" w:after="120"/>
      <w:ind w:left="490" w:leftChars="175"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spacing w:before="120" w:after="120"/>
      <w:ind w:left="490" w:leftChars="175"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CA767B"/>
    <w:multiLevelType w:val="singleLevel"/>
    <w:tmpl w:val="87CA767B"/>
    <w:lvl w:ilvl="0" w:tentative="0">
      <w:start w:val="1"/>
      <w:numFmt w:val="decimal"/>
      <w:suff w:val="nothing"/>
      <w:lvlText w:val="（%1）"/>
      <w:lvlJc w:val="left"/>
    </w:lvl>
  </w:abstractNum>
  <w:abstractNum w:abstractNumId="1">
    <w:nsid w:val="8CDEBE47"/>
    <w:multiLevelType w:val="singleLevel"/>
    <w:tmpl w:val="8CDEBE47"/>
    <w:lvl w:ilvl="0" w:tentative="0">
      <w:start w:val="1"/>
      <w:numFmt w:val="decimal"/>
      <w:suff w:val="space"/>
      <w:lvlText w:val="(%1)"/>
      <w:lvlJc w:val="left"/>
      <w:pPr>
        <w:ind w:left="425" w:hanging="425"/>
      </w:pPr>
      <w:rPr>
        <w:rFonts w:hint="default"/>
      </w:rPr>
    </w:lvl>
  </w:abstractNum>
  <w:abstractNum w:abstractNumId="2">
    <w:nsid w:val="8FCC250C"/>
    <w:multiLevelType w:val="singleLevel"/>
    <w:tmpl w:val="8FCC250C"/>
    <w:lvl w:ilvl="0" w:tentative="0">
      <w:start w:val="1"/>
      <w:numFmt w:val="decimal"/>
      <w:suff w:val="nothing"/>
      <w:lvlText w:val="（%1）"/>
      <w:lvlJc w:val="left"/>
    </w:lvl>
  </w:abstractNum>
  <w:abstractNum w:abstractNumId="3">
    <w:nsid w:val="93BFC04B"/>
    <w:multiLevelType w:val="singleLevel"/>
    <w:tmpl w:val="93BFC04B"/>
    <w:lvl w:ilvl="0" w:tentative="0">
      <w:start w:val="1"/>
      <w:numFmt w:val="decimal"/>
      <w:suff w:val="space"/>
      <w:lvlText w:val="(%1)"/>
      <w:lvlJc w:val="left"/>
      <w:pPr>
        <w:ind w:left="425" w:hanging="425"/>
      </w:pPr>
      <w:rPr>
        <w:rFonts w:hint="default"/>
      </w:rPr>
    </w:lvl>
  </w:abstractNum>
  <w:abstractNum w:abstractNumId="4">
    <w:nsid w:val="9B7F97BE"/>
    <w:multiLevelType w:val="singleLevel"/>
    <w:tmpl w:val="9B7F97BE"/>
    <w:lvl w:ilvl="0" w:tentative="0">
      <w:start w:val="1"/>
      <w:numFmt w:val="decimal"/>
      <w:lvlText w:val="(%1)"/>
      <w:lvlJc w:val="left"/>
      <w:pPr>
        <w:ind w:left="425" w:hanging="425"/>
      </w:pPr>
      <w:rPr>
        <w:rFonts w:hint="default"/>
      </w:rPr>
    </w:lvl>
  </w:abstractNum>
  <w:abstractNum w:abstractNumId="5">
    <w:nsid w:val="9BDF29AA"/>
    <w:multiLevelType w:val="singleLevel"/>
    <w:tmpl w:val="9BDF29AA"/>
    <w:lvl w:ilvl="0" w:tentative="0">
      <w:start w:val="1"/>
      <w:numFmt w:val="decimal"/>
      <w:suff w:val="nothing"/>
      <w:lvlText w:val="（%1）"/>
      <w:lvlJc w:val="left"/>
    </w:lvl>
  </w:abstractNum>
  <w:abstractNum w:abstractNumId="6">
    <w:nsid w:val="9FB0868E"/>
    <w:multiLevelType w:val="multilevel"/>
    <w:tmpl w:val="9FB0868E"/>
    <w:lvl w:ilvl="0" w:tentative="0">
      <w:start w:val="1"/>
      <w:numFmt w:val="decimal"/>
      <w:pStyle w:val="88"/>
      <w:lvlText w:val="第%1章"/>
      <w:lvlJc w:val="left"/>
      <w:pPr>
        <w:ind w:left="432" w:hanging="432"/>
      </w:pPr>
      <w:rPr>
        <w:rFonts w:hint="default" w:ascii="Book Antiqua" w:hAnsi="Book Antiqua" w:eastAsia="黑体" w:cs="Book Antiqua"/>
        <w:b/>
        <w:sz w:val="44"/>
        <w:szCs w:val="44"/>
        <w:lang w:val="en-US"/>
      </w:rPr>
    </w:lvl>
    <w:lvl w:ilvl="1" w:tentative="0">
      <w:start w:val="1"/>
      <w:numFmt w:val="decimal"/>
      <w:lvlText w:val="%1.%2"/>
      <w:lvlJc w:val="left"/>
      <w:pPr>
        <w:ind w:left="2943" w:hanging="576"/>
      </w:pPr>
      <w:rPr>
        <w:rFonts w:hint="default" w:ascii="Book Antiqua" w:hAnsi="Book Antiqua" w:eastAsia="黑体" w:cs="宋体"/>
        <w:b/>
        <w:sz w:val="36"/>
        <w:szCs w:val="36"/>
      </w:rPr>
    </w:lvl>
    <w:lvl w:ilvl="2" w:tentative="0">
      <w:start w:val="1"/>
      <w:numFmt w:val="decimal"/>
      <w:lvlText w:val="%1.%2.%3"/>
      <w:lvlJc w:val="left"/>
      <w:pPr>
        <w:ind w:left="720" w:hanging="720"/>
      </w:pPr>
      <w:rPr>
        <w:rFonts w:hint="default" w:ascii="Book Antiqua" w:hAnsi="Book Antiqua" w:eastAsia="黑体" w:cs="宋体"/>
        <w:b/>
        <w:sz w:val="32"/>
      </w:rPr>
    </w:lvl>
    <w:lvl w:ilvl="3" w:tentative="0">
      <w:start w:val="1"/>
      <w:numFmt w:val="decimal"/>
      <w:lvlText w:val="%1.%2.%3.%4"/>
      <w:lvlJc w:val="left"/>
      <w:pPr>
        <w:tabs>
          <w:tab w:val="left" w:pos="1838"/>
        </w:tabs>
        <w:ind w:left="2257" w:hanging="839"/>
      </w:pPr>
      <w:rPr>
        <w:rFonts w:hint="default" w:ascii="Book Antiqua" w:hAnsi="Book Antiqua" w:eastAsia="黑体" w:cs="宋体"/>
        <w:b/>
        <w:sz w:val="30"/>
      </w:rPr>
    </w:lvl>
    <w:lvl w:ilvl="4" w:tentative="0">
      <w:start w:val="1"/>
      <w:numFmt w:val="decimal"/>
      <w:lvlText w:val="%1.%2.%3.%4.%5"/>
      <w:lvlJc w:val="left"/>
      <w:pPr>
        <w:ind w:left="1259" w:hanging="1259"/>
      </w:pPr>
      <w:rPr>
        <w:rFonts w:hint="default" w:ascii="Book Antiqua" w:hAnsi="Book Antiqua" w:eastAsia="黑体" w:cs="宋体"/>
        <w:b/>
        <w:sz w:val="28"/>
      </w:rPr>
    </w:lvl>
    <w:lvl w:ilvl="5" w:tentative="0">
      <w:start w:val="1"/>
      <w:numFmt w:val="decimal"/>
      <w:lvlText w:val="%1.%2.%3.%4.%5.%6"/>
      <w:lvlJc w:val="left"/>
      <w:pPr>
        <w:ind w:left="1152" w:hanging="1152"/>
      </w:pPr>
      <w:rPr>
        <w:rFonts w:hint="default" w:ascii="Book Antiqua" w:hAnsi="Book Antiqua" w:eastAsia="黑体" w:cs="宋体"/>
        <w:b/>
        <w:sz w:val="28"/>
      </w:rPr>
    </w:lvl>
    <w:lvl w:ilvl="6" w:tentative="0">
      <w:start w:val="1"/>
      <w:numFmt w:val="decimal"/>
      <w:lvlText w:val="%1.%2.%3.%4.%5.%6.%7"/>
      <w:lvlJc w:val="left"/>
      <w:pPr>
        <w:ind w:left="1296" w:hanging="1296"/>
      </w:pPr>
      <w:rPr>
        <w:rFonts w:hint="default" w:ascii="Book Antiqua" w:hAnsi="Book Antiqua" w:eastAsia="黑体" w:cs="宋体"/>
        <w:b/>
        <w:sz w:val="28"/>
      </w:rPr>
    </w:lvl>
    <w:lvl w:ilvl="7" w:tentative="0">
      <w:start w:val="1"/>
      <w:numFmt w:val="decimal"/>
      <w:lvlText w:val="%1.%2.%3.%4.%5.%6.%7.%8"/>
      <w:lvlJc w:val="left"/>
      <w:pPr>
        <w:ind w:left="1481" w:hanging="1481"/>
      </w:pPr>
      <w:rPr>
        <w:rFonts w:hint="default" w:ascii="Book Antiqua" w:hAnsi="Book Antiqua" w:eastAsia="黑体" w:cs="宋体"/>
        <w:b/>
        <w:sz w:val="28"/>
      </w:rPr>
    </w:lvl>
    <w:lvl w:ilvl="8" w:tentative="0">
      <w:start w:val="1"/>
      <w:numFmt w:val="decimal"/>
      <w:lvlText w:val="%1.%2.%3.%4.%5.%6.%7.%8.%9"/>
      <w:lvlJc w:val="left"/>
      <w:pPr>
        <w:ind w:left="1584" w:hanging="1584"/>
      </w:pPr>
      <w:rPr>
        <w:rFonts w:hint="default" w:ascii="Book Antiqua" w:hAnsi="Book Antiqua" w:eastAsia="黑体" w:cs="宋体"/>
        <w:b/>
        <w:sz w:val="28"/>
      </w:rPr>
    </w:lvl>
  </w:abstractNum>
  <w:abstractNum w:abstractNumId="7">
    <w:nsid w:val="AA540533"/>
    <w:multiLevelType w:val="singleLevel"/>
    <w:tmpl w:val="AA540533"/>
    <w:lvl w:ilvl="0" w:tentative="0">
      <w:start w:val="1"/>
      <w:numFmt w:val="decimal"/>
      <w:suff w:val="nothing"/>
      <w:lvlText w:val="（%1）"/>
      <w:lvlJc w:val="left"/>
    </w:lvl>
  </w:abstractNum>
  <w:abstractNum w:abstractNumId="8">
    <w:nsid w:val="AAD00E98"/>
    <w:multiLevelType w:val="singleLevel"/>
    <w:tmpl w:val="AAD00E98"/>
    <w:lvl w:ilvl="0" w:tentative="0">
      <w:start w:val="1"/>
      <w:numFmt w:val="decimal"/>
      <w:suff w:val="space"/>
      <w:lvlText w:val="(%1)"/>
      <w:lvlJc w:val="left"/>
      <w:pPr>
        <w:ind w:left="425" w:hanging="425"/>
      </w:pPr>
      <w:rPr>
        <w:rFonts w:hint="default"/>
      </w:rPr>
    </w:lvl>
  </w:abstractNum>
  <w:abstractNum w:abstractNumId="9">
    <w:nsid w:val="AE1C578C"/>
    <w:multiLevelType w:val="singleLevel"/>
    <w:tmpl w:val="AE1C578C"/>
    <w:lvl w:ilvl="0" w:tentative="0">
      <w:start w:val="1"/>
      <w:numFmt w:val="decimal"/>
      <w:suff w:val="nothing"/>
      <w:lvlText w:val="%1)"/>
      <w:lvlJc w:val="left"/>
      <w:pPr>
        <w:ind w:left="425" w:hanging="425"/>
      </w:pPr>
      <w:rPr>
        <w:rFonts w:hint="default"/>
      </w:rPr>
    </w:lvl>
  </w:abstractNum>
  <w:abstractNum w:abstractNumId="10">
    <w:nsid w:val="B2FF9697"/>
    <w:multiLevelType w:val="singleLevel"/>
    <w:tmpl w:val="B2FF9697"/>
    <w:lvl w:ilvl="0" w:tentative="0">
      <w:start w:val="1"/>
      <w:numFmt w:val="decimal"/>
      <w:suff w:val="nothing"/>
      <w:lvlText w:val="（%1）"/>
      <w:lvlJc w:val="left"/>
      <w:rPr>
        <w:rFonts w:hint="default"/>
        <w:b w:val="0"/>
        <w:bCs w:val="0"/>
      </w:rPr>
    </w:lvl>
  </w:abstractNum>
  <w:abstractNum w:abstractNumId="11">
    <w:nsid w:val="B57F90EB"/>
    <w:multiLevelType w:val="singleLevel"/>
    <w:tmpl w:val="B57F90EB"/>
    <w:lvl w:ilvl="0" w:tentative="0">
      <w:start w:val="1"/>
      <w:numFmt w:val="decimal"/>
      <w:suff w:val="nothing"/>
      <w:lvlText w:val="（%1）"/>
      <w:lvlJc w:val="left"/>
      <w:pPr>
        <w:ind w:left="-4"/>
      </w:pPr>
      <w:rPr>
        <w:rFonts w:hint="default"/>
        <w:b w:val="0"/>
        <w:bCs w:val="0"/>
      </w:rPr>
    </w:lvl>
  </w:abstractNum>
  <w:abstractNum w:abstractNumId="12">
    <w:nsid w:val="B5FE9134"/>
    <w:multiLevelType w:val="singleLevel"/>
    <w:tmpl w:val="B5FE9134"/>
    <w:lvl w:ilvl="0" w:tentative="0">
      <w:start w:val="1"/>
      <w:numFmt w:val="decimal"/>
      <w:suff w:val="space"/>
      <w:lvlText w:val="(%1)"/>
      <w:lvlJc w:val="left"/>
      <w:pPr>
        <w:ind w:left="425" w:hanging="425"/>
      </w:pPr>
      <w:rPr>
        <w:rFonts w:hint="default"/>
        <w:sz w:val="28"/>
        <w:szCs w:val="28"/>
      </w:rPr>
    </w:lvl>
  </w:abstractNum>
  <w:abstractNum w:abstractNumId="13">
    <w:nsid w:val="BBFA207D"/>
    <w:multiLevelType w:val="singleLevel"/>
    <w:tmpl w:val="BBFA207D"/>
    <w:lvl w:ilvl="0" w:tentative="0">
      <w:start w:val="1"/>
      <w:numFmt w:val="decimal"/>
      <w:suff w:val="nothing"/>
      <w:lvlText w:val="（%1）"/>
      <w:lvlJc w:val="left"/>
    </w:lvl>
  </w:abstractNum>
  <w:abstractNum w:abstractNumId="14">
    <w:nsid w:val="BC81ED27"/>
    <w:multiLevelType w:val="singleLevel"/>
    <w:tmpl w:val="BC81ED27"/>
    <w:lvl w:ilvl="0" w:tentative="0">
      <w:start w:val="1"/>
      <w:numFmt w:val="decimal"/>
      <w:suff w:val="nothing"/>
      <w:lvlText w:val="（%1）"/>
      <w:lvlJc w:val="left"/>
    </w:lvl>
  </w:abstractNum>
  <w:abstractNum w:abstractNumId="15">
    <w:nsid w:val="BE62D761"/>
    <w:multiLevelType w:val="singleLevel"/>
    <w:tmpl w:val="BE62D761"/>
    <w:lvl w:ilvl="0" w:tentative="0">
      <w:start w:val="1"/>
      <w:numFmt w:val="decimal"/>
      <w:suff w:val="space"/>
      <w:lvlText w:val="(%1)"/>
      <w:lvlJc w:val="left"/>
      <w:pPr>
        <w:ind w:left="425" w:hanging="425"/>
      </w:pPr>
      <w:rPr>
        <w:rFonts w:hint="default"/>
      </w:rPr>
    </w:lvl>
  </w:abstractNum>
  <w:abstractNum w:abstractNumId="16">
    <w:nsid w:val="C1DB4476"/>
    <w:multiLevelType w:val="singleLevel"/>
    <w:tmpl w:val="C1DB4476"/>
    <w:lvl w:ilvl="0" w:tentative="0">
      <w:start w:val="1"/>
      <w:numFmt w:val="decimal"/>
      <w:suff w:val="space"/>
      <w:lvlText w:val="(%1)"/>
      <w:lvlJc w:val="left"/>
      <w:pPr>
        <w:ind w:left="425" w:hanging="425"/>
      </w:pPr>
      <w:rPr>
        <w:rFonts w:hint="default"/>
      </w:rPr>
    </w:lvl>
  </w:abstractNum>
  <w:abstractNum w:abstractNumId="17">
    <w:nsid w:val="C7CFF2C9"/>
    <w:multiLevelType w:val="singleLevel"/>
    <w:tmpl w:val="C7CFF2C9"/>
    <w:lvl w:ilvl="0" w:tentative="0">
      <w:start w:val="1"/>
      <w:numFmt w:val="bullet"/>
      <w:lvlText w:val=""/>
      <w:lvlJc w:val="left"/>
      <w:pPr>
        <w:ind w:left="420" w:hanging="420"/>
      </w:pPr>
      <w:rPr>
        <w:rFonts w:hint="default" w:ascii="Wingdings" w:hAnsi="Wingdings"/>
      </w:rPr>
    </w:lvl>
  </w:abstractNum>
  <w:abstractNum w:abstractNumId="18">
    <w:nsid w:val="D5BECCDC"/>
    <w:multiLevelType w:val="singleLevel"/>
    <w:tmpl w:val="D5BECCDC"/>
    <w:lvl w:ilvl="0" w:tentative="0">
      <w:start w:val="1"/>
      <w:numFmt w:val="decimal"/>
      <w:suff w:val="space"/>
      <w:lvlText w:val="(%1)"/>
      <w:lvlJc w:val="left"/>
      <w:pPr>
        <w:ind w:left="425" w:hanging="425"/>
      </w:pPr>
      <w:rPr>
        <w:rFonts w:hint="default"/>
      </w:rPr>
    </w:lvl>
  </w:abstractNum>
  <w:abstractNum w:abstractNumId="19">
    <w:nsid w:val="D5D49E08"/>
    <w:multiLevelType w:val="singleLevel"/>
    <w:tmpl w:val="D5D49E08"/>
    <w:lvl w:ilvl="0" w:tentative="0">
      <w:start w:val="1"/>
      <w:numFmt w:val="decimal"/>
      <w:suff w:val="nothing"/>
      <w:lvlText w:val="（%1）"/>
      <w:lvlJc w:val="left"/>
    </w:lvl>
  </w:abstractNum>
  <w:abstractNum w:abstractNumId="20">
    <w:nsid w:val="DAF807E3"/>
    <w:multiLevelType w:val="singleLevel"/>
    <w:tmpl w:val="DAF807E3"/>
    <w:lvl w:ilvl="0" w:tentative="0">
      <w:start w:val="1"/>
      <w:numFmt w:val="bullet"/>
      <w:lvlText w:val=""/>
      <w:lvlJc w:val="left"/>
      <w:pPr>
        <w:ind w:left="420" w:hanging="420"/>
      </w:pPr>
      <w:rPr>
        <w:rFonts w:hint="default" w:ascii="Wingdings" w:hAnsi="Wingdings"/>
      </w:rPr>
    </w:lvl>
  </w:abstractNum>
  <w:abstractNum w:abstractNumId="21">
    <w:nsid w:val="DEEB8F97"/>
    <w:multiLevelType w:val="singleLevel"/>
    <w:tmpl w:val="DEEB8F97"/>
    <w:lvl w:ilvl="0" w:tentative="0">
      <w:start w:val="1"/>
      <w:numFmt w:val="bullet"/>
      <w:lvlText w:val=""/>
      <w:lvlJc w:val="left"/>
      <w:pPr>
        <w:ind w:left="420" w:hanging="420"/>
      </w:pPr>
      <w:rPr>
        <w:rFonts w:hint="default" w:ascii="Wingdings" w:hAnsi="Wingdings"/>
      </w:rPr>
    </w:lvl>
  </w:abstractNum>
  <w:abstractNum w:abstractNumId="22">
    <w:nsid w:val="DF590435"/>
    <w:multiLevelType w:val="singleLevel"/>
    <w:tmpl w:val="DF590435"/>
    <w:lvl w:ilvl="0" w:tentative="0">
      <w:start w:val="1"/>
      <w:numFmt w:val="decimal"/>
      <w:lvlText w:val="(%1)"/>
      <w:lvlJc w:val="left"/>
      <w:pPr>
        <w:ind w:left="425" w:hanging="425"/>
      </w:pPr>
      <w:rPr>
        <w:rFonts w:hint="default"/>
      </w:rPr>
    </w:lvl>
  </w:abstractNum>
  <w:abstractNum w:abstractNumId="23">
    <w:nsid w:val="DF936676"/>
    <w:multiLevelType w:val="singleLevel"/>
    <w:tmpl w:val="DF936676"/>
    <w:lvl w:ilvl="0" w:tentative="0">
      <w:start w:val="1"/>
      <w:numFmt w:val="decimal"/>
      <w:suff w:val="nothing"/>
      <w:lvlText w:val="（%1）"/>
      <w:lvlJc w:val="left"/>
      <w:pPr>
        <w:ind w:left="-2"/>
      </w:pPr>
      <w:rPr>
        <w:rFonts w:hint="default"/>
        <w:b w:val="0"/>
        <w:bCs w:val="0"/>
      </w:rPr>
    </w:lvl>
  </w:abstractNum>
  <w:abstractNum w:abstractNumId="24">
    <w:nsid w:val="DFF7298A"/>
    <w:multiLevelType w:val="singleLevel"/>
    <w:tmpl w:val="DFF7298A"/>
    <w:lvl w:ilvl="0" w:tentative="0">
      <w:start w:val="2"/>
      <w:numFmt w:val="decimal"/>
      <w:suff w:val="nothing"/>
      <w:lvlText w:val="（%1）"/>
      <w:lvlJc w:val="left"/>
    </w:lvl>
  </w:abstractNum>
  <w:abstractNum w:abstractNumId="25">
    <w:nsid w:val="ECD49A46"/>
    <w:multiLevelType w:val="singleLevel"/>
    <w:tmpl w:val="ECD49A46"/>
    <w:lvl w:ilvl="0" w:tentative="0">
      <w:start w:val="1"/>
      <w:numFmt w:val="decimal"/>
      <w:suff w:val="nothing"/>
      <w:lvlText w:val="（%1）"/>
      <w:lvlJc w:val="left"/>
      <w:pPr>
        <w:ind w:left="-2"/>
      </w:pPr>
      <w:rPr>
        <w:rFonts w:hint="default"/>
        <w:b w:val="0"/>
        <w:bCs w:val="0"/>
      </w:rPr>
    </w:lvl>
  </w:abstractNum>
  <w:abstractNum w:abstractNumId="26">
    <w:nsid w:val="EEFA8945"/>
    <w:multiLevelType w:val="singleLevel"/>
    <w:tmpl w:val="EEFA8945"/>
    <w:lvl w:ilvl="0" w:tentative="0">
      <w:start w:val="1"/>
      <w:numFmt w:val="bullet"/>
      <w:lvlText w:val=""/>
      <w:lvlJc w:val="left"/>
      <w:pPr>
        <w:ind w:left="420" w:hanging="420"/>
      </w:pPr>
      <w:rPr>
        <w:rFonts w:hint="default" w:ascii="Wingdings" w:hAnsi="Wingdings"/>
      </w:rPr>
    </w:lvl>
  </w:abstractNum>
  <w:abstractNum w:abstractNumId="27">
    <w:nsid w:val="EFCFA576"/>
    <w:multiLevelType w:val="singleLevel"/>
    <w:tmpl w:val="EFCFA576"/>
    <w:lvl w:ilvl="0" w:tentative="0">
      <w:start w:val="1"/>
      <w:numFmt w:val="bullet"/>
      <w:lvlText w:val=""/>
      <w:lvlJc w:val="left"/>
      <w:pPr>
        <w:ind w:left="420" w:hanging="420"/>
      </w:pPr>
      <w:rPr>
        <w:rFonts w:hint="default" w:ascii="Wingdings" w:hAnsi="Wingdings"/>
      </w:rPr>
    </w:lvl>
  </w:abstractNum>
  <w:abstractNum w:abstractNumId="28">
    <w:nsid w:val="F39C867C"/>
    <w:multiLevelType w:val="singleLevel"/>
    <w:tmpl w:val="F39C867C"/>
    <w:lvl w:ilvl="0" w:tentative="0">
      <w:start w:val="1"/>
      <w:numFmt w:val="decimal"/>
      <w:suff w:val="space"/>
      <w:lvlText w:val="(%1)"/>
      <w:lvlJc w:val="left"/>
      <w:pPr>
        <w:ind w:left="425" w:hanging="425"/>
      </w:pPr>
      <w:rPr>
        <w:rFonts w:hint="default"/>
      </w:rPr>
    </w:lvl>
  </w:abstractNum>
  <w:abstractNum w:abstractNumId="29">
    <w:nsid w:val="F3D90748"/>
    <w:multiLevelType w:val="singleLevel"/>
    <w:tmpl w:val="F3D90748"/>
    <w:lvl w:ilvl="0" w:tentative="0">
      <w:start w:val="1"/>
      <w:numFmt w:val="bullet"/>
      <w:lvlText w:val=""/>
      <w:lvlJc w:val="left"/>
      <w:pPr>
        <w:ind w:left="420" w:hanging="420"/>
      </w:pPr>
      <w:rPr>
        <w:rFonts w:hint="default" w:ascii="Wingdings" w:hAnsi="Wingdings"/>
      </w:rPr>
    </w:lvl>
  </w:abstractNum>
  <w:abstractNum w:abstractNumId="30">
    <w:nsid w:val="F3F702EE"/>
    <w:multiLevelType w:val="singleLevel"/>
    <w:tmpl w:val="F3F702EE"/>
    <w:lvl w:ilvl="0" w:tentative="0">
      <w:start w:val="1"/>
      <w:numFmt w:val="decimal"/>
      <w:suff w:val="nothing"/>
      <w:lvlText w:val="（%1）"/>
      <w:lvlJc w:val="left"/>
    </w:lvl>
  </w:abstractNum>
  <w:abstractNum w:abstractNumId="31">
    <w:nsid w:val="F5F9CEBE"/>
    <w:multiLevelType w:val="singleLevel"/>
    <w:tmpl w:val="F5F9CEBE"/>
    <w:lvl w:ilvl="0" w:tentative="0">
      <w:start w:val="1"/>
      <w:numFmt w:val="bullet"/>
      <w:lvlText w:val=""/>
      <w:lvlJc w:val="left"/>
      <w:pPr>
        <w:ind w:left="420" w:hanging="420"/>
      </w:pPr>
      <w:rPr>
        <w:rFonts w:hint="default" w:ascii="Wingdings" w:hAnsi="Wingdings"/>
      </w:rPr>
    </w:lvl>
  </w:abstractNum>
  <w:abstractNum w:abstractNumId="32">
    <w:nsid w:val="F5FD6814"/>
    <w:multiLevelType w:val="singleLevel"/>
    <w:tmpl w:val="F5FD6814"/>
    <w:lvl w:ilvl="0" w:tentative="0">
      <w:start w:val="1"/>
      <w:numFmt w:val="decimal"/>
      <w:lvlText w:val="(%1)"/>
      <w:lvlJc w:val="left"/>
      <w:pPr>
        <w:ind w:left="425" w:hanging="425"/>
      </w:pPr>
      <w:rPr>
        <w:rFonts w:hint="default"/>
      </w:rPr>
    </w:lvl>
  </w:abstractNum>
  <w:abstractNum w:abstractNumId="33">
    <w:nsid w:val="F6B79683"/>
    <w:multiLevelType w:val="singleLevel"/>
    <w:tmpl w:val="F6B79683"/>
    <w:lvl w:ilvl="0" w:tentative="0">
      <w:start w:val="1"/>
      <w:numFmt w:val="bullet"/>
      <w:lvlText w:val=""/>
      <w:lvlJc w:val="left"/>
      <w:pPr>
        <w:ind w:left="420" w:hanging="420"/>
      </w:pPr>
      <w:rPr>
        <w:rFonts w:hint="default" w:ascii="Wingdings" w:hAnsi="Wingdings"/>
      </w:rPr>
    </w:lvl>
  </w:abstractNum>
  <w:abstractNum w:abstractNumId="34">
    <w:nsid w:val="F7FF353A"/>
    <w:multiLevelType w:val="singleLevel"/>
    <w:tmpl w:val="F7FF353A"/>
    <w:lvl w:ilvl="0" w:tentative="0">
      <w:start w:val="1"/>
      <w:numFmt w:val="decimal"/>
      <w:suff w:val="nothing"/>
      <w:lvlText w:val="（%1）"/>
      <w:lvlJc w:val="left"/>
    </w:lvl>
  </w:abstractNum>
  <w:abstractNum w:abstractNumId="35">
    <w:nsid w:val="F99BEE64"/>
    <w:multiLevelType w:val="singleLevel"/>
    <w:tmpl w:val="F99BEE64"/>
    <w:lvl w:ilvl="0" w:tentative="0">
      <w:start w:val="1"/>
      <w:numFmt w:val="decimal"/>
      <w:suff w:val="nothing"/>
      <w:lvlText w:val="%1、"/>
      <w:lvlJc w:val="left"/>
    </w:lvl>
  </w:abstractNum>
  <w:abstractNum w:abstractNumId="36">
    <w:nsid w:val="F9BF9F29"/>
    <w:multiLevelType w:val="singleLevel"/>
    <w:tmpl w:val="F9BF9F29"/>
    <w:lvl w:ilvl="0" w:tentative="0">
      <w:start w:val="1"/>
      <w:numFmt w:val="decimal"/>
      <w:lvlText w:val="(%1)"/>
      <w:lvlJc w:val="left"/>
      <w:pPr>
        <w:ind w:left="425" w:hanging="425"/>
      </w:pPr>
      <w:rPr>
        <w:rFonts w:hint="default"/>
      </w:rPr>
    </w:lvl>
  </w:abstractNum>
  <w:abstractNum w:abstractNumId="37">
    <w:nsid w:val="FAFE0373"/>
    <w:multiLevelType w:val="singleLevel"/>
    <w:tmpl w:val="FAFE0373"/>
    <w:lvl w:ilvl="0" w:tentative="0">
      <w:start w:val="1"/>
      <w:numFmt w:val="bullet"/>
      <w:lvlText w:val=""/>
      <w:lvlJc w:val="left"/>
      <w:pPr>
        <w:ind w:left="420" w:hanging="420"/>
      </w:pPr>
      <w:rPr>
        <w:rFonts w:hint="default" w:ascii="Wingdings" w:hAnsi="Wingdings"/>
      </w:rPr>
    </w:lvl>
  </w:abstractNum>
  <w:abstractNum w:abstractNumId="38">
    <w:nsid w:val="FBFC3F57"/>
    <w:multiLevelType w:val="singleLevel"/>
    <w:tmpl w:val="FBFC3F57"/>
    <w:lvl w:ilvl="0" w:tentative="0">
      <w:start w:val="1"/>
      <w:numFmt w:val="decimal"/>
      <w:suff w:val="space"/>
      <w:lvlText w:val="(%1)"/>
      <w:lvlJc w:val="left"/>
      <w:pPr>
        <w:ind w:left="425" w:hanging="425"/>
      </w:pPr>
      <w:rPr>
        <w:rFonts w:hint="default"/>
      </w:rPr>
    </w:lvl>
  </w:abstractNum>
  <w:abstractNum w:abstractNumId="39">
    <w:nsid w:val="FED6247F"/>
    <w:multiLevelType w:val="singleLevel"/>
    <w:tmpl w:val="FED6247F"/>
    <w:lvl w:ilvl="0" w:tentative="0">
      <w:start w:val="1"/>
      <w:numFmt w:val="decimal"/>
      <w:suff w:val="nothing"/>
      <w:lvlText w:val="（%1）"/>
      <w:lvlJc w:val="left"/>
    </w:lvl>
  </w:abstractNum>
  <w:abstractNum w:abstractNumId="40">
    <w:nsid w:val="FED665B3"/>
    <w:multiLevelType w:val="singleLevel"/>
    <w:tmpl w:val="FED665B3"/>
    <w:lvl w:ilvl="0" w:tentative="0">
      <w:start w:val="1"/>
      <w:numFmt w:val="decimal"/>
      <w:suff w:val="nothing"/>
      <w:lvlText w:val="（%1）"/>
      <w:lvlJc w:val="left"/>
    </w:lvl>
  </w:abstractNum>
  <w:abstractNum w:abstractNumId="41">
    <w:nsid w:val="FEDC66A8"/>
    <w:multiLevelType w:val="singleLevel"/>
    <w:tmpl w:val="FEDC66A8"/>
    <w:lvl w:ilvl="0" w:tentative="0">
      <w:start w:val="1"/>
      <w:numFmt w:val="decimal"/>
      <w:suff w:val="nothing"/>
      <w:lvlText w:val="（%1）"/>
      <w:lvlJc w:val="left"/>
    </w:lvl>
  </w:abstractNum>
  <w:abstractNum w:abstractNumId="42">
    <w:nsid w:val="FEF756D6"/>
    <w:multiLevelType w:val="singleLevel"/>
    <w:tmpl w:val="FEF756D6"/>
    <w:lvl w:ilvl="0" w:tentative="0">
      <w:start w:val="1"/>
      <w:numFmt w:val="bullet"/>
      <w:lvlText w:val=""/>
      <w:lvlJc w:val="left"/>
      <w:pPr>
        <w:ind w:left="420" w:hanging="420"/>
      </w:pPr>
      <w:rPr>
        <w:rFonts w:hint="default" w:ascii="Wingdings" w:hAnsi="Wingdings"/>
      </w:rPr>
    </w:lvl>
  </w:abstractNum>
  <w:abstractNum w:abstractNumId="43">
    <w:nsid w:val="FEFE33BE"/>
    <w:multiLevelType w:val="singleLevel"/>
    <w:tmpl w:val="FEFE33BE"/>
    <w:lvl w:ilvl="0" w:tentative="0">
      <w:start w:val="1"/>
      <w:numFmt w:val="decimal"/>
      <w:lvlText w:val="(%1)"/>
      <w:lvlJc w:val="left"/>
      <w:pPr>
        <w:ind w:left="425" w:hanging="425"/>
      </w:pPr>
      <w:rPr>
        <w:rFonts w:hint="default"/>
      </w:rPr>
    </w:lvl>
  </w:abstractNum>
  <w:abstractNum w:abstractNumId="44">
    <w:nsid w:val="FF766066"/>
    <w:multiLevelType w:val="singleLevel"/>
    <w:tmpl w:val="FF766066"/>
    <w:lvl w:ilvl="0" w:tentative="0">
      <w:start w:val="1"/>
      <w:numFmt w:val="decimal"/>
      <w:suff w:val="nothing"/>
      <w:lvlText w:val="（%1）"/>
      <w:lvlJc w:val="left"/>
    </w:lvl>
  </w:abstractNum>
  <w:abstractNum w:abstractNumId="45">
    <w:nsid w:val="FF7E3A1C"/>
    <w:multiLevelType w:val="singleLevel"/>
    <w:tmpl w:val="FF7E3A1C"/>
    <w:lvl w:ilvl="0" w:tentative="0">
      <w:start w:val="1"/>
      <w:numFmt w:val="bullet"/>
      <w:lvlText w:val=""/>
      <w:lvlJc w:val="left"/>
      <w:pPr>
        <w:ind w:left="420" w:hanging="420"/>
      </w:pPr>
      <w:rPr>
        <w:rFonts w:hint="default" w:ascii="Wingdings" w:hAnsi="Wingdings"/>
      </w:rPr>
    </w:lvl>
  </w:abstractNum>
  <w:abstractNum w:abstractNumId="46">
    <w:nsid w:val="FFBF8126"/>
    <w:multiLevelType w:val="singleLevel"/>
    <w:tmpl w:val="FFBF8126"/>
    <w:lvl w:ilvl="0" w:tentative="0">
      <w:start w:val="1"/>
      <w:numFmt w:val="decimal"/>
      <w:suff w:val="space"/>
      <w:lvlText w:val="(%1)"/>
      <w:lvlJc w:val="left"/>
      <w:pPr>
        <w:ind w:left="845" w:hanging="425"/>
      </w:pPr>
      <w:rPr>
        <w:rFonts w:hint="default"/>
        <w:sz w:val="28"/>
        <w:szCs w:val="28"/>
      </w:rPr>
    </w:lvl>
  </w:abstractNum>
  <w:abstractNum w:abstractNumId="47">
    <w:nsid w:val="FFEE4EFD"/>
    <w:multiLevelType w:val="singleLevel"/>
    <w:tmpl w:val="FFEE4EFD"/>
    <w:lvl w:ilvl="0" w:tentative="0">
      <w:start w:val="1"/>
      <w:numFmt w:val="bullet"/>
      <w:lvlText w:val=""/>
      <w:lvlJc w:val="left"/>
      <w:pPr>
        <w:ind w:left="420" w:hanging="420"/>
      </w:pPr>
      <w:rPr>
        <w:rFonts w:hint="default" w:ascii="Wingdings" w:hAnsi="Wingdings"/>
      </w:rPr>
    </w:lvl>
  </w:abstractNum>
  <w:abstractNum w:abstractNumId="48">
    <w:nsid w:val="FFF6008C"/>
    <w:multiLevelType w:val="singleLevel"/>
    <w:tmpl w:val="FFF6008C"/>
    <w:lvl w:ilvl="0" w:tentative="0">
      <w:start w:val="1"/>
      <w:numFmt w:val="bullet"/>
      <w:lvlText w:val=""/>
      <w:lvlJc w:val="left"/>
      <w:pPr>
        <w:ind w:left="420" w:hanging="420"/>
      </w:pPr>
      <w:rPr>
        <w:rFonts w:hint="default" w:ascii="Wingdings" w:hAnsi="Wingdings"/>
      </w:rPr>
    </w:lvl>
  </w:abstractNum>
  <w:abstractNum w:abstractNumId="49">
    <w:nsid w:val="0B7F266C"/>
    <w:multiLevelType w:val="singleLevel"/>
    <w:tmpl w:val="0B7F266C"/>
    <w:lvl w:ilvl="0" w:tentative="0">
      <w:start w:val="1"/>
      <w:numFmt w:val="decimal"/>
      <w:lvlText w:val="(%1)"/>
      <w:lvlJc w:val="left"/>
      <w:pPr>
        <w:ind w:left="425" w:hanging="425"/>
      </w:pPr>
      <w:rPr>
        <w:rFonts w:hint="default"/>
      </w:rPr>
    </w:lvl>
  </w:abstractNum>
  <w:abstractNum w:abstractNumId="50">
    <w:nsid w:val="0F0501A0"/>
    <w:multiLevelType w:val="singleLevel"/>
    <w:tmpl w:val="0F0501A0"/>
    <w:lvl w:ilvl="0" w:tentative="0">
      <w:start w:val="1"/>
      <w:numFmt w:val="decimal"/>
      <w:suff w:val="nothing"/>
      <w:lvlText w:val="（%1）"/>
      <w:lvlJc w:val="left"/>
      <w:rPr>
        <w:rFonts w:hint="default"/>
        <w:b w:val="0"/>
        <w:bCs w:val="0"/>
      </w:rPr>
    </w:lvl>
  </w:abstractNum>
  <w:abstractNum w:abstractNumId="51">
    <w:nsid w:val="1172F622"/>
    <w:multiLevelType w:val="singleLevel"/>
    <w:tmpl w:val="1172F622"/>
    <w:lvl w:ilvl="0" w:tentative="0">
      <w:start w:val="1"/>
      <w:numFmt w:val="decimal"/>
      <w:suff w:val="space"/>
      <w:lvlText w:val="(%1)"/>
      <w:lvlJc w:val="left"/>
      <w:pPr>
        <w:ind w:left="425" w:hanging="425"/>
      </w:pPr>
      <w:rPr>
        <w:rFonts w:hint="default" w:ascii="Times New Roman" w:hAnsi="Times New Roman" w:eastAsia="宋体" w:cs="Times New Roman"/>
        <w:b w:val="0"/>
        <w:bCs w:val="0"/>
        <w:sz w:val="28"/>
        <w:szCs w:val="28"/>
      </w:rPr>
    </w:lvl>
  </w:abstractNum>
  <w:abstractNum w:abstractNumId="52">
    <w:nsid w:val="1B736F87"/>
    <w:multiLevelType w:val="singleLevel"/>
    <w:tmpl w:val="1B736F87"/>
    <w:lvl w:ilvl="0" w:tentative="0">
      <w:start w:val="1"/>
      <w:numFmt w:val="decimal"/>
      <w:suff w:val="nothing"/>
      <w:lvlText w:val="（%1）"/>
      <w:lvlJc w:val="left"/>
      <w:rPr>
        <w:rFonts w:hint="default"/>
        <w:sz w:val="28"/>
        <w:szCs w:val="28"/>
      </w:rPr>
    </w:lvl>
  </w:abstractNum>
  <w:abstractNum w:abstractNumId="53">
    <w:nsid w:val="1CCA91C1"/>
    <w:multiLevelType w:val="singleLevel"/>
    <w:tmpl w:val="1CCA91C1"/>
    <w:lvl w:ilvl="0" w:tentative="0">
      <w:start w:val="1"/>
      <w:numFmt w:val="decimal"/>
      <w:suff w:val="space"/>
      <w:lvlText w:val="(%1)"/>
      <w:lvlJc w:val="left"/>
      <w:pPr>
        <w:ind w:left="425" w:hanging="425"/>
      </w:pPr>
      <w:rPr>
        <w:rFonts w:hint="default"/>
        <w:b w:val="0"/>
        <w:bCs w:val="0"/>
      </w:rPr>
    </w:lvl>
  </w:abstractNum>
  <w:abstractNum w:abstractNumId="54">
    <w:nsid w:val="1D7E7494"/>
    <w:multiLevelType w:val="singleLevel"/>
    <w:tmpl w:val="1D7E7494"/>
    <w:lvl w:ilvl="0" w:tentative="0">
      <w:start w:val="1"/>
      <w:numFmt w:val="decimal"/>
      <w:lvlText w:val="(%1)"/>
      <w:lvlJc w:val="left"/>
      <w:pPr>
        <w:ind w:left="425" w:hanging="425"/>
      </w:pPr>
      <w:rPr>
        <w:rFonts w:hint="default"/>
      </w:rPr>
    </w:lvl>
  </w:abstractNum>
  <w:abstractNum w:abstractNumId="55">
    <w:nsid w:val="1ECD1BF2"/>
    <w:multiLevelType w:val="singleLevel"/>
    <w:tmpl w:val="1ECD1BF2"/>
    <w:lvl w:ilvl="0" w:tentative="0">
      <w:start w:val="1"/>
      <w:numFmt w:val="decimal"/>
      <w:suff w:val="space"/>
      <w:lvlText w:val="(%1)"/>
      <w:lvlJc w:val="left"/>
      <w:pPr>
        <w:ind w:left="425" w:hanging="425"/>
      </w:pPr>
      <w:rPr>
        <w:rFonts w:hint="default"/>
      </w:rPr>
    </w:lvl>
  </w:abstractNum>
  <w:abstractNum w:abstractNumId="56">
    <w:nsid w:val="23B91CA9"/>
    <w:multiLevelType w:val="multilevel"/>
    <w:tmpl w:val="23B91CA9"/>
    <w:lvl w:ilvl="0" w:tentative="0">
      <w:start w:val="1"/>
      <w:numFmt w:val="decimal"/>
      <w:pStyle w:val="44"/>
      <w:lvlText w:val="%1."/>
      <w:lvlJc w:val="left"/>
      <w:pPr>
        <w:ind w:left="62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287B2706"/>
    <w:multiLevelType w:val="singleLevel"/>
    <w:tmpl w:val="287B2706"/>
    <w:lvl w:ilvl="0" w:tentative="0">
      <w:start w:val="1"/>
      <w:numFmt w:val="decimal"/>
      <w:suff w:val="space"/>
      <w:lvlText w:val="(%1)"/>
      <w:lvlJc w:val="left"/>
      <w:pPr>
        <w:ind w:left="425" w:hanging="425"/>
      </w:pPr>
      <w:rPr>
        <w:rFonts w:hint="default"/>
      </w:rPr>
    </w:lvl>
  </w:abstractNum>
  <w:abstractNum w:abstractNumId="58">
    <w:nsid w:val="2AC87B8D"/>
    <w:multiLevelType w:val="multilevel"/>
    <w:tmpl w:val="2AC87B8D"/>
    <w:lvl w:ilvl="0" w:tentative="0">
      <w:start w:val="1"/>
      <w:numFmt w:val="bullet"/>
      <w:pStyle w:val="42"/>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2C0E5EAF"/>
    <w:multiLevelType w:val="singleLevel"/>
    <w:tmpl w:val="2C0E5EAF"/>
    <w:lvl w:ilvl="0" w:tentative="0">
      <w:start w:val="1"/>
      <w:numFmt w:val="decimal"/>
      <w:suff w:val="nothing"/>
      <w:lvlText w:val="（%1）"/>
      <w:lvlJc w:val="left"/>
      <w:pPr>
        <w:ind w:left="-2"/>
      </w:pPr>
      <w:rPr>
        <w:rFonts w:hint="default"/>
        <w:b w:val="0"/>
        <w:bCs w:val="0"/>
      </w:rPr>
    </w:lvl>
  </w:abstractNum>
  <w:abstractNum w:abstractNumId="60">
    <w:nsid w:val="30D57A2D"/>
    <w:multiLevelType w:val="singleLevel"/>
    <w:tmpl w:val="30D57A2D"/>
    <w:lvl w:ilvl="0" w:tentative="0">
      <w:start w:val="1"/>
      <w:numFmt w:val="decimal"/>
      <w:suff w:val="nothing"/>
      <w:lvlText w:val="（%1）"/>
      <w:lvlJc w:val="left"/>
    </w:lvl>
  </w:abstractNum>
  <w:abstractNum w:abstractNumId="61">
    <w:nsid w:val="39794007"/>
    <w:multiLevelType w:val="singleLevel"/>
    <w:tmpl w:val="39794007"/>
    <w:lvl w:ilvl="0" w:tentative="0">
      <w:start w:val="3"/>
      <w:numFmt w:val="decimal"/>
      <w:suff w:val="nothing"/>
      <w:lvlText w:val="（%1）"/>
      <w:lvlJc w:val="left"/>
    </w:lvl>
  </w:abstractNum>
  <w:abstractNum w:abstractNumId="62">
    <w:nsid w:val="3EA33502"/>
    <w:multiLevelType w:val="multilevel"/>
    <w:tmpl w:val="3EA33502"/>
    <w:lvl w:ilvl="0" w:tentative="0">
      <w:start w:val="1"/>
      <w:numFmt w:val="bullet"/>
      <w:pStyle w:val="43"/>
      <w:lvlText w:val=""/>
      <w:lvlJc w:val="left"/>
      <w:pPr>
        <w:ind w:left="1259" w:hanging="420"/>
      </w:pPr>
      <w:rPr>
        <w:rFonts w:hint="default" w:ascii="Wingdings" w:hAnsi="Wingdings"/>
      </w:rPr>
    </w:lvl>
    <w:lvl w:ilvl="1" w:tentative="0">
      <w:start w:val="1"/>
      <w:numFmt w:val="bullet"/>
      <w:lvlText w:val=""/>
      <w:lvlJc w:val="left"/>
      <w:pPr>
        <w:ind w:left="1679" w:hanging="420"/>
      </w:pPr>
      <w:rPr>
        <w:rFonts w:hint="default" w:ascii="Wingdings" w:hAnsi="Wingdings"/>
      </w:rPr>
    </w:lvl>
    <w:lvl w:ilvl="2" w:tentative="0">
      <w:start w:val="1"/>
      <w:numFmt w:val="bullet"/>
      <w:lvlText w:val=""/>
      <w:lvlJc w:val="left"/>
      <w:pPr>
        <w:ind w:left="2099" w:hanging="420"/>
      </w:pPr>
      <w:rPr>
        <w:rFonts w:hint="default" w:ascii="Wingdings" w:hAnsi="Wingdings"/>
      </w:rPr>
    </w:lvl>
    <w:lvl w:ilvl="3" w:tentative="0">
      <w:start w:val="1"/>
      <w:numFmt w:val="bullet"/>
      <w:lvlText w:val=""/>
      <w:lvlJc w:val="left"/>
      <w:pPr>
        <w:ind w:left="2519" w:hanging="420"/>
      </w:pPr>
      <w:rPr>
        <w:rFonts w:hint="default" w:ascii="Wingdings" w:hAnsi="Wingdings"/>
      </w:rPr>
    </w:lvl>
    <w:lvl w:ilvl="4" w:tentative="0">
      <w:start w:val="1"/>
      <w:numFmt w:val="bullet"/>
      <w:lvlText w:val=""/>
      <w:lvlJc w:val="left"/>
      <w:pPr>
        <w:ind w:left="2939" w:hanging="420"/>
      </w:pPr>
      <w:rPr>
        <w:rFonts w:hint="default" w:ascii="Wingdings" w:hAnsi="Wingdings"/>
      </w:rPr>
    </w:lvl>
    <w:lvl w:ilvl="5" w:tentative="0">
      <w:start w:val="1"/>
      <w:numFmt w:val="bullet"/>
      <w:lvlText w:val=""/>
      <w:lvlJc w:val="left"/>
      <w:pPr>
        <w:ind w:left="3359" w:hanging="420"/>
      </w:pPr>
      <w:rPr>
        <w:rFonts w:hint="default" w:ascii="Wingdings" w:hAnsi="Wingdings"/>
      </w:rPr>
    </w:lvl>
    <w:lvl w:ilvl="6" w:tentative="0">
      <w:start w:val="1"/>
      <w:numFmt w:val="bullet"/>
      <w:lvlText w:val=""/>
      <w:lvlJc w:val="left"/>
      <w:pPr>
        <w:ind w:left="3779" w:hanging="420"/>
      </w:pPr>
      <w:rPr>
        <w:rFonts w:hint="default" w:ascii="Wingdings" w:hAnsi="Wingdings"/>
      </w:rPr>
    </w:lvl>
    <w:lvl w:ilvl="7" w:tentative="0">
      <w:start w:val="1"/>
      <w:numFmt w:val="bullet"/>
      <w:lvlText w:val=""/>
      <w:lvlJc w:val="left"/>
      <w:pPr>
        <w:ind w:left="4199" w:hanging="420"/>
      </w:pPr>
      <w:rPr>
        <w:rFonts w:hint="default" w:ascii="Wingdings" w:hAnsi="Wingdings"/>
      </w:rPr>
    </w:lvl>
    <w:lvl w:ilvl="8" w:tentative="0">
      <w:start w:val="1"/>
      <w:numFmt w:val="bullet"/>
      <w:lvlText w:val=""/>
      <w:lvlJc w:val="left"/>
      <w:pPr>
        <w:ind w:left="4619" w:hanging="420"/>
      </w:pPr>
      <w:rPr>
        <w:rFonts w:hint="default" w:ascii="Wingdings" w:hAnsi="Wingdings"/>
      </w:rPr>
    </w:lvl>
  </w:abstractNum>
  <w:abstractNum w:abstractNumId="63">
    <w:nsid w:val="4836734D"/>
    <w:multiLevelType w:val="singleLevel"/>
    <w:tmpl w:val="4836734D"/>
    <w:lvl w:ilvl="0" w:tentative="0">
      <w:start w:val="1"/>
      <w:numFmt w:val="decimal"/>
      <w:suff w:val="space"/>
      <w:lvlText w:val="(%1)"/>
      <w:lvlJc w:val="left"/>
      <w:pPr>
        <w:ind w:left="425" w:hanging="425"/>
      </w:pPr>
      <w:rPr>
        <w:rFonts w:hint="default"/>
        <w:sz w:val="28"/>
        <w:szCs w:val="28"/>
      </w:rPr>
    </w:lvl>
  </w:abstractNum>
  <w:abstractNum w:abstractNumId="64">
    <w:nsid w:val="50DC8B94"/>
    <w:multiLevelType w:val="singleLevel"/>
    <w:tmpl w:val="50DC8B94"/>
    <w:lvl w:ilvl="0" w:tentative="0">
      <w:start w:val="1"/>
      <w:numFmt w:val="decimal"/>
      <w:suff w:val="space"/>
      <w:lvlText w:val="(%1)"/>
      <w:lvlJc w:val="left"/>
      <w:pPr>
        <w:ind w:left="425" w:hanging="425"/>
      </w:pPr>
      <w:rPr>
        <w:rFonts w:hint="default" w:ascii="Times New Roman" w:hAnsi="Times New Roman" w:eastAsia="宋体" w:cs="Times New Roman"/>
        <w:b w:val="0"/>
        <w:bCs w:val="0"/>
        <w:sz w:val="28"/>
        <w:szCs w:val="28"/>
      </w:rPr>
    </w:lvl>
  </w:abstractNum>
  <w:abstractNum w:abstractNumId="65">
    <w:nsid w:val="5BD62226"/>
    <w:multiLevelType w:val="singleLevel"/>
    <w:tmpl w:val="5BD62226"/>
    <w:lvl w:ilvl="0" w:tentative="0">
      <w:start w:val="1"/>
      <w:numFmt w:val="decimal"/>
      <w:suff w:val="nothing"/>
      <w:lvlText w:val="（%1）"/>
      <w:lvlJc w:val="left"/>
    </w:lvl>
  </w:abstractNum>
  <w:abstractNum w:abstractNumId="66">
    <w:nsid w:val="5DD8C013"/>
    <w:multiLevelType w:val="singleLevel"/>
    <w:tmpl w:val="5DD8C013"/>
    <w:lvl w:ilvl="0" w:tentative="0">
      <w:start w:val="1"/>
      <w:numFmt w:val="decimal"/>
      <w:suff w:val="nothing"/>
      <w:lvlText w:val="%1)"/>
      <w:lvlJc w:val="left"/>
      <w:pPr>
        <w:ind w:left="425" w:hanging="425"/>
      </w:pPr>
      <w:rPr>
        <w:rFonts w:hint="default"/>
      </w:rPr>
    </w:lvl>
  </w:abstractNum>
  <w:abstractNum w:abstractNumId="67">
    <w:nsid w:val="5FD33F5C"/>
    <w:multiLevelType w:val="singleLevel"/>
    <w:tmpl w:val="5FD33F5C"/>
    <w:lvl w:ilvl="0" w:tentative="0">
      <w:start w:val="1"/>
      <w:numFmt w:val="decimal"/>
      <w:suff w:val="nothing"/>
      <w:lvlText w:val="（%1）"/>
      <w:lvlJc w:val="left"/>
    </w:lvl>
  </w:abstractNum>
  <w:abstractNum w:abstractNumId="68">
    <w:nsid w:val="67E0A310"/>
    <w:multiLevelType w:val="multilevel"/>
    <w:tmpl w:val="67E0A310"/>
    <w:lvl w:ilvl="0" w:tentative="0">
      <w:start w:val="1"/>
      <w:numFmt w:val="decimal"/>
      <w:pStyle w:val="2"/>
      <w:lvlText w:val="第%1章"/>
      <w:lvlJc w:val="left"/>
      <w:pPr>
        <w:ind w:left="0" w:firstLine="0"/>
      </w:pPr>
      <w:rPr>
        <w:rFonts w:hint="default" w:ascii="黑体" w:hAnsi="黑体" w:eastAsia="黑体" w:cs="黑体"/>
        <w:b/>
        <w:bCs/>
        <w:sz w:val="36"/>
        <w:szCs w:val="36"/>
        <w:lang w:val="en-US"/>
      </w:rPr>
    </w:lvl>
    <w:lvl w:ilvl="1" w:tentative="0">
      <w:start w:val="1"/>
      <w:numFmt w:val="decimal"/>
      <w:pStyle w:val="3"/>
      <w:lvlText w:val="%1.%2"/>
      <w:lvlJc w:val="left"/>
      <w:pPr>
        <w:tabs>
          <w:tab w:val="left" w:pos="420"/>
        </w:tabs>
        <w:ind w:left="0" w:firstLine="0"/>
      </w:pPr>
      <w:rPr>
        <w:rFonts w:hint="default" w:ascii="黑体" w:hAnsi="黑体" w:eastAsia="黑体" w:cs="黑体"/>
        <w:b/>
        <w:bCs/>
        <w:color w:val="auto"/>
        <w:sz w:val="32"/>
        <w:szCs w:val="32"/>
      </w:rPr>
    </w:lvl>
    <w:lvl w:ilvl="2" w:tentative="0">
      <w:start w:val="1"/>
      <w:numFmt w:val="decimal"/>
      <w:pStyle w:val="4"/>
      <w:lvlText w:val="%1.%2.%3"/>
      <w:lvlJc w:val="left"/>
      <w:pPr>
        <w:tabs>
          <w:tab w:val="left" w:pos="420"/>
        </w:tabs>
        <w:ind w:left="280" w:firstLine="567"/>
      </w:pPr>
      <w:rPr>
        <w:rFonts w:hint="default" w:ascii="黑体" w:hAnsi="黑体" w:eastAsia="黑体" w:cs="黑体"/>
        <w:b/>
        <w:bCs/>
        <w:sz w:val="30"/>
        <w:szCs w:val="30"/>
      </w:rPr>
    </w:lvl>
    <w:lvl w:ilvl="3" w:tentative="0">
      <w:start w:val="1"/>
      <w:numFmt w:val="decimal"/>
      <w:pStyle w:val="5"/>
      <w:lvlText w:val="%1.%2.%3.%4"/>
      <w:lvlJc w:val="left"/>
      <w:pPr>
        <w:tabs>
          <w:tab w:val="left" w:pos="850"/>
        </w:tabs>
        <w:ind w:left="223" w:firstLine="737"/>
      </w:pPr>
      <w:rPr>
        <w:rFonts w:hint="default" w:ascii="宋体" w:hAnsi="宋体" w:eastAsia="黑体" w:cs="宋体"/>
        <w:b/>
        <w:bCs/>
        <w:sz w:val="28"/>
        <w:szCs w:val="28"/>
      </w:rPr>
    </w:lvl>
    <w:lvl w:ilvl="4" w:tentative="0">
      <w:start w:val="1"/>
      <w:numFmt w:val="decimal"/>
      <w:pStyle w:val="6"/>
      <w:lvlText w:val="%1.%2.%3.%4.%5"/>
      <w:lvlJc w:val="left"/>
      <w:pPr>
        <w:ind w:left="1259" w:hanging="1259"/>
      </w:pPr>
      <w:rPr>
        <w:rFonts w:hint="default" w:ascii="宋体" w:hAnsi="宋体" w:eastAsia="黑体" w:cs="宋体"/>
        <w:b/>
        <w:sz w:val="28"/>
        <w:szCs w:val="24"/>
      </w:rPr>
    </w:lvl>
    <w:lvl w:ilvl="5" w:tentative="0">
      <w:start w:val="1"/>
      <w:numFmt w:val="decimal"/>
      <w:pStyle w:val="7"/>
      <w:lvlText w:val="(%6)"/>
      <w:lvlJc w:val="left"/>
      <w:pPr>
        <w:ind w:left="1152" w:hanging="1152"/>
      </w:pPr>
      <w:rPr>
        <w:rFonts w:hint="default" w:ascii="宋体" w:hAnsi="宋体" w:eastAsia="宋体" w:cs="宋体"/>
        <w:b/>
        <w:sz w:val="24"/>
        <w:szCs w:val="24"/>
      </w:rPr>
    </w:lvl>
    <w:lvl w:ilvl="6" w:tentative="0">
      <w:start w:val="1"/>
      <w:numFmt w:val="decimalEnclosedCircleChinese"/>
      <w:pStyle w:val="8"/>
      <w:lvlText w:val="%7"/>
      <w:lvlJc w:val="left"/>
      <w:pPr>
        <w:ind w:left="1296" w:hanging="1296"/>
      </w:pPr>
      <w:rPr>
        <w:rFonts w:hint="eastAsia" w:ascii="宋体" w:hAnsi="宋体" w:eastAsia="宋体" w:cs="宋体"/>
        <w:b/>
        <w:sz w:val="24"/>
        <w:szCs w:val="24"/>
      </w:rPr>
    </w:lvl>
    <w:lvl w:ilvl="7" w:tentative="0">
      <w:start w:val="1"/>
      <w:numFmt w:val="decimal"/>
      <w:pStyle w:val="9"/>
      <w:lvlText w:val="%1.%2.%3.%4.%5.%6.%7.%8"/>
      <w:lvlJc w:val="left"/>
      <w:pPr>
        <w:ind w:left="1481" w:hanging="1481"/>
      </w:pPr>
      <w:rPr>
        <w:rFonts w:hint="default" w:ascii="宋体" w:hAnsi="宋体" w:eastAsia="宋体" w:cs="PingFang SC"/>
        <w:b/>
        <w:sz w:val="28"/>
      </w:rPr>
    </w:lvl>
    <w:lvl w:ilvl="8" w:tentative="0">
      <w:start w:val="1"/>
      <w:numFmt w:val="decimal"/>
      <w:pStyle w:val="10"/>
      <w:lvlText w:val="%1.%2.%3.%4.%5.%6.%7.%8.%9"/>
      <w:lvlJc w:val="left"/>
      <w:pPr>
        <w:ind w:left="1584" w:hanging="1584"/>
      </w:pPr>
      <w:rPr>
        <w:rFonts w:hint="default" w:ascii="宋体" w:hAnsi="宋体" w:eastAsia="宋体" w:cs="PingFang SC"/>
        <w:b/>
        <w:sz w:val="28"/>
      </w:rPr>
    </w:lvl>
  </w:abstractNum>
  <w:abstractNum w:abstractNumId="69">
    <w:nsid w:val="6ABF72DF"/>
    <w:multiLevelType w:val="multilevel"/>
    <w:tmpl w:val="6ABF72DF"/>
    <w:lvl w:ilvl="0" w:tentative="0">
      <w:start w:val="1"/>
      <w:numFmt w:val="lowerLetter"/>
      <w:pStyle w:val="82"/>
      <w:lvlText w:val="%1."/>
      <w:lvlJc w:val="left"/>
      <w:pPr>
        <w:ind w:left="1259" w:hanging="420"/>
      </w:pPr>
      <w:rPr>
        <w:rFonts w:hint="eastAsia"/>
      </w:rPr>
    </w:lvl>
    <w:lvl w:ilvl="1" w:tentative="0">
      <w:start w:val="1"/>
      <w:numFmt w:val="lowerLetter"/>
      <w:lvlText w:val="%2)"/>
      <w:lvlJc w:val="left"/>
      <w:pPr>
        <w:ind w:left="1679" w:hanging="420"/>
      </w:pPr>
    </w:lvl>
    <w:lvl w:ilvl="2" w:tentative="0">
      <w:start w:val="1"/>
      <w:numFmt w:val="lowerRoman"/>
      <w:lvlText w:val="%3."/>
      <w:lvlJc w:val="right"/>
      <w:pPr>
        <w:ind w:left="2099" w:hanging="420"/>
      </w:pPr>
    </w:lvl>
    <w:lvl w:ilvl="3" w:tentative="0">
      <w:start w:val="1"/>
      <w:numFmt w:val="decimal"/>
      <w:lvlText w:val="%4."/>
      <w:lvlJc w:val="left"/>
      <w:pPr>
        <w:ind w:left="2519" w:hanging="420"/>
      </w:pPr>
    </w:lvl>
    <w:lvl w:ilvl="4" w:tentative="0">
      <w:start w:val="1"/>
      <w:numFmt w:val="lowerLetter"/>
      <w:lvlText w:val="%5)"/>
      <w:lvlJc w:val="left"/>
      <w:pPr>
        <w:ind w:left="2939" w:hanging="420"/>
      </w:pPr>
    </w:lvl>
    <w:lvl w:ilvl="5" w:tentative="0">
      <w:start w:val="1"/>
      <w:numFmt w:val="lowerRoman"/>
      <w:lvlText w:val="%6."/>
      <w:lvlJc w:val="right"/>
      <w:pPr>
        <w:ind w:left="3359" w:hanging="420"/>
      </w:pPr>
    </w:lvl>
    <w:lvl w:ilvl="6" w:tentative="0">
      <w:start w:val="1"/>
      <w:numFmt w:val="decimal"/>
      <w:lvlText w:val="%7."/>
      <w:lvlJc w:val="left"/>
      <w:pPr>
        <w:ind w:left="3779" w:hanging="420"/>
      </w:pPr>
    </w:lvl>
    <w:lvl w:ilvl="7" w:tentative="0">
      <w:start w:val="1"/>
      <w:numFmt w:val="lowerLetter"/>
      <w:lvlText w:val="%8)"/>
      <w:lvlJc w:val="left"/>
      <w:pPr>
        <w:ind w:left="4199" w:hanging="420"/>
      </w:pPr>
    </w:lvl>
    <w:lvl w:ilvl="8" w:tentative="0">
      <w:start w:val="1"/>
      <w:numFmt w:val="lowerRoman"/>
      <w:lvlText w:val="%9."/>
      <w:lvlJc w:val="right"/>
      <w:pPr>
        <w:ind w:left="4619" w:hanging="420"/>
      </w:pPr>
    </w:lvl>
  </w:abstractNum>
  <w:abstractNum w:abstractNumId="70">
    <w:nsid w:val="6BEE67CD"/>
    <w:multiLevelType w:val="singleLevel"/>
    <w:tmpl w:val="6BEE67CD"/>
    <w:lvl w:ilvl="0" w:tentative="0">
      <w:start w:val="1"/>
      <w:numFmt w:val="decimal"/>
      <w:lvlText w:val="(%1)"/>
      <w:lvlJc w:val="left"/>
      <w:pPr>
        <w:ind w:left="425" w:hanging="425"/>
      </w:pPr>
      <w:rPr>
        <w:rFonts w:hint="default"/>
      </w:rPr>
    </w:lvl>
  </w:abstractNum>
  <w:abstractNum w:abstractNumId="71">
    <w:nsid w:val="6FFBD97A"/>
    <w:multiLevelType w:val="singleLevel"/>
    <w:tmpl w:val="6FFBD97A"/>
    <w:lvl w:ilvl="0" w:tentative="0">
      <w:start w:val="1"/>
      <w:numFmt w:val="decimal"/>
      <w:lvlText w:val="(%1)"/>
      <w:lvlJc w:val="left"/>
      <w:pPr>
        <w:ind w:left="425" w:hanging="425"/>
      </w:pPr>
      <w:rPr>
        <w:rFonts w:hint="default"/>
      </w:rPr>
    </w:lvl>
  </w:abstractNum>
  <w:abstractNum w:abstractNumId="72">
    <w:nsid w:val="72C048E0"/>
    <w:multiLevelType w:val="singleLevel"/>
    <w:tmpl w:val="72C048E0"/>
    <w:lvl w:ilvl="0" w:tentative="0">
      <w:start w:val="1"/>
      <w:numFmt w:val="decimal"/>
      <w:suff w:val="space"/>
      <w:lvlText w:val="(%1)"/>
      <w:lvlJc w:val="left"/>
      <w:pPr>
        <w:ind w:left="425" w:hanging="425"/>
      </w:pPr>
      <w:rPr>
        <w:rFonts w:hint="default" w:ascii="Times New Roman" w:hAnsi="Times New Roman" w:eastAsia="宋体" w:cs="Times New Roman"/>
      </w:rPr>
    </w:lvl>
  </w:abstractNum>
  <w:abstractNum w:abstractNumId="73">
    <w:nsid w:val="77BC6754"/>
    <w:multiLevelType w:val="singleLevel"/>
    <w:tmpl w:val="77BC6754"/>
    <w:lvl w:ilvl="0" w:tentative="0">
      <w:start w:val="1"/>
      <w:numFmt w:val="decimal"/>
      <w:lvlText w:val="(%1)"/>
      <w:lvlJc w:val="left"/>
      <w:pPr>
        <w:ind w:left="425" w:hanging="425"/>
      </w:pPr>
      <w:rPr>
        <w:rFonts w:hint="default"/>
      </w:rPr>
    </w:lvl>
  </w:abstractNum>
  <w:abstractNum w:abstractNumId="74">
    <w:nsid w:val="77FC3B6B"/>
    <w:multiLevelType w:val="singleLevel"/>
    <w:tmpl w:val="77FC3B6B"/>
    <w:lvl w:ilvl="0" w:tentative="0">
      <w:start w:val="1"/>
      <w:numFmt w:val="decimal"/>
      <w:lvlText w:val="(%1)"/>
      <w:lvlJc w:val="left"/>
      <w:pPr>
        <w:ind w:left="425" w:hanging="425"/>
      </w:pPr>
      <w:rPr>
        <w:rFonts w:hint="default"/>
      </w:rPr>
    </w:lvl>
  </w:abstractNum>
  <w:abstractNum w:abstractNumId="75">
    <w:nsid w:val="7BEE4930"/>
    <w:multiLevelType w:val="singleLevel"/>
    <w:tmpl w:val="7BEE4930"/>
    <w:lvl w:ilvl="0" w:tentative="0">
      <w:start w:val="1"/>
      <w:numFmt w:val="decimal"/>
      <w:lvlText w:val="(%1)"/>
      <w:lvlJc w:val="left"/>
      <w:pPr>
        <w:ind w:left="425" w:hanging="425"/>
      </w:pPr>
      <w:rPr>
        <w:rFonts w:hint="default"/>
      </w:rPr>
    </w:lvl>
  </w:abstractNum>
  <w:abstractNum w:abstractNumId="76">
    <w:nsid w:val="7D34F730"/>
    <w:multiLevelType w:val="singleLevel"/>
    <w:tmpl w:val="7D34F730"/>
    <w:lvl w:ilvl="0" w:tentative="0">
      <w:start w:val="1"/>
      <w:numFmt w:val="decimal"/>
      <w:suff w:val="nothing"/>
      <w:lvlText w:val="（%1）"/>
      <w:lvlJc w:val="left"/>
    </w:lvl>
  </w:abstractNum>
  <w:num w:numId="1">
    <w:abstractNumId w:val="68"/>
  </w:num>
  <w:num w:numId="2">
    <w:abstractNumId w:val="58"/>
  </w:num>
  <w:num w:numId="3">
    <w:abstractNumId w:val="62"/>
  </w:num>
  <w:num w:numId="4">
    <w:abstractNumId w:val="56"/>
  </w:num>
  <w:num w:numId="5">
    <w:abstractNumId w:val="69"/>
  </w:num>
  <w:num w:numId="6">
    <w:abstractNumId w:val="6"/>
  </w:num>
  <w:num w:numId="7">
    <w:abstractNumId w:val="76"/>
  </w:num>
  <w:num w:numId="8">
    <w:abstractNumId w:val="71"/>
  </w:num>
  <w:num w:numId="9">
    <w:abstractNumId w:val="61"/>
  </w:num>
  <w:num w:numId="10">
    <w:abstractNumId w:val="0"/>
  </w:num>
  <w:num w:numId="11">
    <w:abstractNumId w:val="60"/>
  </w:num>
  <w:num w:numId="12">
    <w:abstractNumId w:val="13"/>
  </w:num>
  <w:num w:numId="13">
    <w:abstractNumId w:val="19"/>
  </w:num>
  <w:num w:numId="14">
    <w:abstractNumId w:val="30"/>
  </w:num>
  <w:num w:numId="15">
    <w:abstractNumId w:val="2"/>
  </w:num>
  <w:num w:numId="16">
    <w:abstractNumId w:val="5"/>
  </w:num>
  <w:num w:numId="17">
    <w:abstractNumId w:val="34"/>
  </w:num>
  <w:num w:numId="18">
    <w:abstractNumId w:val="67"/>
  </w:num>
  <w:num w:numId="19">
    <w:abstractNumId w:val="40"/>
  </w:num>
  <w:num w:numId="20">
    <w:abstractNumId w:val="20"/>
  </w:num>
  <w:num w:numId="21">
    <w:abstractNumId w:val="41"/>
  </w:num>
  <w:num w:numId="22">
    <w:abstractNumId w:val="50"/>
  </w:num>
  <w:num w:numId="23">
    <w:abstractNumId w:val="59"/>
  </w:num>
  <w:num w:numId="24">
    <w:abstractNumId w:val="52"/>
  </w:num>
  <w:num w:numId="25">
    <w:abstractNumId w:val="25"/>
  </w:num>
  <w:num w:numId="26">
    <w:abstractNumId w:val="11"/>
  </w:num>
  <w:num w:numId="27">
    <w:abstractNumId w:val="23"/>
  </w:num>
  <w:num w:numId="28">
    <w:abstractNumId w:val="24"/>
  </w:num>
  <w:num w:numId="29">
    <w:abstractNumId w:val="18"/>
  </w:num>
  <w:num w:numId="30">
    <w:abstractNumId w:val="39"/>
  </w:num>
  <w:num w:numId="31">
    <w:abstractNumId w:val="65"/>
  </w:num>
  <w:num w:numId="32">
    <w:abstractNumId w:val="14"/>
  </w:num>
  <w:num w:numId="33">
    <w:abstractNumId w:val="7"/>
  </w:num>
  <w:num w:numId="34">
    <w:abstractNumId w:val="10"/>
  </w:num>
  <w:num w:numId="35">
    <w:abstractNumId w:val="44"/>
  </w:num>
  <w:num w:numId="36">
    <w:abstractNumId w:val="16"/>
  </w:num>
  <w:num w:numId="37">
    <w:abstractNumId w:val="46"/>
  </w:num>
  <w:num w:numId="38">
    <w:abstractNumId w:val="28"/>
  </w:num>
  <w:num w:numId="39">
    <w:abstractNumId w:val="38"/>
  </w:num>
  <w:num w:numId="40">
    <w:abstractNumId w:val="8"/>
  </w:num>
  <w:num w:numId="41">
    <w:abstractNumId w:val="53"/>
  </w:num>
  <w:num w:numId="42">
    <w:abstractNumId w:val="12"/>
  </w:num>
  <w:num w:numId="43">
    <w:abstractNumId w:val="1"/>
  </w:num>
  <w:num w:numId="44">
    <w:abstractNumId w:val="55"/>
  </w:num>
  <w:num w:numId="45">
    <w:abstractNumId w:val="35"/>
  </w:num>
  <w:num w:numId="46">
    <w:abstractNumId w:val="3"/>
  </w:num>
  <w:num w:numId="47">
    <w:abstractNumId w:val="57"/>
  </w:num>
  <w:num w:numId="48">
    <w:abstractNumId w:val="15"/>
  </w:num>
  <w:num w:numId="49">
    <w:abstractNumId w:val="51"/>
  </w:num>
  <w:num w:numId="50">
    <w:abstractNumId w:val="72"/>
  </w:num>
  <w:num w:numId="51">
    <w:abstractNumId w:val="64"/>
  </w:num>
  <w:num w:numId="52">
    <w:abstractNumId w:val="31"/>
  </w:num>
  <w:num w:numId="53">
    <w:abstractNumId w:val="22"/>
  </w:num>
  <w:num w:numId="54">
    <w:abstractNumId w:val="37"/>
  </w:num>
  <w:num w:numId="55">
    <w:abstractNumId w:val="36"/>
  </w:num>
  <w:num w:numId="56">
    <w:abstractNumId w:val="48"/>
  </w:num>
  <w:num w:numId="57">
    <w:abstractNumId w:val="45"/>
  </w:num>
  <w:num w:numId="58">
    <w:abstractNumId w:val="32"/>
  </w:num>
  <w:num w:numId="59">
    <w:abstractNumId w:val="17"/>
  </w:num>
  <w:num w:numId="60">
    <w:abstractNumId w:val="74"/>
  </w:num>
  <w:num w:numId="61">
    <w:abstractNumId w:val="42"/>
  </w:num>
  <w:num w:numId="62">
    <w:abstractNumId w:val="75"/>
  </w:num>
  <w:num w:numId="63">
    <w:abstractNumId w:val="26"/>
  </w:num>
  <w:num w:numId="64">
    <w:abstractNumId w:val="70"/>
  </w:num>
  <w:num w:numId="65">
    <w:abstractNumId w:val="29"/>
  </w:num>
  <w:num w:numId="66">
    <w:abstractNumId w:val="4"/>
  </w:num>
  <w:num w:numId="67">
    <w:abstractNumId w:val="47"/>
  </w:num>
  <w:num w:numId="68">
    <w:abstractNumId w:val="43"/>
  </w:num>
  <w:num w:numId="69">
    <w:abstractNumId w:val="21"/>
  </w:num>
  <w:num w:numId="70">
    <w:abstractNumId w:val="49"/>
  </w:num>
  <w:num w:numId="71">
    <w:abstractNumId w:val="33"/>
  </w:num>
  <w:num w:numId="72">
    <w:abstractNumId w:val="73"/>
  </w:num>
  <w:num w:numId="73">
    <w:abstractNumId w:val="27"/>
  </w:num>
  <w:num w:numId="74">
    <w:abstractNumId w:val="54"/>
  </w:num>
  <w:num w:numId="75">
    <w:abstractNumId w:val="63"/>
  </w:num>
  <w:num w:numId="76">
    <w:abstractNumId w:val="9"/>
  </w:num>
  <w:num w:numId="77">
    <w:abstractNumId w:val="6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中软-张国涛">
    <w15:presenceInfo w15:providerId="WPS Office" w15:userId="4096000472"/>
  </w15:person>
  <w15:person w15:author="Roly">
    <w15:presenceInfo w15:providerId="WPS Office" w15:userId="22299024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revisionView w:markup="0"/>
  <w:trackRevisions w:val="1"/>
  <w:documentProtection w:enforcement="0"/>
  <w:defaultTabStop w:val="301"/>
  <w:drawingGridHorizontalSpacing w:val="105"/>
  <w:drawingGridVerticalSpacing w:val="198"/>
  <w:displayHorizontalDrawingGridEvery w:val="1"/>
  <w:displayVerticalDrawingGridEvery w:val="1"/>
  <w:noPunctuationKerning w:val="1"/>
  <w:characterSpacingControl w:val="compressPunctuation"/>
  <w:footnotePr>
    <w:footnote w:id="6"/>
    <w:footnote w:id="7"/>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BkNjc1NDVkMzlkOTQ3YjkwYTA0MWRmYjUwNzU1NDIifQ=="/>
  </w:docVars>
  <w:rsids>
    <w:rsidRoot w:val="005D70CD"/>
    <w:rsid w:val="0000176E"/>
    <w:rsid w:val="00003EEC"/>
    <w:rsid w:val="000040A0"/>
    <w:rsid w:val="00007FC3"/>
    <w:rsid w:val="00011F18"/>
    <w:rsid w:val="00013080"/>
    <w:rsid w:val="0001488A"/>
    <w:rsid w:val="000162C9"/>
    <w:rsid w:val="000222C2"/>
    <w:rsid w:val="00024CF9"/>
    <w:rsid w:val="00025A37"/>
    <w:rsid w:val="00031A6D"/>
    <w:rsid w:val="00032D1C"/>
    <w:rsid w:val="00033C1D"/>
    <w:rsid w:val="0003465C"/>
    <w:rsid w:val="00042123"/>
    <w:rsid w:val="00042AE6"/>
    <w:rsid w:val="000446DA"/>
    <w:rsid w:val="000461E3"/>
    <w:rsid w:val="000462FD"/>
    <w:rsid w:val="00050CFB"/>
    <w:rsid w:val="0005162E"/>
    <w:rsid w:val="00051680"/>
    <w:rsid w:val="0005183B"/>
    <w:rsid w:val="000571B2"/>
    <w:rsid w:val="0005761F"/>
    <w:rsid w:val="00061E9C"/>
    <w:rsid w:val="00062A16"/>
    <w:rsid w:val="000632F6"/>
    <w:rsid w:val="000660CF"/>
    <w:rsid w:val="00066B65"/>
    <w:rsid w:val="00070F92"/>
    <w:rsid w:val="00073F61"/>
    <w:rsid w:val="00074B8A"/>
    <w:rsid w:val="00076ABA"/>
    <w:rsid w:val="0009281A"/>
    <w:rsid w:val="00092FEC"/>
    <w:rsid w:val="00093763"/>
    <w:rsid w:val="000963BD"/>
    <w:rsid w:val="000A069C"/>
    <w:rsid w:val="000A250F"/>
    <w:rsid w:val="000A5EB7"/>
    <w:rsid w:val="000A6E4F"/>
    <w:rsid w:val="000B0181"/>
    <w:rsid w:val="000B0319"/>
    <w:rsid w:val="000B2C2E"/>
    <w:rsid w:val="000B32A5"/>
    <w:rsid w:val="000B7B95"/>
    <w:rsid w:val="000C0592"/>
    <w:rsid w:val="000C30AD"/>
    <w:rsid w:val="000C3A32"/>
    <w:rsid w:val="000D3E0F"/>
    <w:rsid w:val="000D7013"/>
    <w:rsid w:val="000E1043"/>
    <w:rsid w:val="000E269B"/>
    <w:rsid w:val="000E4262"/>
    <w:rsid w:val="000E6352"/>
    <w:rsid w:val="000F34E4"/>
    <w:rsid w:val="000F4454"/>
    <w:rsid w:val="000F5220"/>
    <w:rsid w:val="000F648E"/>
    <w:rsid w:val="000F7055"/>
    <w:rsid w:val="000F743D"/>
    <w:rsid w:val="0010126E"/>
    <w:rsid w:val="00102406"/>
    <w:rsid w:val="001152CD"/>
    <w:rsid w:val="00122B42"/>
    <w:rsid w:val="001269F2"/>
    <w:rsid w:val="0012764C"/>
    <w:rsid w:val="00130418"/>
    <w:rsid w:val="00134B10"/>
    <w:rsid w:val="00135024"/>
    <w:rsid w:val="0013689C"/>
    <w:rsid w:val="00143228"/>
    <w:rsid w:val="0014397C"/>
    <w:rsid w:val="00144AE0"/>
    <w:rsid w:val="001462FE"/>
    <w:rsid w:val="00147A81"/>
    <w:rsid w:val="0015655A"/>
    <w:rsid w:val="00157CAC"/>
    <w:rsid w:val="00165154"/>
    <w:rsid w:val="00167536"/>
    <w:rsid w:val="00171087"/>
    <w:rsid w:val="00171B68"/>
    <w:rsid w:val="001739FF"/>
    <w:rsid w:val="0017420A"/>
    <w:rsid w:val="0018003B"/>
    <w:rsid w:val="00180F1D"/>
    <w:rsid w:val="00181199"/>
    <w:rsid w:val="00181760"/>
    <w:rsid w:val="0018176A"/>
    <w:rsid w:val="00183FF2"/>
    <w:rsid w:val="0019301C"/>
    <w:rsid w:val="001939FD"/>
    <w:rsid w:val="001956D7"/>
    <w:rsid w:val="001A1001"/>
    <w:rsid w:val="001A1143"/>
    <w:rsid w:val="001A1A8F"/>
    <w:rsid w:val="001A1D60"/>
    <w:rsid w:val="001A4292"/>
    <w:rsid w:val="001B0784"/>
    <w:rsid w:val="001C0C4C"/>
    <w:rsid w:val="001C3D34"/>
    <w:rsid w:val="001C43E1"/>
    <w:rsid w:val="001C6E4E"/>
    <w:rsid w:val="001D09A7"/>
    <w:rsid w:val="001D4E96"/>
    <w:rsid w:val="001D6012"/>
    <w:rsid w:val="001E100D"/>
    <w:rsid w:val="001E1212"/>
    <w:rsid w:val="001E2098"/>
    <w:rsid w:val="001E59CD"/>
    <w:rsid w:val="001E5DAE"/>
    <w:rsid w:val="001F4600"/>
    <w:rsid w:val="001F5A6A"/>
    <w:rsid w:val="001F68A2"/>
    <w:rsid w:val="002061A5"/>
    <w:rsid w:val="00206B1C"/>
    <w:rsid w:val="0020710E"/>
    <w:rsid w:val="00211BBB"/>
    <w:rsid w:val="0021242D"/>
    <w:rsid w:val="00216134"/>
    <w:rsid w:val="00223197"/>
    <w:rsid w:val="00224959"/>
    <w:rsid w:val="002276A2"/>
    <w:rsid w:val="002278E0"/>
    <w:rsid w:val="00227B21"/>
    <w:rsid w:val="00227FAC"/>
    <w:rsid w:val="00230916"/>
    <w:rsid w:val="00230EF3"/>
    <w:rsid w:val="002312F6"/>
    <w:rsid w:val="002338BE"/>
    <w:rsid w:val="0023404B"/>
    <w:rsid w:val="00243B85"/>
    <w:rsid w:val="0024658C"/>
    <w:rsid w:val="002506A9"/>
    <w:rsid w:val="002554E9"/>
    <w:rsid w:val="00261C26"/>
    <w:rsid w:val="00262DF2"/>
    <w:rsid w:val="00264A6B"/>
    <w:rsid w:val="00272352"/>
    <w:rsid w:val="002725DE"/>
    <w:rsid w:val="0027393E"/>
    <w:rsid w:val="002743D3"/>
    <w:rsid w:val="00275FD1"/>
    <w:rsid w:val="002768E7"/>
    <w:rsid w:val="002812EA"/>
    <w:rsid w:val="00283065"/>
    <w:rsid w:val="0028345A"/>
    <w:rsid w:val="002835A8"/>
    <w:rsid w:val="0028651D"/>
    <w:rsid w:val="0028738B"/>
    <w:rsid w:val="002930F5"/>
    <w:rsid w:val="002A2C36"/>
    <w:rsid w:val="002A3781"/>
    <w:rsid w:val="002A69CD"/>
    <w:rsid w:val="002B0510"/>
    <w:rsid w:val="002B0A3A"/>
    <w:rsid w:val="002B0AB3"/>
    <w:rsid w:val="002B2027"/>
    <w:rsid w:val="002B372F"/>
    <w:rsid w:val="002B7C09"/>
    <w:rsid w:val="002B7E03"/>
    <w:rsid w:val="002C38C6"/>
    <w:rsid w:val="002D00D3"/>
    <w:rsid w:val="002D2C2C"/>
    <w:rsid w:val="002D3501"/>
    <w:rsid w:val="002D6C06"/>
    <w:rsid w:val="002E41FE"/>
    <w:rsid w:val="002E7E40"/>
    <w:rsid w:val="002F3F49"/>
    <w:rsid w:val="002F7823"/>
    <w:rsid w:val="003069CE"/>
    <w:rsid w:val="003114F8"/>
    <w:rsid w:val="00312EF4"/>
    <w:rsid w:val="003161E9"/>
    <w:rsid w:val="00316F0E"/>
    <w:rsid w:val="00321175"/>
    <w:rsid w:val="00325A92"/>
    <w:rsid w:val="00331E4B"/>
    <w:rsid w:val="003326BC"/>
    <w:rsid w:val="003348E3"/>
    <w:rsid w:val="00342ECB"/>
    <w:rsid w:val="003438EB"/>
    <w:rsid w:val="00345675"/>
    <w:rsid w:val="00347E4F"/>
    <w:rsid w:val="00351379"/>
    <w:rsid w:val="003545A8"/>
    <w:rsid w:val="00356D20"/>
    <w:rsid w:val="00360B5B"/>
    <w:rsid w:val="00361368"/>
    <w:rsid w:val="00363EDC"/>
    <w:rsid w:val="00364105"/>
    <w:rsid w:val="00375994"/>
    <w:rsid w:val="00375D3E"/>
    <w:rsid w:val="003770A1"/>
    <w:rsid w:val="00383A8E"/>
    <w:rsid w:val="00385242"/>
    <w:rsid w:val="00393500"/>
    <w:rsid w:val="00397495"/>
    <w:rsid w:val="003A0F12"/>
    <w:rsid w:val="003A4156"/>
    <w:rsid w:val="003A4EDC"/>
    <w:rsid w:val="003A7B58"/>
    <w:rsid w:val="003B3EC4"/>
    <w:rsid w:val="003C04ED"/>
    <w:rsid w:val="003C05AB"/>
    <w:rsid w:val="003C22B3"/>
    <w:rsid w:val="003C49E8"/>
    <w:rsid w:val="003C79C9"/>
    <w:rsid w:val="003C7A93"/>
    <w:rsid w:val="003D0DA8"/>
    <w:rsid w:val="003D106E"/>
    <w:rsid w:val="003D12F3"/>
    <w:rsid w:val="003D1331"/>
    <w:rsid w:val="003D1F74"/>
    <w:rsid w:val="003D348B"/>
    <w:rsid w:val="003D51D9"/>
    <w:rsid w:val="003D5948"/>
    <w:rsid w:val="003E2983"/>
    <w:rsid w:val="003E518F"/>
    <w:rsid w:val="003E5D2F"/>
    <w:rsid w:val="003E7662"/>
    <w:rsid w:val="003F15A1"/>
    <w:rsid w:val="003F34B2"/>
    <w:rsid w:val="003F37CA"/>
    <w:rsid w:val="003F6755"/>
    <w:rsid w:val="00403F94"/>
    <w:rsid w:val="004072A1"/>
    <w:rsid w:val="004129AD"/>
    <w:rsid w:val="00413596"/>
    <w:rsid w:val="00415DCA"/>
    <w:rsid w:val="00416402"/>
    <w:rsid w:val="00420CF8"/>
    <w:rsid w:val="00423628"/>
    <w:rsid w:val="00427466"/>
    <w:rsid w:val="00435E1B"/>
    <w:rsid w:val="00437326"/>
    <w:rsid w:val="004405D0"/>
    <w:rsid w:val="004459A0"/>
    <w:rsid w:val="0044769B"/>
    <w:rsid w:val="00447848"/>
    <w:rsid w:val="00453CB2"/>
    <w:rsid w:val="004567DC"/>
    <w:rsid w:val="00464051"/>
    <w:rsid w:val="0047071D"/>
    <w:rsid w:val="00473D2D"/>
    <w:rsid w:val="00474055"/>
    <w:rsid w:val="004751F1"/>
    <w:rsid w:val="00475AC4"/>
    <w:rsid w:val="004803DE"/>
    <w:rsid w:val="00484F8C"/>
    <w:rsid w:val="00485C0A"/>
    <w:rsid w:val="00490770"/>
    <w:rsid w:val="00492540"/>
    <w:rsid w:val="00496DE8"/>
    <w:rsid w:val="004A3F9E"/>
    <w:rsid w:val="004A7DAF"/>
    <w:rsid w:val="004B20B6"/>
    <w:rsid w:val="004B3DD9"/>
    <w:rsid w:val="004B5527"/>
    <w:rsid w:val="004B55A0"/>
    <w:rsid w:val="004C0133"/>
    <w:rsid w:val="004C16A6"/>
    <w:rsid w:val="004C1BC2"/>
    <w:rsid w:val="004C2BEF"/>
    <w:rsid w:val="004D1EA8"/>
    <w:rsid w:val="004D4436"/>
    <w:rsid w:val="004D55F0"/>
    <w:rsid w:val="004E162D"/>
    <w:rsid w:val="004E4472"/>
    <w:rsid w:val="004E72BF"/>
    <w:rsid w:val="004E78A5"/>
    <w:rsid w:val="004F02D2"/>
    <w:rsid w:val="004F228A"/>
    <w:rsid w:val="004F5B75"/>
    <w:rsid w:val="004F5BBC"/>
    <w:rsid w:val="00500A7D"/>
    <w:rsid w:val="00501E2D"/>
    <w:rsid w:val="00503345"/>
    <w:rsid w:val="00503692"/>
    <w:rsid w:val="00503A92"/>
    <w:rsid w:val="00504A2D"/>
    <w:rsid w:val="00505BA6"/>
    <w:rsid w:val="00507691"/>
    <w:rsid w:val="00507D3C"/>
    <w:rsid w:val="00510E54"/>
    <w:rsid w:val="00512529"/>
    <w:rsid w:val="0051548D"/>
    <w:rsid w:val="00524891"/>
    <w:rsid w:val="0052544B"/>
    <w:rsid w:val="00526E7D"/>
    <w:rsid w:val="00542BA4"/>
    <w:rsid w:val="00543E51"/>
    <w:rsid w:val="00543F76"/>
    <w:rsid w:val="00544463"/>
    <w:rsid w:val="00545360"/>
    <w:rsid w:val="0054762A"/>
    <w:rsid w:val="00550E79"/>
    <w:rsid w:val="00556D5A"/>
    <w:rsid w:val="00557194"/>
    <w:rsid w:val="00570C26"/>
    <w:rsid w:val="005770BF"/>
    <w:rsid w:val="00580A56"/>
    <w:rsid w:val="00581736"/>
    <w:rsid w:val="00581DB2"/>
    <w:rsid w:val="00585B70"/>
    <w:rsid w:val="00591218"/>
    <w:rsid w:val="0059296D"/>
    <w:rsid w:val="00592FA4"/>
    <w:rsid w:val="005935C7"/>
    <w:rsid w:val="005A0B69"/>
    <w:rsid w:val="005A1258"/>
    <w:rsid w:val="005A13DD"/>
    <w:rsid w:val="005A1D90"/>
    <w:rsid w:val="005B39EA"/>
    <w:rsid w:val="005B4FD5"/>
    <w:rsid w:val="005B557C"/>
    <w:rsid w:val="005C6D4F"/>
    <w:rsid w:val="005C79EA"/>
    <w:rsid w:val="005D0DB0"/>
    <w:rsid w:val="005D3330"/>
    <w:rsid w:val="005D4B96"/>
    <w:rsid w:val="005D6AE6"/>
    <w:rsid w:val="005D70CD"/>
    <w:rsid w:val="005D739D"/>
    <w:rsid w:val="005D7B64"/>
    <w:rsid w:val="005E144E"/>
    <w:rsid w:val="005E205F"/>
    <w:rsid w:val="005E228B"/>
    <w:rsid w:val="005E28EF"/>
    <w:rsid w:val="005E7548"/>
    <w:rsid w:val="005F5CDF"/>
    <w:rsid w:val="005F67EE"/>
    <w:rsid w:val="00601EC1"/>
    <w:rsid w:val="00602112"/>
    <w:rsid w:val="0060363F"/>
    <w:rsid w:val="0060438A"/>
    <w:rsid w:val="0060499C"/>
    <w:rsid w:val="0060595F"/>
    <w:rsid w:val="00610B84"/>
    <w:rsid w:val="00614E08"/>
    <w:rsid w:val="00615706"/>
    <w:rsid w:val="00622905"/>
    <w:rsid w:val="00623214"/>
    <w:rsid w:val="00626FBA"/>
    <w:rsid w:val="00630652"/>
    <w:rsid w:val="006325D3"/>
    <w:rsid w:val="00632A85"/>
    <w:rsid w:val="006339C7"/>
    <w:rsid w:val="006341FE"/>
    <w:rsid w:val="00637B24"/>
    <w:rsid w:val="00646E68"/>
    <w:rsid w:val="0065382F"/>
    <w:rsid w:val="00660697"/>
    <w:rsid w:val="00661DC1"/>
    <w:rsid w:val="006625BE"/>
    <w:rsid w:val="00663DA2"/>
    <w:rsid w:val="00666B08"/>
    <w:rsid w:val="00674443"/>
    <w:rsid w:val="0067641A"/>
    <w:rsid w:val="00676B66"/>
    <w:rsid w:val="00681B18"/>
    <w:rsid w:val="006829CC"/>
    <w:rsid w:val="00682C3B"/>
    <w:rsid w:val="00687DB7"/>
    <w:rsid w:val="00690B85"/>
    <w:rsid w:val="00692F67"/>
    <w:rsid w:val="006A12A4"/>
    <w:rsid w:val="006A2160"/>
    <w:rsid w:val="006A52EE"/>
    <w:rsid w:val="006B313B"/>
    <w:rsid w:val="006B36CB"/>
    <w:rsid w:val="006B4F2F"/>
    <w:rsid w:val="006B5940"/>
    <w:rsid w:val="006B635E"/>
    <w:rsid w:val="006B6E27"/>
    <w:rsid w:val="006C1B1F"/>
    <w:rsid w:val="006C222E"/>
    <w:rsid w:val="006C2B26"/>
    <w:rsid w:val="006C7AD7"/>
    <w:rsid w:val="006D74AC"/>
    <w:rsid w:val="006E1AA0"/>
    <w:rsid w:val="006F1DBA"/>
    <w:rsid w:val="006F2777"/>
    <w:rsid w:val="007017AB"/>
    <w:rsid w:val="0070192C"/>
    <w:rsid w:val="00703405"/>
    <w:rsid w:val="00704D04"/>
    <w:rsid w:val="00706467"/>
    <w:rsid w:val="00710A7C"/>
    <w:rsid w:val="007212F5"/>
    <w:rsid w:val="00722962"/>
    <w:rsid w:val="00730469"/>
    <w:rsid w:val="00732791"/>
    <w:rsid w:val="007334CE"/>
    <w:rsid w:val="007355EF"/>
    <w:rsid w:val="007378AE"/>
    <w:rsid w:val="00741194"/>
    <w:rsid w:val="00742710"/>
    <w:rsid w:val="00743941"/>
    <w:rsid w:val="007444EA"/>
    <w:rsid w:val="00746599"/>
    <w:rsid w:val="007467A3"/>
    <w:rsid w:val="00747232"/>
    <w:rsid w:val="00747F82"/>
    <w:rsid w:val="00754E44"/>
    <w:rsid w:val="00764A16"/>
    <w:rsid w:val="00766842"/>
    <w:rsid w:val="007725C4"/>
    <w:rsid w:val="00772ACF"/>
    <w:rsid w:val="00776823"/>
    <w:rsid w:val="00777179"/>
    <w:rsid w:val="007826B3"/>
    <w:rsid w:val="007837E1"/>
    <w:rsid w:val="00793403"/>
    <w:rsid w:val="00793EA4"/>
    <w:rsid w:val="007B4CC4"/>
    <w:rsid w:val="007B7360"/>
    <w:rsid w:val="007C10C8"/>
    <w:rsid w:val="007C16D5"/>
    <w:rsid w:val="007C2D50"/>
    <w:rsid w:val="007C33C2"/>
    <w:rsid w:val="007C4C6F"/>
    <w:rsid w:val="007C5172"/>
    <w:rsid w:val="007C53D6"/>
    <w:rsid w:val="007C6412"/>
    <w:rsid w:val="007C7BCD"/>
    <w:rsid w:val="007D20F0"/>
    <w:rsid w:val="007D3151"/>
    <w:rsid w:val="007D352F"/>
    <w:rsid w:val="007D5866"/>
    <w:rsid w:val="007D6927"/>
    <w:rsid w:val="007E16F6"/>
    <w:rsid w:val="007E1985"/>
    <w:rsid w:val="007E271E"/>
    <w:rsid w:val="007E7145"/>
    <w:rsid w:val="007E748D"/>
    <w:rsid w:val="007E777D"/>
    <w:rsid w:val="007E7FC7"/>
    <w:rsid w:val="007F2B12"/>
    <w:rsid w:val="007F438A"/>
    <w:rsid w:val="00801996"/>
    <w:rsid w:val="00803B6C"/>
    <w:rsid w:val="008044D9"/>
    <w:rsid w:val="008061D8"/>
    <w:rsid w:val="0080643B"/>
    <w:rsid w:val="00813899"/>
    <w:rsid w:val="0081409D"/>
    <w:rsid w:val="008159E9"/>
    <w:rsid w:val="00820BD3"/>
    <w:rsid w:val="0082203B"/>
    <w:rsid w:val="00824DA5"/>
    <w:rsid w:val="00827784"/>
    <w:rsid w:val="00833C5F"/>
    <w:rsid w:val="00833FB7"/>
    <w:rsid w:val="008347A8"/>
    <w:rsid w:val="008356EB"/>
    <w:rsid w:val="00841C23"/>
    <w:rsid w:val="00856599"/>
    <w:rsid w:val="0085776E"/>
    <w:rsid w:val="00861F7E"/>
    <w:rsid w:val="00863350"/>
    <w:rsid w:val="008659A7"/>
    <w:rsid w:val="00865FA1"/>
    <w:rsid w:val="0086678B"/>
    <w:rsid w:val="00866894"/>
    <w:rsid w:val="008705DA"/>
    <w:rsid w:val="00874FD6"/>
    <w:rsid w:val="00875E8C"/>
    <w:rsid w:val="0087783C"/>
    <w:rsid w:val="008808B8"/>
    <w:rsid w:val="008810FA"/>
    <w:rsid w:val="008835EA"/>
    <w:rsid w:val="00883AB6"/>
    <w:rsid w:val="008860F4"/>
    <w:rsid w:val="008901C6"/>
    <w:rsid w:val="00892E87"/>
    <w:rsid w:val="00893455"/>
    <w:rsid w:val="00895A25"/>
    <w:rsid w:val="008A17AB"/>
    <w:rsid w:val="008A2E82"/>
    <w:rsid w:val="008A563B"/>
    <w:rsid w:val="008B0459"/>
    <w:rsid w:val="008B3193"/>
    <w:rsid w:val="008B499F"/>
    <w:rsid w:val="008C1016"/>
    <w:rsid w:val="008C2D20"/>
    <w:rsid w:val="008C71B7"/>
    <w:rsid w:val="008C7D4D"/>
    <w:rsid w:val="008C7FAB"/>
    <w:rsid w:val="008D1409"/>
    <w:rsid w:val="008D1475"/>
    <w:rsid w:val="008D48B7"/>
    <w:rsid w:val="008D5909"/>
    <w:rsid w:val="008D716D"/>
    <w:rsid w:val="008F32CD"/>
    <w:rsid w:val="008F3508"/>
    <w:rsid w:val="008F5905"/>
    <w:rsid w:val="008F724A"/>
    <w:rsid w:val="00902046"/>
    <w:rsid w:val="00902E27"/>
    <w:rsid w:val="00903373"/>
    <w:rsid w:val="00905DDF"/>
    <w:rsid w:val="0091041C"/>
    <w:rsid w:val="0091192C"/>
    <w:rsid w:val="009152A2"/>
    <w:rsid w:val="009173A9"/>
    <w:rsid w:val="00917F0A"/>
    <w:rsid w:val="00923F28"/>
    <w:rsid w:val="0092698D"/>
    <w:rsid w:val="00930787"/>
    <w:rsid w:val="00931C5A"/>
    <w:rsid w:val="00936C40"/>
    <w:rsid w:val="00937CCE"/>
    <w:rsid w:val="0094306F"/>
    <w:rsid w:val="009435A5"/>
    <w:rsid w:val="00944809"/>
    <w:rsid w:val="00945EF8"/>
    <w:rsid w:val="009504EC"/>
    <w:rsid w:val="00951C16"/>
    <w:rsid w:val="0095541A"/>
    <w:rsid w:val="009570D8"/>
    <w:rsid w:val="009575BD"/>
    <w:rsid w:val="009626B2"/>
    <w:rsid w:val="00962AEF"/>
    <w:rsid w:val="00965869"/>
    <w:rsid w:val="00965ACF"/>
    <w:rsid w:val="0097134C"/>
    <w:rsid w:val="009718B1"/>
    <w:rsid w:val="00980172"/>
    <w:rsid w:val="009853AE"/>
    <w:rsid w:val="009874A2"/>
    <w:rsid w:val="00991B69"/>
    <w:rsid w:val="009927BD"/>
    <w:rsid w:val="00993F4A"/>
    <w:rsid w:val="009976AC"/>
    <w:rsid w:val="009A0125"/>
    <w:rsid w:val="009A0EBE"/>
    <w:rsid w:val="009A32D8"/>
    <w:rsid w:val="009A3EBB"/>
    <w:rsid w:val="009A5C8D"/>
    <w:rsid w:val="009B6788"/>
    <w:rsid w:val="009B68DF"/>
    <w:rsid w:val="009C6143"/>
    <w:rsid w:val="009D3D46"/>
    <w:rsid w:val="009D7668"/>
    <w:rsid w:val="009D7E05"/>
    <w:rsid w:val="009E00D0"/>
    <w:rsid w:val="009E22A2"/>
    <w:rsid w:val="009E34F3"/>
    <w:rsid w:val="009F17BE"/>
    <w:rsid w:val="009F3396"/>
    <w:rsid w:val="009F4771"/>
    <w:rsid w:val="009F5D0B"/>
    <w:rsid w:val="00A00413"/>
    <w:rsid w:val="00A0279D"/>
    <w:rsid w:val="00A02F6C"/>
    <w:rsid w:val="00A10047"/>
    <w:rsid w:val="00A112BE"/>
    <w:rsid w:val="00A127D5"/>
    <w:rsid w:val="00A162AA"/>
    <w:rsid w:val="00A2112B"/>
    <w:rsid w:val="00A26A81"/>
    <w:rsid w:val="00A32706"/>
    <w:rsid w:val="00A35BEE"/>
    <w:rsid w:val="00A36650"/>
    <w:rsid w:val="00A3712A"/>
    <w:rsid w:val="00A42C0D"/>
    <w:rsid w:val="00A43ED4"/>
    <w:rsid w:val="00A45841"/>
    <w:rsid w:val="00A46A9F"/>
    <w:rsid w:val="00A47F14"/>
    <w:rsid w:val="00A50CA7"/>
    <w:rsid w:val="00A519C2"/>
    <w:rsid w:val="00A577EC"/>
    <w:rsid w:val="00A65BC3"/>
    <w:rsid w:val="00A660F1"/>
    <w:rsid w:val="00A674FB"/>
    <w:rsid w:val="00A75EAB"/>
    <w:rsid w:val="00A7742B"/>
    <w:rsid w:val="00A77B80"/>
    <w:rsid w:val="00A8100F"/>
    <w:rsid w:val="00A81C82"/>
    <w:rsid w:val="00A82CF2"/>
    <w:rsid w:val="00A82DC7"/>
    <w:rsid w:val="00A84FF2"/>
    <w:rsid w:val="00A87CB7"/>
    <w:rsid w:val="00A91418"/>
    <w:rsid w:val="00A94DFA"/>
    <w:rsid w:val="00A95277"/>
    <w:rsid w:val="00A95462"/>
    <w:rsid w:val="00AA311A"/>
    <w:rsid w:val="00AA3A89"/>
    <w:rsid w:val="00AA3D05"/>
    <w:rsid w:val="00AA4C20"/>
    <w:rsid w:val="00AA780D"/>
    <w:rsid w:val="00AA7B18"/>
    <w:rsid w:val="00AB06ED"/>
    <w:rsid w:val="00AB092F"/>
    <w:rsid w:val="00AB0C8D"/>
    <w:rsid w:val="00AB17C3"/>
    <w:rsid w:val="00AB2CE7"/>
    <w:rsid w:val="00AB43AB"/>
    <w:rsid w:val="00AB58DD"/>
    <w:rsid w:val="00AB5904"/>
    <w:rsid w:val="00AC05AF"/>
    <w:rsid w:val="00AC2FD7"/>
    <w:rsid w:val="00AC3C79"/>
    <w:rsid w:val="00AC52ED"/>
    <w:rsid w:val="00AC7800"/>
    <w:rsid w:val="00AD3353"/>
    <w:rsid w:val="00AE197F"/>
    <w:rsid w:val="00AE4403"/>
    <w:rsid w:val="00AE7601"/>
    <w:rsid w:val="00AF091A"/>
    <w:rsid w:val="00AF2D35"/>
    <w:rsid w:val="00AF3E1B"/>
    <w:rsid w:val="00B02253"/>
    <w:rsid w:val="00B02B9F"/>
    <w:rsid w:val="00B03DBD"/>
    <w:rsid w:val="00B04ADE"/>
    <w:rsid w:val="00B04B71"/>
    <w:rsid w:val="00B04E2E"/>
    <w:rsid w:val="00B06BC7"/>
    <w:rsid w:val="00B06D26"/>
    <w:rsid w:val="00B0715C"/>
    <w:rsid w:val="00B1089B"/>
    <w:rsid w:val="00B13EBB"/>
    <w:rsid w:val="00B16DD4"/>
    <w:rsid w:val="00B200D3"/>
    <w:rsid w:val="00B23132"/>
    <w:rsid w:val="00B30EB8"/>
    <w:rsid w:val="00B342AD"/>
    <w:rsid w:val="00B35362"/>
    <w:rsid w:val="00B55550"/>
    <w:rsid w:val="00B6077C"/>
    <w:rsid w:val="00B62745"/>
    <w:rsid w:val="00B6347D"/>
    <w:rsid w:val="00B63674"/>
    <w:rsid w:val="00B67B54"/>
    <w:rsid w:val="00B74085"/>
    <w:rsid w:val="00B77A0F"/>
    <w:rsid w:val="00B84959"/>
    <w:rsid w:val="00B855BF"/>
    <w:rsid w:val="00B85DD2"/>
    <w:rsid w:val="00B96E54"/>
    <w:rsid w:val="00BA130B"/>
    <w:rsid w:val="00BA51A7"/>
    <w:rsid w:val="00BA5D08"/>
    <w:rsid w:val="00BA654C"/>
    <w:rsid w:val="00BA6D52"/>
    <w:rsid w:val="00BA720D"/>
    <w:rsid w:val="00BB0C9C"/>
    <w:rsid w:val="00BB1150"/>
    <w:rsid w:val="00BB21C1"/>
    <w:rsid w:val="00BB223D"/>
    <w:rsid w:val="00BB4465"/>
    <w:rsid w:val="00BB5386"/>
    <w:rsid w:val="00BB7AC5"/>
    <w:rsid w:val="00BC0E23"/>
    <w:rsid w:val="00BC395C"/>
    <w:rsid w:val="00BC4101"/>
    <w:rsid w:val="00BC5345"/>
    <w:rsid w:val="00BC5E3B"/>
    <w:rsid w:val="00BD0240"/>
    <w:rsid w:val="00BD1361"/>
    <w:rsid w:val="00BD2EC1"/>
    <w:rsid w:val="00BD6585"/>
    <w:rsid w:val="00BD7AD8"/>
    <w:rsid w:val="00BE2087"/>
    <w:rsid w:val="00BE49DF"/>
    <w:rsid w:val="00BE5F99"/>
    <w:rsid w:val="00BE6011"/>
    <w:rsid w:val="00BE73F9"/>
    <w:rsid w:val="00BF2670"/>
    <w:rsid w:val="00C02BF6"/>
    <w:rsid w:val="00C05FB3"/>
    <w:rsid w:val="00C2120A"/>
    <w:rsid w:val="00C22D0C"/>
    <w:rsid w:val="00C246B5"/>
    <w:rsid w:val="00C32B1B"/>
    <w:rsid w:val="00C35D6A"/>
    <w:rsid w:val="00C36138"/>
    <w:rsid w:val="00C36E30"/>
    <w:rsid w:val="00C37E2C"/>
    <w:rsid w:val="00C40C7A"/>
    <w:rsid w:val="00C414CA"/>
    <w:rsid w:val="00C429E3"/>
    <w:rsid w:val="00C45AC2"/>
    <w:rsid w:val="00C4742C"/>
    <w:rsid w:val="00C522AF"/>
    <w:rsid w:val="00C52708"/>
    <w:rsid w:val="00C53AB9"/>
    <w:rsid w:val="00C55CFF"/>
    <w:rsid w:val="00C61F82"/>
    <w:rsid w:val="00C625D9"/>
    <w:rsid w:val="00C64E6D"/>
    <w:rsid w:val="00C65C08"/>
    <w:rsid w:val="00C65DB0"/>
    <w:rsid w:val="00C66C51"/>
    <w:rsid w:val="00C805D5"/>
    <w:rsid w:val="00C81471"/>
    <w:rsid w:val="00C81A56"/>
    <w:rsid w:val="00C83E8A"/>
    <w:rsid w:val="00C83EF7"/>
    <w:rsid w:val="00C87899"/>
    <w:rsid w:val="00C90CBE"/>
    <w:rsid w:val="00C931E4"/>
    <w:rsid w:val="00C95C59"/>
    <w:rsid w:val="00C969C0"/>
    <w:rsid w:val="00CA0366"/>
    <w:rsid w:val="00CA1A19"/>
    <w:rsid w:val="00CB2952"/>
    <w:rsid w:val="00CB4E28"/>
    <w:rsid w:val="00CB5BD1"/>
    <w:rsid w:val="00CC0FF3"/>
    <w:rsid w:val="00CC7368"/>
    <w:rsid w:val="00CE057B"/>
    <w:rsid w:val="00CE14E3"/>
    <w:rsid w:val="00CE1975"/>
    <w:rsid w:val="00CE2154"/>
    <w:rsid w:val="00CE470E"/>
    <w:rsid w:val="00CE4D53"/>
    <w:rsid w:val="00CE50F2"/>
    <w:rsid w:val="00CE74BE"/>
    <w:rsid w:val="00CE77DE"/>
    <w:rsid w:val="00CF3488"/>
    <w:rsid w:val="00CF3FEB"/>
    <w:rsid w:val="00CF43A2"/>
    <w:rsid w:val="00CF5AEA"/>
    <w:rsid w:val="00CF6048"/>
    <w:rsid w:val="00CF7424"/>
    <w:rsid w:val="00D000CD"/>
    <w:rsid w:val="00D00572"/>
    <w:rsid w:val="00D023B1"/>
    <w:rsid w:val="00D06C48"/>
    <w:rsid w:val="00D07CD1"/>
    <w:rsid w:val="00D11C18"/>
    <w:rsid w:val="00D1644C"/>
    <w:rsid w:val="00D258EE"/>
    <w:rsid w:val="00D2591E"/>
    <w:rsid w:val="00D26953"/>
    <w:rsid w:val="00D30649"/>
    <w:rsid w:val="00D33CEF"/>
    <w:rsid w:val="00D35149"/>
    <w:rsid w:val="00D36D13"/>
    <w:rsid w:val="00D371BC"/>
    <w:rsid w:val="00D43C4B"/>
    <w:rsid w:val="00D4618C"/>
    <w:rsid w:val="00D47CCE"/>
    <w:rsid w:val="00D522ED"/>
    <w:rsid w:val="00D5250A"/>
    <w:rsid w:val="00D53052"/>
    <w:rsid w:val="00D61D84"/>
    <w:rsid w:val="00D62BF0"/>
    <w:rsid w:val="00D64163"/>
    <w:rsid w:val="00D65269"/>
    <w:rsid w:val="00D65DCC"/>
    <w:rsid w:val="00D70FCA"/>
    <w:rsid w:val="00D748CA"/>
    <w:rsid w:val="00D74FA1"/>
    <w:rsid w:val="00D74FB0"/>
    <w:rsid w:val="00D8098B"/>
    <w:rsid w:val="00D84C12"/>
    <w:rsid w:val="00D92AB1"/>
    <w:rsid w:val="00D9359A"/>
    <w:rsid w:val="00D95446"/>
    <w:rsid w:val="00D96C58"/>
    <w:rsid w:val="00D970D2"/>
    <w:rsid w:val="00DA0515"/>
    <w:rsid w:val="00DA1333"/>
    <w:rsid w:val="00DA1415"/>
    <w:rsid w:val="00DA4D34"/>
    <w:rsid w:val="00DA69C0"/>
    <w:rsid w:val="00DB19CC"/>
    <w:rsid w:val="00DB6C60"/>
    <w:rsid w:val="00DC0C5E"/>
    <w:rsid w:val="00DC29B6"/>
    <w:rsid w:val="00DC31CE"/>
    <w:rsid w:val="00DC387F"/>
    <w:rsid w:val="00DC5353"/>
    <w:rsid w:val="00DC638F"/>
    <w:rsid w:val="00DD0D9F"/>
    <w:rsid w:val="00DD2390"/>
    <w:rsid w:val="00DD2958"/>
    <w:rsid w:val="00DD3EF4"/>
    <w:rsid w:val="00DD3FAC"/>
    <w:rsid w:val="00DD47B4"/>
    <w:rsid w:val="00DD4C99"/>
    <w:rsid w:val="00DD68C8"/>
    <w:rsid w:val="00DD6B1A"/>
    <w:rsid w:val="00DD7CB6"/>
    <w:rsid w:val="00DE0070"/>
    <w:rsid w:val="00DE42FF"/>
    <w:rsid w:val="00DE5104"/>
    <w:rsid w:val="00DE5C56"/>
    <w:rsid w:val="00DF271C"/>
    <w:rsid w:val="00DF36C0"/>
    <w:rsid w:val="00E14048"/>
    <w:rsid w:val="00E14A87"/>
    <w:rsid w:val="00E167C6"/>
    <w:rsid w:val="00E25659"/>
    <w:rsid w:val="00E26CE9"/>
    <w:rsid w:val="00E27ABB"/>
    <w:rsid w:val="00E350CD"/>
    <w:rsid w:val="00E35C64"/>
    <w:rsid w:val="00E35DAE"/>
    <w:rsid w:val="00E4188A"/>
    <w:rsid w:val="00E438E2"/>
    <w:rsid w:val="00E4585C"/>
    <w:rsid w:val="00E5456C"/>
    <w:rsid w:val="00E55428"/>
    <w:rsid w:val="00E578F4"/>
    <w:rsid w:val="00E6243D"/>
    <w:rsid w:val="00E63763"/>
    <w:rsid w:val="00E6691F"/>
    <w:rsid w:val="00E67A90"/>
    <w:rsid w:val="00E70569"/>
    <w:rsid w:val="00E70C5D"/>
    <w:rsid w:val="00E74D5F"/>
    <w:rsid w:val="00E751BA"/>
    <w:rsid w:val="00E76B54"/>
    <w:rsid w:val="00E77743"/>
    <w:rsid w:val="00E8335C"/>
    <w:rsid w:val="00E90969"/>
    <w:rsid w:val="00E9096B"/>
    <w:rsid w:val="00E914DA"/>
    <w:rsid w:val="00E91648"/>
    <w:rsid w:val="00E9223C"/>
    <w:rsid w:val="00E9229C"/>
    <w:rsid w:val="00E96BF3"/>
    <w:rsid w:val="00EA1789"/>
    <w:rsid w:val="00EA1B43"/>
    <w:rsid w:val="00EA1D4F"/>
    <w:rsid w:val="00EA1FB0"/>
    <w:rsid w:val="00EA29A8"/>
    <w:rsid w:val="00EA29B9"/>
    <w:rsid w:val="00EA4082"/>
    <w:rsid w:val="00EA62F1"/>
    <w:rsid w:val="00EA64D6"/>
    <w:rsid w:val="00EB35B1"/>
    <w:rsid w:val="00EC0EAC"/>
    <w:rsid w:val="00EC56A2"/>
    <w:rsid w:val="00EC6B03"/>
    <w:rsid w:val="00EC736D"/>
    <w:rsid w:val="00EC757D"/>
    <w:rsid w:val="00ED0C66"/>
    <w:rsid w:val="00ED22F1"/>
    <w:rsid w:val="00ED27C1"/>
    <w:rsid w:val="00ED3DAA"/>
    <w:rsid w:val="00ED5C7F"/>
    <w:rsid w:val="00EE297C"/>
    <w:rsid w:val="00EE30CF"/>
    <w:rsid w:val="00EE4571"/>
    <w:rsid w:val="00EE7FA8"/>
    <w:rsid w:val="00EF5FD5"/>
    <w:rsid w:val="00EF6EDD"/>
    <w:rsid w:val="00F010B7"/>
    <w:rsid w:val="00F027F9"/>
    <w:rsid w:val="00F10094"/>
    <w:rsid w:val="00F10F29"/>
    <w:rsid w:val="00F15C43"/>
    <w:rsid w:val="00F24AF1"/>
    <w:rsid w:val="00F258C9"/>
    <w:rsid w:val="00F30400"/>
    <w:rsid w:val="00F33ABE"/>
    <w:rsid w:val="00F34781"/>
    <w:rsid w:val="00F410F8"/>
    <w:rsid w:val="00F416EC"/>
    <w:rsid w:val="00F41E6A"/>
    <w:rsid w:val="00F5180A"/>
    <w:rsid w:val="00F53335"/>
    <w:rsid w:val="00F54ED5"/>
    <w:rsid w:val="00F5617A"/>
    <w:rsid w:val="00F56A94"/>
    <w:rsid w:val="00F6084D"/>
    <w:rsid w:val="00F6200C"/>
    <w:rsid w:val="00F62CA9"/>
    <w:rsid w:val="00F63B5D"/>
    <w:rsid w:val="00F67F34"/>
    <w:rsid w:val="00F70980"/>
    <w:rsid w:val="00F71A7F"/>
    <w:rsid w:val="00F76147"/>
    <w:rsid w:val="00F76D8F"/>
    <w:rsid w:val="00F80570"/>
    <w:rsid w:val="00F83DA9"/>
    <w:rsid w:val="00F840A6"/>
    <w:rsid w:val="00F85437"/>
    <w:rsid w:val="00F8655F"/>
    <w:rsid w:val="00F86E09"/>
    <w:rsid w:val="00F9022F"/>
    <w:rsid w:val="00F926AA"/>
    <w:rsid w:val="00F92E83"/>
    <w:rsid w:val="00F95376"/>
    <w:rsid w:val="00F95F08"/>
    <w:rsid w:val="00FA10E4"/>
    <w:rsid w:val="00FA4F7A"/>
    <w:rsid w:val="00FB1EB2"/>
    <w:rsid w:val="00FB309B"/>
    <w:rsid w:val="00FB3567"/>
    <w:rsid w:val="00FB4888"/>
    <w:rsid w:val="00FB680E"/>
    <w:rsid w:val="00FC0117"/>
    <w:rsid w:val="00FC1588"/>
    <w:rsid w:val="00FC7AA0"/>
    <w:rsid w:val="00FD06E6"/>
    <w:rsid w:val="00FD2619"/>
    <w:rsid w:val="00FD4A3D"/>
    <w:rsid w:val="00FD71D3"/>
    <w:rsid w:val="00FD7FBF"/>
    <w:rsid w:val="00FE0C75"/>
    <w:rsid w:val="00FE266B"/>
    <w:rsid w:val="00FE3AC4"/>
    <w:rsid w:val="00FE6894"/>
    <w:rsid w:val="00FE6BC0"/>
    <w:rsid w:val="00FF306F"/>
    <w:rsid w:val="00FF6E22"/>
    <w:rsid w:val="014011C4"/>
    <w:rsid w:val="014835F1"/>
    <w:rsid w:val="0193059C"/>
    <w:rsid w:val="01B3514C"/>
    <w:rsid w:val="01B6221C"/>
    <w:rsid w:val="01CF20D5"/>
    <w:rsid w:val="01F62B88"/>
    <w:rsid w:val="028C5BB7"/>
    <w:rsid w:val="03005FBC"/>
    <w:rsid w:val="035A65CF"/>
    <w:rsid w:val="044B75B9"/>
    <w:rsid w:val="045379DD"/>
    <w:rsid w:val="04E23328"/>
    <w:rsid w:val="051B5B8A"/>
    <w:rsid w:val="05610244"/>
    <w:rsid w:val="0561780D"/>
    <w:rsid w:val="057C552B"/>
    <w:rsid w:val="05CA53F6"/>
    <w:rsid w:val="05D2702D"/>
    <w:rsid w:val="06B17D7E"/>
    <w:rsid w:val="07043A2A"/>
    <w:rsid w:val="070A64C6"/>
    <w:rsid w:val="074A2A1A"/>
    <w:rsid w:val="07C17B6D"/>
    <w:rsid w:val="07C6F90E"/>
    <w:rsid w:val="07DD5B2C"/>
    <w:rsid w:val="07E022B4"/>
    <w:rsid w:val="08066313"/>
    <w:rsid w:val="0819576F"/>
    <w:rsid w:val="08397B1D"/>
    <w:rsid w:val="08480213"/>
    <w:rsid w:val="08817D2E"/>
    <w:rsid w:val="088E3EF3"/>
    <w:rsid w:val="08921F10"/>
    <w:rsid w:val="08B22A78"/>
    <w:rsid w:val="08EB5213"/>
    <w:rsid w:val="09012E81"/>
    <w:rsid w:val="09113387"/>
    <w:rsid w:val="0926701B"/>
    <w:rsid w:val="094D3DCD"/>
    <w:rsid w:val="096802A0"/>
    <w:rsid w:val="0A1221A9"/>
    <w:rsid w:val="0A414911"/>
    <w:rsid w:val="0AA86517"/>
    <w:rsid w:val="0B6F253E"/>
    <w:rsid w:val="0BA42045"/>
    <w:rsid w:val="0BAC3190"/>
    <w:rsid w:val="0BBE5F84"/>
    <w:rsid w:val="0BC645BD"/>
    <w:rsid w:val="0BF0663E"/>
    <w:rsid w:val="0C5C3FB3"/>
    <w:rsid w:val="0C9B55F2"/>
    <w:rsid w:val="0D392E03"/>
    <w:rsid w:val="0D62481F"/>
    <w:rsid w:val="0D984401"/>
    <w:rsid w:val="0DE93979"/>
    <w:rsid w:val="0DF01F1A"/>
    <w:rsid w:val="0E2B7A81"/>
    <w:rsid w:val="0E3F0285"/>
    <w:rsid w:val="0F282679"/>
    <w:rsid w:val="0F691F23"/>
    <w:rsid w:val="0F6F23BC"/>
    <w:rsid w:val="0FB3F413"/>
    <w:rsid w:val="0FC47759"/>
    <w:rsid w:val="0FC6270F"/>
    <w:rsid w:val="0FF7301E"/>
    <w:rsid w:val="10441566"/>
    <w:rsid w:val="108818A9"/>
    <w:rsid w:val="10950A27"/>
    <w:rsid w:val="1099025E"/>
    <w:rsid w:val="109C3529"/>
    <w:rsid w:val="10E31039"/>
    <w:rsid w:val="118F29BA"/>
    <w:rsid w:val="121026BA"/>
    <w:rsid w:val="12103D8C"/>
    <w:rsid w:val="12360E8B"/>
    <w:rsid w:val="12592099"/>
    <w:rsid w:val="12C1549A"/>
    <w:rsid w:val="12C34EBD"/>
    <w:rsid w:val="12CD12B5"/>
    <w:rsid w:val="12F51E04"/>
    <w:rsid w:val="13BC1B59"/>
    <w:rsid w:val="13DA7098"/>
    <w:rsid w:val="13E54DEB"/>
    <w:rsid w:val="14861084"/>
    <w:rsid w:val="14F72F12"/>
    <w:rsid w:val="15611E5C"/>
    <w:rsid w:val="15AE06EF"/>
    <w:rsid w:val="15BCFB09"/>
    <w:rsid w:val="15FA6724"/>
    <w:rsid w:val="160752E5"/>
    <w:rsid w:val="16122869"/>
    <w:rsid w:val="16345123"/>
    <w:rsid w:val="1672616D"/>
    <w:rsid w:val="16801C1D"/>
    <w:rsid w:val="16AC347B"/>
    <w:rsid w:val="16FFBB0C"/>
    <w:rsid w:val="175B71DB"/>
    <w:rsid w:val="179B7A92"/>
    <w:rsid w:val="17AFDC48"/>
    <w:rsid w:val="17CA703D"/>
    <w:rsid w:val="17E26F8E"/>
    <w:rsid w:val="17F577A1"/>
    <w:rsid w:val="188C387F"/>
    <w:rsid w:val="18BB2658"/>
    <w:rsid w:val="18CE7D14"/>
    <w:rsid w:val="19630A84"/>
    <w:rsid w:val="199D5A5B"/>
    <w:rsid w:val="19B7058A"/>
    <w:rsid w:val="19DA2643"/>
    <w:rsid w:val="19F562C7"/>
    <w:rsid w:val="1A1B164A"/>
    <w:rsid w:val="1A657CB6"/>
    <w:rsid w:val="1AB7D0D4"/>
    <w:rsid w:val="1ABD627D"/>
    <w:rsid w:val="1AD51743"/>
    <w:rsid w:val="1AEF15D9"/>
    <w:rsid w:val="1AF3FD9C"/>
    <w:rsid w:val="1AF849F0"/>
    <w:rsid w:val="1B277150"/>
    <w:rsid w:val="1B3C1F9F"/>
    <w:rsid w:val="1B7F092D"/>
    <w:rsid w:val="1B812439"/>
    <w:rsid w:val="1B9B2757"/>
    <w:rsid w:val="1BAF6202"/>
    <w:rsid w:val="1BB35147"/>
    <w:rsid w:val="1BD1AA56"/>
    <w:rsid w:val="1BEF8ACB"/>
    <w:rsid w:val="1C152E33"/>
    <w:rsid w:val="1C9812DE"/>
    <w:rsid w:val="1C993BDB"/>
    <w:rsid w:val="1C9C2A35"/>
    <w:rsid w:val="1CEB5018"/>
    <w:rsid w:val="1CF70EF9"/>
    <w:rsid w:val="1D482462"/>
    <w:rsid w:val="1D7FD0F3"/>
    <w:rsid w:val="1D9DA481"/>
    <w:rsid w:val="1DAB29F9"/>
    <w:rsid w:val="1DC64F38"/>
    <w:rsid w:val="1DC7A234"/>
    <w:rsid w:val="1DC97286"/>
    <w:rsid w:val="1DD735B9"/>
    <w:rsid w:val="1DDB7A4C"/>
    <w:rsid w:val="1DDF3C90"/>
    <w:rsid w:val="1DE21157"/>
    <w:rsid w:val="1DFF6E95"/>
    <w:rsid w:val="1E166F5D"/>
    <w:rsid w:val="1E8A348F"/>
    <w:rsid w:val="1EC06A48"/>
    <w:rsid w:val="1EFEB382"/>
    <w:rsid w:val="1F24418F"/>
    <w:rsid w:val="1F3B4B08"/>
    <w:rsid w:val="1F3D04D8"/>
    <w:rsid w:val="1F6F3D04"/>
    <w:rsid w:val="1F9C86F8"/>
    <w:rsid w:val="1FAF1738"/>
    <w:rsid w:val="1FC87893"/>
    <w:rsid w:val="1FFF4D0B"/>
    <w:rsid w:val="1FFF8B1D"/>
    <w:rsid w:val="205C3C89"/>
    <w:rsid w:val="20A14AA4"/>
    <w:rsid w:val="20B731D1"/>
    <w:rsid w:val="20F82562"/>
    <w:rsid w:val="218912A4"/>
    <w:rsid w:val="21891A96"/>
    <w:rsid w:val="218E52D3"/>
    <w:rsid w:val="21ED1BA4"/>
    <w:rsid w:val="22117745"/>
    <w:rsid w:val="2273553C"/>
    <w:rsid w:val="22A23178"/>
    <w:rsid w:val="2322594C"/>
    <w:rsid w:val="236D138A"/>
    <w:rsid w:val="23804303"/>
    <w:rsid w:val="238B3126"/>
    <w:rsid w:val="23AA779B"/>
    <w:rsid w:val="23C85F23"/>
    <w:rsid w:val="23D063A7"/>
    <w:rsid w:val="23E77FB3"/>
    <w:rsid w:val="23E833FD"/>
    <w:rsid w:val="23EF229A"/>
    <w:rsid w:val="24450887"/>
    <w:rsid w:val="24560EAC"/>
    <w:rsid w:val="246B6EB0"/>
    <w:rsid w:val="249C7510"/>
    <w:rsid w:val="24AB452E"/>
    <w:rsid w:val="24B676B8"/>
    <w:rsid w:val="24FB395E"/>
    <w:rsid w:val="250804CF"/>
    <w:rsid w:val="254A3195"/>
    <w:rsid w:val="25CE3729"/>
    <w:rsid w:val="25D5362E"/>
    <w:rsid w:val="25E37075"/>
    <w:rsid w:val="25EF77F3"/>
    <w:rsid w:val="25F642A4"/>
    <w:rsid w:val="25FC78D2"/>
    <w:rsid w:val="262A19FE"/>
    <w:rsid w:val="26373153"/>
    <w:rsid w:val="268E6D84"/>
    <w:rsid w:val="26DE5BEE"/>
    <w:rsid w:val="26F7D5DF"/>
    <w:rsid w:val="27E45F95"/>
    <w:rsid w:val="27EB696B"/>
    <w:rsid w:val="27F84FA1"/>
    <w:rsid w:val="28170CF2"/>
    <w:rsid w:val="281D3261"/>
    <w:rsid w:val="28515CF3"/>
    <w:rsid w:val="285519D6"/>
    <w:rsid w:val="287620BB"/>
    <w:rsid w:val="2883470F"/>
    <w:rsid w:val="289F62E3"/>
    <w:rsid w:val="28DB5EE4"/>
    <w:rsid w:val="28DD0AF0"/>
    <w:rsid w:val="28F344EE"/>
    <w:rsid w:val="28FB48B8"/>
    <w:rsid w:val="290B1B3F"/>
    <w:rsid w:val="29B602D9"/>
    <w:rsid w:val="29E34C08"/>
    <w:rsid w:val="2A1521C7"/>
    <w:rsid w:val="2A3A3722"/>
    <w:rsid w:val="2AB96756"/>
    <w:rsid w:val="2AEA4B61"/>
    <w:rsid w:val="2B1276DE"/>
    <w:rsid w:val="2B1F0431"/>
    <w:rsid w:val="2B731456"/>
    <w:rsid w:val="2B777144"/>
    <w:rsid w:val="2B7E1DFE"/>
    <w:rsid w:val="2B966230"/>
    <w:rsid w:val="2BA03E8F"/>
    <w:rsid w:val="2BC23AC5"/>
    <w:rsid w:val="2BDF01C1"/>
    <w:rsid w:val="2BEC4D35"/>
    <w:rsid w:val="2C503D64"/>
    <w:rsid w:val="2C9F3A56"/>
    <w:rsid w:val="2CCD473A"/>
    <w:rsid w:val="2CE76C84"/>
    <w:rsid w:val="2DE65BBF"/>
    <w:rsid w:val="2DF4D935"/>
    <w:rsid w:val="2E59246D"/>
    <w:rsid w:val="2EBA0CEE"/>
    <w:rsid w:val="2EE7E270"/>
    <w:rsid w:val="2F664EAF"/>
    <w:rsid w:val="2F6FE1B8"/>
    <w:rsid w:val="2F7B8B6F"/>
    <w:rsid w:val="2F871B31"/>
    <w:rsid w:val="2FC06598"/>
    <w:rsid w:val="2FD84AC3"/>
    <w:rsid w:val="2FE90F2E"/>
    <w:rsid w:val="2FF39D0A"/>
    <w:rsid w:val="2FF7E6EE"/>
    <w:rsid w:val="2FFDD518"/>
    <w:rsid w:val="302D31FE"/>
    <w:rsid w:val="304176A5"/>
    <w:rsid w:val="30417DC8"/>
    <w:rsid w:val="305047E2"/>
    <w:rsid w:val="309612E7"/>
    <w:rsid w:val="30B7348D"/>
    <w:rsid w:val="30D6176D"/>
    <w:rsid w:val="30DA507A"/>
    <w:rsid w:val="30DC4F4C"/>
    <w:rsid w:val="30F93D50"/>
    <w:rsid w:val="310F48F4"/>
    <w:rsid w:val="311D4102"/>
    <w:rsid w:val="317067C9"/>
    <w:rsid w:val="31AD160D"/>
    <w:rsid w:val="31B26615"/>
    <w:rsid w:val="31D94A05"/>
    <w:rsid w:val="31ED5F6C"/>
    <w:rsid w:val="32060D60"/>
    <w:rsid w:val="321E6EB4"/>
    <w:rsid w:val="327A3D2D"/>
    <w:rsid w:val="328E4558"/>
    <w:rsid w:val="32902D07"/>
    <w:rsid w:val="32D939F2"/>
    <w:rsid w:val="32DC6B45"/>
    <w:rsid w:val="33D80182"/>
    <w:rsid w:val="33FF6B24"/>
    <w:rsid w:val="33FF72DD"/>
    <w:rsid w:val="340F44DE"/>
    <w:rsid w:val="343D1137"/>
    <w:rsid w:val="347E456C"/>
    <w:rsid w:val="348576A9"/>
    <w:rsid w:val="349A23A6"/>
    <w:rsid w:val="34E863D2"/>
    <w:rsid w:val="34FECBC1"/>
    <w:rsid w:val="35AF1798"/>
    <w:rsid w:val="36241E4E"/>
    <w:rsid w:val="36394F50"/>
    <w:rsid w:val="363C5E92"/>
    <w:rsid w:val="363D28C0"/>
    <w:rsid w:val="36762DA3"/>
    <w:rsid w:val="36873BAC"/>
    <w:rsid w:val="36CB2EA5"/>
    <w:rsid w:val="36E86E84"/>
    <w:rsid w:val="36FFB9BD"/>
    <w:rsid w:val="371B60A2"/>
    <w:rsid w:val="37EFF89D"/>
    <w:rsid w:val="37F14B6A"/>
    <w:rsid w:val="37F9C143"/>
    <w:rsid w:val="385E11D8"/>
    <w:rsid w:val="38606463"/>
    <w:rsid w:val="387E2CCD"/>
    <w:rsid w:val="38CB273C"/>
    <w:rsid w:val="3938118D"/>
    <w:rsid w:val="39383CC7"/>
    <w:rsid w:val="396F8B30"/>
    <w:rsid w:val="39996AA9"/>
    <w:rsid w:val="39B7CB2E"/>
    <w:rsid w:val="39C40C73"/>
    <w:rsid w:val="39CB2934"/>
    <w:rsid w:val="39EC78E1"/>
    <w:rsid w:val="39F75147"/>
    <w:rsid w:val="39FA4E88"/>
    <w:rsid w:val="3A292022"/>
    <w:rsid w:val="3A741598"/>
    <w:rsid w:val="3AB24ACD"/>
    <w:rsid w:val="3AD301C4"/>
    <w:rsid w:val="3AEB370A"/>
    <w:rsid w:val="3AFF6D79"/>
    <w:rsid w:val="3B3616FD"/>
    <w:rsid w:val="3B3E756D"/>
    <w:rsid w:val="3B745B1A"/>
    <w:rsid w:val="3B9EF1ED"/>
    <w:rsid w:val="3BB70A8F"/>
    <w:rsid w:val="3BC2550C"/>
    <w:rsid w:val="3BC80000"/>
    <w:rsid w:val="3BCF3317"/>
    <w:rsid w:val="3BDCED40"/>
    <w:rsid w:val="3BEF8EB1"/>
    <w:rsid w:val="3BF5F553"/>
    <w:rsid w:val="3C0A1A4E"/>
    <w:rsid w:val="3C5938F5"/>
    <w:rsid w:val="3C9E3B83"/>
    <w:rsid w:val="3CBF74F0"/>
    <w:rsid w:val="3CD15B81"/>
    <w:rsid w:val="3CFFD246"/>
    <w:rsid w:val="3D0C0967"/>
    <w:rsid w:val="3D3336A7"/>
    <w:rsid w:val="3D692589"/>
    <w:rsid w:val="3D921B14"/>
    <w:rsid w:val="3DA75A38"/>
    <w:rsid w:val="3DB4AA14"/>
    <w:rsid w:val="3DDD43B6"/>
    <w:rsid w:val="3DEDBBAC"/>
    <w:rsid w:val="3DFF3152"/>
    <w:rsid w:val="3E0C007B"/>
    <w:rsid w:val="3E5E163A"/>
    <w:rsid w:val="3E7F5512"/>
    <w:rsid w:val="3EA34732"/>
    <w:rsid w:val="3EB4BD84"/>
    <w:rsid w:val="3EBE8E01"/>
    <w:rsid w:val="3ECE1BAD"/>
    <w:rsid w:val="3EE672EE"/>
    <w:rsid w:val="3EEBB4DD"/>
    <w:rsid w:val="3F372183"/>
    <w:rsid w:val="3F5C4E56"/>
    <w:rsid w:val="3F67EA06"/>
    <w:rsid w:val="3F6FC49D"/>
    <w:rsid w:val="3F7F8408"/>
    <w:rsid w:val="3F875C5E"/>
    <w:rsid w:val="3F9B5656"/>
    <w:rsid w:val="3F9FEA29"/>
    <w:rsid w:val="3FAC9BB3"/>
    <w:rsid w:val="3FAE1FE2"/>
    <w:rsid w:val="3FAE3523"/>
    <w:rsid w:val="3FB5300F"/>
    <w:rsid w:val="3FB960A0"/>
    <w:rsid w:val="3FBE11CF"/>
    <w:rsid w:val="3FBEBD74"/>
    <w:rsid w:val="3FD6769A"/>
    <w:rsid w:val="3FD7DEA9"/>
    <w:rsid w:val="3FDA4D4C"/>
    <w:rsid w:val="3FEDAEB1"/>
    <w:rsid w:val="3FEE355F"/>
    <w:rsid w:val="3FEF387F"/>
    <w:rsid w:val="3FEFA984"/>
    <w:rsid w:val="3FF6EF72"/>
    <w:rsid w:val="3FFE74EC"/>
    <w:rsid w:val="3FFF4E9D"/>
    <w:rsid w:val="3FFF8F97"/>
    <w:rsid w:val="400367D8"/>
    <w:rsid w:val="40446D08"/>
    <w:rsid w:val="405F092E"/>
    <w:rsid w:val="408C7BB7"/>
    <w:rsid w:val="4090074D"/>
    <w:rsid w:val="40AA47EF"/>
    <w:rsid w:val="40E36C58"/>
    <w:rsid w:val="40FA1539"/>
    <w:rsid w:val="41036D09"/>
    <w:rsid w:val="416A1AFB"/>
    <w:rsid w:val="41C6551A"/>
    <w:rsid w:val="424C4AFD"/>
    <w:rsid w:val="42813F3D"/>
    <w:rsid w:val="42823479"/>
    <w:rsid w:val="428C42F8"/>
    <w:rsid w:val="42E227C7"/>
    <w:rsid w:val="43472D53"/>
    <w:rsid w:val="43493860"/>
    <w:rsid w:val="43586454"/>
    <w:rsid w:val="43755DB8"/>
    <w:rsid w:val="43890F27"/>
    <w:rsid w:val="43AB6A2E"/>
    <w:rsid w:val="43B339FC"/>
    <w:rsid w:val="43DF518A"/>
    <w:rsid w:val="43F42155"/>
    <w:rsid w:val="43FFFBB1"/>
    <w:rsid w:val="44280D18"/>
    <w:rsid w:val="451A3E3D"/>
    <w:rsid w:val="451D45AE"/>
    <w:rsid w:val="453A102D"/>
    <w:rsid w:val="4559555F"/>
    <w:rsid w:val="45DA07E9"/>
    <w:rsid w:val="45ED1405"/>
    <w:rsid w:val="46227066"/>
    <w:rsid w:val="46363667"/>
    <w:rsid w:val="46D41948"/>
    <w:rsid w:val="47707E4C"/>
    <w:rsid w:val="47AD3988"/>
    <w:rsid w:val="47B8703B"/>
    <w:rsid w:val="47E10C42"/>
    <w:rsid w:val="47E76C1F"/>
    <w:rsid w:val="47F22BD4"/>
    <w:rsid w:val="47FCE807"/>
    <w:rsid w:val="48031957"/>
    <w:rsid w:val="482B6D76"/>
    <w:rsid w:val="486FD898"/>
    <w:rsid w:val="487B3A62"/>
    <w:rsid w:val="48A203D1"/>
    <w:rsid w:val="48A87151"/>
    <w:rsid w:val="48C23DDA"/>
    <w:rsid w:val="48E25B97"/>
    <w:rsid w:val="492B2EE2"/>
    <w:rsid w:val="4941000E"/>
    <w:rsid w:val="495D7F18"/>
    <w:rsid w:val="49623F86"/>
    <w:rsid w:val="4A55485E"/>
    <w:rsid w:val="4A85401E"/>
    <w:rsid w:val="4AA90883"/>
    <w:rsid w:val="4AB14EBC"/>
    <w:rsid w:val="4B1B446B"/>
    <w:rsid w:val="4B1B6230"/>
    <w:rsid w:val="4B1E3D61"/>
    <w:rsid w:val="4B4C3F55"/>
    <w:rsid w:val="4B583DAB"/>
    <w:rsid w:val="4BAFC8F1"/>
    <w:rsid w:val="4C0517F8"/>
    <w:rsid w:val="4C0C3258"/>
    <w:rsid w:val="4C31702C"/>
    <w:rsid w:val="4C4B358E"/>
    <w:rsid w:val="4CC90D1F"/>
    <w:rsid w:val="4D04165B"/>
    <w:rsid w:val="4D16313C"/>
    <w:rsid w:val="4D771583"/>
    <w:rsid w:val="4D785BA5"/>
    <w:rsid w:val="4D942FD4"/>
    <w:rsid w:val="4DD53ACB"/>
    <w:rsid w:val="4DEC28F1"/>
    <w:rsid w:val="4E479271"/>
    <w:rsid w:val="4EBE3B65"/>
    <w:rsid w:val="4ECB603F"/>
    <w:rsid w:val="4F0616CA"/>
    <w:rsid w:val="4F203AA8"/>
    <w:rsid w:val="4F5A485C"/>
    <w:rsid w:val="4F6EC8D9"/>
    <w:rsid w:val="4FBD729B"/>
    <w:rsid w:val="4FBF4BFB"/>
    <w:rsid w:val="4FDF3AEE"/>
    <w:rsid w:val="4FFEBB9D"/>
    <w:rsid w:val="4FFF481F"/>
    <w:rsid w:val="50096FA1"/>
    <w:rsid w:val="500D4F4E"/>
    <w:rsid w:val="505F31E8"/>
    <w:rsid w:val="506D7517"/>
    <w:rsid w:val="50884200"/>
    <w:rsid w:val="509B0528"/>
    <w:rsid w:val="50EB4D07"/>
    <w:rsid w:val="51486DBA"/>
    <w:rsid w:val="51F36142"/>
    <w:rsid w:val="51FAFA27"/>
    <w:rsid w:val="520D0FB1"/>
    <w:rsid w:val="52235FCD"/>
    <w:rsid w:val="52350508"/>
    <w:rsid w:val="52976ACD"/>
    <w:rsid w:val="5302488E"/>
    <w:rsid w:val="531C869F"/>
    <w:rsid w:val="532A56EC"/>
    <w:rsid w:val="535E1841"/>
    <w:rsid w:val="536E5A80"/>
    <w:rsid w:val="537D3CEA"/>
    <w:rsid w:val="53DD2CA6"/>
    <w:rsid w:val="53F27192"/>
    <w:rsid w:val="53FF61A0"/>
    <w:rsid w:val="541A6FCB"/>
    <w:rsid w:val="542D3044"/>
    <w:rsid w:val="54394757"/>
    <w:rsid w:val="543B6CE7"/>
    <w:rsid w:val="54440218"/>
    <w:rsid w:val="545D0D57"/>
    <w:rsid w:val="54652D4F"/>
    <w:rsid w:val="54D4139D"/>
    <w:rsid w:val="551831B5"/>
    <w:rsid w:val="551B18CD"/>
    <w:rsid w:val="553003DF"/>
    <w:rsid w:val="55B93EBA"/>
    <w:rsid w:val="56210523"/>
    <w:rsid w:val="562E14F6"/>
    <w:rsid w:val="56A455D6"/>
    <w:rsid w:val="56DD4E1F"/>
    <w:rsid w:val="57033B23"/>
    <w:rsid w:val="57161AFC"/>
    <w:rsid w:val="573A4A1F"/>
    <w:rsid w:val="57564744"/>
    <w:rsid w:val="5795716F"/>
    <w:rsid w:val="57B253A2"/>
    <w:rsid w:val="57BCCB8F"/>
    <w:rsid w:val="57DEAD4F"/>
    <w:rsid w:val="57E35547"/>
    <w:rsid w:val="57FA5AB3"/>
    <w:rsid w:val="57FE5374"/>
    <w:rsid w:val="587A4EC7"/>
    <w:rsid w:val="58983CF5"/>
    <w:rsid w:val="58B210FC"/>
    <w:rsid w:val="58C834F1"/>
    <w:rsid w:val="58E34AAF"/>
    <w:rsid w:val="59571DD4"/>
    <w:rsid w:val="597E28D9"/>
    <w:rsid w:val="59A8264D"/>
    <w:rsid w:val="59E0206D"/>
    <w:rsid w:val="59E20D8C"/>
    <w:rsid w:val="59FB5B93"/>
    <w:rsid w:val="5A42652A"/>
    <w:rsid w:val="5A56726E"/>
    <w:rsid w:val="5A8B2283"/>
    <w:rsid w:val="5AB16C5B"/>
    <w:rsid w:val="5AB640FE"/>
    <w:rsid w:val="5ABF2A8C"/>
    <w:rsid w:val="5AE36442"/>
    <w:rsid w:val="5AE779EB"/>
    <w:rsid w:val="5AE900E2"/>
    <w:rsid w:val="5AF7319A"/>
    <w:rsid w:val="5B6AD84F"/>
    <w:rsid w:val="5B733A39"/>
    <w:rsid w:val="5B7F2BF9"/>
    <w:rsid w:val="5BCE7A03"/>
    <w:rsid w:val="5BDB3ECE"/>
    <w:rsid w:val="5BE42908"/>
    <w:rsid w:val="5BED5DD9"/>
    <w:rsid w:val="5BEEF66B"/>
    <w:rsid w:val="5BFFF462"/>
    <w:rsid w:val="5C592108"/>
    <w:rsid w:val="5C6A15BA"/>
    <w:rsid w:val="5C7E5619"/>
    <w:rsid w:val="5C934FA3"/>
    <w:rsid w:val="5CA70254"/>
    <w:rsid w:val="5CC616E4"/>
    <w:rsid w:val="5CFF0D12"/>
    <w:rsid w:val="5CFFB2A4"/>
    <w:rsid w:val="5D0FBEB1"/>
    <w:rsid w:val="5D3821BD"/>
    <w:rsid w:val="5D4C72FB"/>
    <w:rsid w:val="5D744C59"/>
    <w:rsid w:val="5D903EB0"/>
    <w:rsid w:val="5DB5E911"/>
    <w:rsid w:val="5DBB09AD"/>
    <w:rsid w:val="5DDF4960"/>
    <w:rsid w:val="5DEEF2C4"/>
    <w:rsid w:val="5DEF5C17"/>
    <w:rsid w:val="5DEFF60F"/>
    <w:rsid w:val="5DF6618F"/>
    <w:rsid w:val="5DFFD958"/>
    <w:rsid w:val="5E5F925A"/>
    <w:rsid w:val="5E8F1DEC"/>
    <w:rsid w:val="5E9B8FA0"/>
    <w:rsid w:val="5EA261BC"/>
    <w:rsid w:val="5EB73E91"/>
    <w:rsid w:val="5EE70DDC"/>
    <w:rsid w:val="5EE7233C"/>
    <w:rsid w:val="5EEB391A"/>
    <w:rsid w:val="5EED5792"/>
    <w:rsid w:val="5EFDB25E"/>
    <w:rsid w:val="5F3361A8"/>
    <w:rsid w:val="5F364CCF"/>
    <w:rsid w:val="5F480934"/>
    <w:rsid w:val="5F4CE9CF"/>
    <w:rsid w:val="5F575CA1"/>
    <w:rsid w:val="5F5FC7DB"/>
    <w:rsid w:val="5F70264F"/>
    <w:rsid w:val="5F77633D"/>
    <w:rsid w:val="5F7EB402"/>
    <w:rsid w:val="5F9F0EA8"/>
    <w:rsid w:val="5FA91D1C"/>
    <w:rsid w:val="5FB78692"/>
    <w:rsid w:val="5FD7193E"/>
    <w:rsid w:val="5FDF64F9"/>
    <w:rsid w:val="5FEF54FA"/>
    <w:rsid w:val="5FF28AE7"/>
    <w:rsid w:val="5FF787DF"/>
    <w:rsid w:val="5FF7C0F9"/>
    <w:rsid w:val="5FFDEFFF"/>
    <w:rsid w:val="5FFE4A94"/>
    <w:rsid w:val="5FFF7F7E"/>
    <w:rsid w:val="60713B06"/>
    <w:rsid w:val="608F39A1"/>
    <w:rsid w:val="60936B26"/>
    <w:rsid w:val="60D333C6"/>
    <w:rsid w:val="60D33680"/>
    <w:rsid w:val="611E1FFD"/>
    <w:rsid w:val="616B3559"/>
    <w:rsid w:val="617A4C49"/>
    <w:rsid w:val="617FA480"/>
    <w:rsid w:val="61CE20F7"/>
    <w:rsid w:val="61DF12CF"/>
    <w:rsid w:val="61EFD319"/>
    <w:rsid w:val="623B01CE"/>
    <w:rsid w:val="624668B8"/>
    <w:rsid w:val="624D53FA"/>
    <w:rsid w:val="628E0CF3"/>
    <w:rsid w:val="62AD7C47"/>
    <w:rsid w:val="634A4E6F"/>
    <w:rsid w:val="636D77F3"/>
    <w:rsid w:val="63A92580"/>
    <w:rsid w:val="63D408FC"/>
    <w:rsid w:val="63F706D0"/>
    <w:rsid w:val="641D67F6"/>
    <w:rsid w:val="644C24CC"/>
    <w:rsid w:val="645D5449"/>
    <w:rsid w:val="6471728F"/>
    <w:rsid w:val="64DFDC3A"/>
    <w:rsid w:val="64FD1859"/>
    <w:rsid w:val="6528316F"/>
    <w:rsid w:val="654F0534"/>
    <w:rsid w:val="6593200A"/>
    <w:rsid w:val="65991F4C"/>
    <w:rsid w:val="65A97358"/>
    <w:rsid w:val="65DB2883"/>
    <w:rsid w:val="66214FC1"/>
    <w:rsid w:val="66450931"/>
    <w:rsid w:val="66595D9E"/>
    <w:rsid w:val="666A4A07"/>
    <w:rsid w:val="66AE5C45"/>
    <w:rsid w:val="66BB19E9"/>
    <w:rsid w:val="66D30605"/>
    <w:rsid w:val="66F70BD9"/>
    <w:rsid w:val="66FEE5F1"/>
    <w:rsid w:val="67275A67"/>
    <w:rsid w:val="673D2CD7"/>
    <w:rsid w:val="673F9638"/>
    <w:rsid w:val="674E3B36"/>
    <w:rsid w:val="674F1396"/>
    <w:rsid w:val="677D781B"/>
    <w:rsid w:val="677F04ED"/>
    <w:rsid w:val="67937BF2"/>
    <w:rsid w:val="67AC7C43"/>
    <w:rsid w:val="67B43354"/>
    <w:rsid w:val="67E1286C"/>
    <w:rsid w:val="67EA44E2"/>
    <w:rsid w:val="68847FE7"/>
    <w:rsid w:val="68903EA4"/>
    <w:rsid w:val="68EE3216"/>
    <w:rsid w:val="69347F64"/>
    <w:rsid w:val="6942590E"/>
    <w:rsid w:val="695FCC30"/>
    <w:rsid w:val="69845BA5"/>
    <w:rsid w:val="69DD06A1"/>
    <w:rsid w:val="69FD6AC7"/>
    <w:rsid w:val="69FFE330"/>
    <w:rsid w:val="6A157C93"/>
    <w:rsid w:val="6A465C5D"/>
    <w:rsid w:val="6A5645CD"/>
    <w:rsid w:val="6A576E16"/>
    <w:rsid w:val="6A915F44"/>
    <w:rsid w:val="6AA32037"/>
    <w:rsid w:val="6AEBA7D8"/>
    <w:rsid w:val="6B015910"/>
    <w:rsid w:val="6B07083C"/>
    <w:rsid w:val="6B0D4465"/>
    <w:rsid w:val="6B5D0716"/>
    <w:rsid w:val="6B80414A"/>
    <w:rsid w:val="6BCE1B50"/>
    <w:rsid w:val="6BE7CF4A"/>
    <w:rsid w:val="6BF5D8A5"/>
    <w:rsid w:val="6BFF03EA"/>
    <w:rsid w:val="6C1B40A6"/>
    <w:rsid w:val="6C9E2386"/>
    <w:rsid w:val="6CA04AA9"/>
    <w:rsid w:val="6CB90FBC"/>
    <w:rsid w:val="6CDA79E5"/>
    <w:rsid w:val="6CEE3C3B"/>
    <w:rsid w:val="6CFF4190"/>
    <w:rsid w:val="6D0D580D"/>
    <w:rsid w:val="6D2C4E47"/>
    <w:rsid w:val="6D7F7B9C"/>
    <w:rsid w:val="6D873777"/>
    <w:rsid w:val="6DA2484C"/>
    <w:rsid w:val="6DC431C1"/>
    <w:rsid w:val="6DDA511F"/>
    <w:rsid w:val="6DE76396"/>
    <w:rsid w:val="6DEFDA88"/>
    <w:rsid w:val="6DF7918A"/>
    <w:rsid w:val="6E1D3A1C"/>
    <w:rsid w:val="6E533D98"/>
    <w:rsid w:val="6E7B01A9"/>
    <w:rsid w:val="6E83453D"/>
    <w:rsid w:val="6EB7FF5C"/>
    <w:rsid w:val="6EDF50BE"/>
    <w:rsid w:val="6EE31D30"/>
    <w:rsid w:val="6EF14CEF"/>
    <w:rsid w:val="6EF7A57B"/>
    <w:rsid w:val="6EFF6CE5"/>
    <w:rsid w:val="6F0BFADF"/>
    <w:rsid w:val="6F4046CA"/>
    <w:rsid w:val="6F46EA15"/>
    <w:rsid w:val="6F563A4D"/>
    <w:rsid w:val="6F6BFAC4"/>
    <w:rsid w:val="6F7B69B5"/>
    <w:rsid w:val="6F7D87DF"/>
    <w:rsid w:val="6F7F5E71"/>
    <w:rsid w:val="6F970A70"/>
    <w:rsid w:val="6F997EB0"/>
    <w:rsid w:val="6FAEFE9D"/>
    <w:rsid w:val="6FB5707A"/>
    <w:rsid w:val="6FBFC240"/>
    <w:rsid w:val="6FCCDF86"/>
    <w:rsid w:val="6FDB3FAB"/>
    <w:rsid w:val="6FF538E1"/>
    <w:rsid w:val="6FF74D78"/>
    <w:rsid w:val="6FFE088B"/>
    <w:rsid w:val="6FFE0CD7"/>
    <w:rsid w:val="6FFE85E7"/>
    <w:rsid w:val="6FFF2E53"/>
    <w:rsid w:val="6FFFCDFB"/>
    <w:rsid w:val="70143D0A"/>
    <w:rsid w:val="701C0953"/>
    <w:rsid w:val="701E5FC8"/>
    <w:rsid w:val="70876C95"/>
    <w:rsid w:val="70C522D9"/>
    <w:rsid w:val="70FD4FA5"/>
    <w:rsid w:val="718B73AD"/>
    <w:rsid w:val="71997A1A"/>
    <w:rsid w:val="71DE5993"/>
    <w:rsid w:val="71EFFA3B"/>
    <w:rsid w:val="71F764E6"/>
    <w:rsid w:val="71FFB7F5"/>
    <w:rsid w:val="72124434"/>
    <w:rsid w:val="72874010"/>
    <w:rsid w:val="72EF2F64"/>
    <w:rsid w:val="731616E3"/>
    <w:rsid w:val="7325BBA0"/>
    <w:rsid w:val="7333649D"/>
    <w:rsid w:val="733777E5"/>
    <w:rsid w:val="733E5017"/>
    <w:rsid w:val="736C580F"/>
    <w:rsid w:val="736C5D42"/>
    <w:rsid w:val="736D1458"/>
    <w:rsid w:val="73AA08FB"/>
    <w:rsid w:val="73D7AE8B"/>
    <w:rsid w:val="73DF1E51"/>
    <w:rsid w:val="73E4479B"/>
    <w:rsid w:val="744FCFA5"/>
    <w:rsid w:val="747657AC"/>
    <w:rsid w:val="74AD245D"/>
    <w:rsid w:val="74DC8388"/>
    <w:rsid w:val="74E50BF3"/>
    <w:rsid w:val="74ED4610"/>
    <w:rsid w:val="75179AA3"/>
    <w:rsid w:val="75247CEE"/>
    <w:rsid w:val="752A44B9"/>
    <w:rsid w:val="756F5DED"/>
    <w:rsid w:val="757643BA"/>
    <w:rsid w:val="758A2204"/>
    <w:rsid w:val="75BF37B3"/>
    <w:rsid w:val="75EE15BC"/>
    <w:rsid w:val="76047E62"/>
    <w:rsid w:val="763E532E"/>
    <w:rsid w:val="765F5198"/>
    <w:rsid w:val="76616A4A"/>
    <w:rsid w:val="76636B42"/>
    <w:rsid w:val="767E66BE"/>
    <w:rsid w:val="769F84D7"/>
    <w:rsid w:val="76A6623E"/>
    <w:rsid w:val="76AC2297"/>
    <w:rsid w:val="76CC3BF7"/>
    <w:rsid w:val="76DF2FA5"/>
    <w:rsid w:val="76DF4794"/>
    <w:rsid w:val="76E733DA"/>
    <w:rsid w:val="76EF0EE1"/>
    <w:rsid w:val="76F1478D"/>
    <w:rsid w:val="76F66474"/>
    <w:rsid w:val="76FCC101"/>
    <w:rsid w:val="76FF11BE"/>
    <w:rsid w:val="76FFAAF6"/>
    <w:rsid w:val="770976EA"/>
    <w:rsid w:val="770B037C"/>
    <w:rsid w:val="7733EA9B"/>
    <w:rsid w:val="773B4F51"/>
    <w:rsid w:val="773EB131"/>
    <w:rsid w:val="775C5717"/>
    <w:rsid w:val="776F9C19"/>
    <w:rsid w:val="77943778"/>
    <w:rsid w:val="77AFA839"/>
    <w:rsid w:val="77B256F4"/>
    <w:rsid w:val="77B7B26D"/>
    <w:rsid w:val="77BC4954"/>
    <w:rsid w:val="77BD0713"/>
    <w:rsid w:val="77BEB3C3"/>
    <w:rsid w:val="77D60928"/>
    <w:rsid w:val="77D7BDAE"/>
    <w:rsid w:val="77DBCA05"/>
    <w:rsid w:val="77DF9972"/>
    <w:rsid w:val="77E93488"/>
    <w:rsid w:val="77ECC522"/>
    <w:rsid w:val="77ED70F1"/>
    <w:rsid w:val="77F7D4E6"/>
    <w:rsid w:val="77FF52FB"/>
    <w:rsid w:val="77FFDB6F"/>
    <w:rsid w:val="78AE9FA6"/>
    <w:rsid w:val="78CC09CF"/>
    <w:rsid w:val="78EFCDD1"/>
    <w:rsid w:val="78F73403"/>
    <w:rsid w:val="79084BE7"/>
    <w:rsid w:val="79116D2A"/>
    <w:rsid w:val="79417DC4"/>
    <w:rsid w:val="794A5D98"/>
    <w:rsid w:val="79535D31"/>
    <w:rsid w:val="797F5A41"/>
    <w:rsid w:val="79934CAD"/>
    <w:rsid w:val="79BD2507"/>
    <w:rsid w:val="79D35154"/>
    <w:rsid w:val="79D6249E"/>
    <w:rsid w:val="79F36FDE"/>
    <w:rsid w:val="79FEB030"/>
    <w:rsid w:val="79FFB555"/>
    <w:rsid w:val="7A2B3E1B"/>
    <w:rsid w:val="7A514E9C"/>
    <w:rsid w:val="7A524434"/>
    <w:rsid w:val="7A7B6D65"/>
    <w:rsid w:val="7A886B78"/>
    <w:rsid w:val="7AB746BA"/>
    <w:rsid w:val="7ADA436F"/>
    <w:rsid w:val="7ADFFE2D"/>
    <w:rsid w:val="7AF15792"/>
    <w:rsid w:val="7AF58377"/>
    <w:rsid w:val="7AFF4AF1"/>
    <w:rsid w:val="7B0D1EF2"/>
    <w:rsid w:val="7B23A0FC"/>
    <w:rsid w:val="7B2E7940"/>
    <w:rsid w:val="7B2FEBA3"/>
    <w:rsid w:val="7B4E50F2"/>
    <w:rsid w:val="7B4FF9A3"/>
    <w:rsid w:val="7B574B38"/>
    <w:rsid w:val="7B71DC1A"/>
    <w:rsid w:val="7B7201AD"/>
    <w:rsid w:val="7B7D636F"/>
    <w:rsid w:val="7B9698B3"/>
    <w:rsid w:val="7B9DD370"/>
    <w:rsid w:val="7BBD60B9"/>
    <w:rsid w:val="7BBDEAAE"/>
    <w:rsid w:val="7BCB30DD"/>
    <w:rsid w:val="7BDC2C9A"/>
    <w:rsid w:val="7BE53A6B"/>
    <w:rsid w:val="7BEF0C58"/>
    <w:rsid w:val="7BF5AE8B"/>
    <w:rsid w:val="7BF7C685"/>
    <w:rsid w:val="7BFD98E3"/>
    <w:rsid w:val="7BFF2BF3"/>
    <w:rsid w:val="7BFFE910"/>
    <w:rsid w:val="7C1E11CB"/>
    <w:rsid w:val="7C762C78"/>
    <w:rsid w:val="7C764DD6"/>
    <w:rsid w:val="7CA4291D"/>
    <w:rsid w:val="7CAA2595"/>
    <w:rsid w:val="7CB67EE6"/>
    <w:rsid w:val="7CB9EF1D"/>
    <w:rsid w:val="7CBE206E"/>
    <w:rsid w:val="7CDB5825"/>
    <w:rsid w:val="7CDF2FAD"/>
    <w:rsid w:val="7CF7902C"/>
    <w:rsid w:val="7CFFB71B"/>
    <w:rsid w:val="7D4E34DF"/>
    <w:rsid w:val="7D5B7E7C"/>
    <w:rsid w:val="7D67BEF9"/>
    <w:rsid w:val="7D726F14"/>
    <w:rsid w:val="7DAE567D"/>
    <w:rsid w:val="7DB107E8"/>
    <w:rsid w:val="7DB3FB31"/>
    <w:rsid w:val="7DBDE44F"/>
    <w:rsid w:val="7DBF22E2"/>
    <w:rsid w:val="7DBF3181"/>
    <w:rsid w:val="7DE7C0AE"/>
    <w:rsid w:val="7DFBD73B"/>
    <w:rsid w:val="7DFC8977"/>
    <w:rsid w:val="7DFD914F"/>
    <w:rsid w:val="7DFF6537"/>
    <w:rsid w:val="7DFF84DF"/>
    <w:rsid w:val="7DFFD452"/>
    <w:rsid w:val="7E09A46B"/>
    <w:rsid w:val="7E2F12D7"/>
    <w:rsid w:val="7E5C0A47"/>
    <w:rsid w:val="7E6B47E6"/>
    <w:rsid w:val="7E7044F2"/>
    <w:rsid w:val="7E7CD8C5"/>
    <w:rsid w:val="7E7F6850"/>
    <w:rsid w:val="7E9751ED"/>
    <w:rsid w:val="7EBC3C85"/>
    <w:rsid w:val="7EC73692"/>
    <w:rsid w:val="7EC742DB"/>
    <w:rsid w:val="7ED3F835"/>
    <w:rsid w:val="7EDF63D0"/>
    <w:rsid w:val="7EEF0666"/>
    <w:rsid w:val="7EEF671E"/>
    <w:rsid w:val="7EEF9448"/>
    <w:rsid w:val="7EEFA09F"/>
    <w:rsid w:val="7EF50143"/>
    <w:rsid w:val="7EFD12C5"/>
    <w:rsid w:val="7EFF59E2"/>
    <w:rsid w:val="7EFFF32A"/>
    <w:rsid w:val="7F3D2562"/>
    <w:rsid w:val="7F3EF307"/>
    <w:rsid w:val="7F3EF9C9"/>
    <w:rsid w:val="7F53C551"/>
    <w:rsid w:val="7F5F9E98"/>
    <w:rsid w:val="7F67BB34"/>
    <w:rsid w:val="7F67CEAE"/>
    <w:rsid w:val="7F6B8A37"/>
    <w:rsid w:val="7F6EBF30"/>
    <w:rsid w:val="7F75EBB8"/>
    <w:rsid w:val="7F77AB72"/>
    <w:rsid w:val="7F79AC18"/>
    <w:rsid w:val="7F7BFCD9"/>
    <w:rsid w:val="7F7FEA1E"/>
    <w:rsid w:val="7F8EB8E3"/>
    <w:rsid w:val="7F9D28EE"/>
    <w:rsid w:val="7FAB94E9"/>
    <w:rsid w:val="7FAD084D"/>
    <w:rsid w:val="7FAF688D"/>
    <w:rsid w:val="7FB278C5"/>
    <w:rsid w:val="7FB76D2B"/>
    <w:rsid w:val="7FBBE0D7"/>
    <w:rsid w:val="7FBF0906"/>
    <w:rsid w:val="7FC566A0"/>
    <w:rsid w:val="7FC78697"/>
    <w:rsid w:val="7FCB739D"/>
    <w:rsid w:val="7FD068B1"/>
    <w:rsid w:val="7FD4ACA4"/>
    <w:rsid w:val="7FDD7E9F"/>
    <w:rsid w:val="7FDDFC93"/>
    <w:rsid w:val="7FDF73B5"/>
    <w:rsid w:val="7FDFC1CF"/>
    <w:rsid w:val="7FDFFD46"/>
    <w:rsid w:val="7FE7C744"/>
    <w:rsid w:val="7FE95DFC"/>
    <w:rsid w:val="7FEAF1C7"/>
    <w:rsid w:val="7FED43D5"/>
    <w:rsid w:val="7FED860B"/>
    <w:rsid w:val="7FEF3350"/>
    <w:rsid w:val="7FEF3869"/>
    <w:rsid w:val="7FEF84C7"/>
    <w:rsid w:val="7FF3BD74"/>
    <w:rsid w:val="7FF70328"/>
    <w:rsid w:val="7FF7B460"/>
    <w:rsid w:val="7FF9D170"/>
    <w:rsid w:val="7FFB0B5C"/>
    <w:rsid w:val="7FFC72D6"/>
    <w:rsid w:val="7FFC8244"/>
    <w:rsid w:val="7FFD34E0"/>
    <w:rsid w:val="7FFDC6C0"/>
    <w:rsid w:val="7FFEA998"/>
    <w:rsid w:val="7FFF334D"/>
    <w:rsid w:val="7FFF37AD"/>
    <w:rsid w:val="7FFF6136"/>
    <w:rsid w:val="7FFF6D2C"/>
    <w:rsid w:val="7FFF6EE0"/>
    <w:rsid w:val="7FFF882D"/>
    <w:rsid w:val="7FFF9196"/>
    <w:rsid w:val="7FFF9363"/>
    <w:rsid w:val="7FFF951A"/>
    <w:rsid w:val="7FFF9991"/>
    <w:rsid w:val="867C5F7B"/>
    <w:rsid w:val="8FF739CC"/>
    <w:rsid w:val="91EF25FF"/>
    <w:rsid w:val="93772263"/>
    <w:rsid w:val="9419306E"/>
    <w:rsid w:val="95D4C911"/>
    <w:rsid w:val="96FC035C"/>
    <w:rsid w:val="9743695A"/>
    <w:rsid w:val="977F45CD"/>
    <w:rsid w:val="97DFA12D"/>
    <w:rsid w:val="987F60A7"/>
    <w:rsid w:val="9B7F47E7"/>
    <w:rsid w:val="9BF72068"/>
    <w:rsid w:val="9BFA40CA"/>
    <w:rsid w:val="9DDA0B7E"/>
    <w:rsid w:val="9DFDC55A"/>
    <w:rsid w:val="9E265D0F"/>
    <w:rsid w:val="9E63DDAD"/>
    <w:rsid w:val="9EF2D5F8"/>
    <w:rsid w:val="9EFFE7DA"/>
    <w:rsid w:val="9F1BE38E"/>
    <w:rsid w:val="9F462697"/>
    <w:rsid w:val="9F5BD7CC"/>
    <w:rsid w:val="9FB9BF23"/>
    <w:rsid w:val="9FDE2EC1"/>
    <w:rsid w:val="9FF77FB6"/>
    <w:rsid w:val="9FFD6558"/>
    <w:rsid w:val="9FFD8192"/>
    <w:rsid w:val="A3AE634A"/>
    <w:rsid w:val="A3EA20A6"/>
    <w:rsid w:val="A5FBC204"/>
    <w:rsid w:val="A5FE0C26"/>
    <w:rsid w:val="A6FE8D5C"/>
    <w:rsid w:val="A757537E"/>
    <w:rsid w:val="A97E9916"/>
    <w:rsid w:val="AB3EE484"/>
    <w:rsid w:val="ACF52427"/>
    <w:rsid w:val="AD2EB1DB"/>
    <w:rsid w:val="ADE533B1"/>
    <w:rsid w:val="AE7EB529"/>
    <w:rsid w:val="AEBF0C5D"/>
    <w:rsid w:val="AF325011"/>
    <w:rsid w:val="AF75B4A0"/>
    <w:rsid w:val="AFBF8880"/>
    <w:rsid w:val="AFD707A4"/>
    <w:rsid w:val="AFDE4900"/>
    <w:rsid w:val="AFDFC0A5"/>
    <w:rsid w:val="AFF7C67E"/>
    <w:rsid w:val="AFFB6B0F"/>
    <w:rsid w:val="B29F7B7A"/>
    <w:rsid w:val="B37F548C"/>
    <w:rsid w:val="B3B7537B"/>
    <w:rsid w:val="B3BE307A"/>
    <w:rsid w:val="B3BFD18D"/>
    <w:rsid w:val="B53DD946"/>
    <w:rsid w:val="B5FE0397"/>
    <w:rsid w:val="B7DD6D8E"/>
    <w:rsid w:val="B7EF3909"/>
    <w:rsid w:val="B7FFA473"/>
    <w:rsid w:val="B9F79C36"/>
    <w:rsid w:val="B9FE5EC8"/>
    <w:rsid w:val="BAFFB01E"/>
    <w:rsid w:val="BB3B98EF"/>
    <w:rsid w:val="BB3E1976"/>
    <w:rsid w:val="BB7F3934"/>
    <w:rsid w:val="BB7F9D62"/>
    <w:rsid w:val="BBBEDC1C"/>
    <w:rsid w:val="BBDF8AAA"/>
    <w:rsid w:val="BBF76094"/>
    <w:rsid w:val="BC611F25"/>
    <w:rsid w:val="BCDDCB27"/>
    <w:rsid w:val="BD1710C3"/>
    <w:rsid w:val="BD7E7404"/>
    <w:rsid w:val="BDE35BC8"/>
    <w:rsid w:val="BDF63F2D"/>
    <w:rsid w:val="BE7F4EC2"/>
    <w:rsid w:val="BEB745F0"/>
    <w:rsid w:val="BEDC4069"/>
    <w:rsid w:val="BEF3CB10"/>
    <w:rsid w:val="BF0E7C7B"/>
    <w:rsid w:val="BF3732D3"/>
    <w:rsid w:val="BF4C102F"/>
    <w:rsid w:val="BF56D254"/>
    <w:rsid w:val="BF7C9805"/>
    <w:rsid w:val="BFADC6E0"/>
    <w:rsid w:val="BFBF7E29"/>
    <w:rsid w:val="BFD795E4"/>
    <w:rsid w:val="BFDE91BB"/>
    <w:rsid w:val="BFDF74BF"/>
    <w:rsid w:val="BFEAE98B"/>
    <w:rsid w:val="BFFA41D3"/>
    <w:rsid w:val="BFFB6D67"/>
    <w:rsid w:val="BFFBDEF5"/>
    <w:rsid w:val="BFFDB02A"/>
    <w:rsid w:val="BFFE4C23"/>
    <w:rsid w:val="BFFF9B30"/>
    <w:rsid w:val="C37B07F1"/>
    <w:rsid w:val="C3BF357C"/>
    <w:rsid w:val="C3FA37FD"/>
    <w:rsid w:val="C3FA8634"/>
    <w:rsid w:val="C5EFFC86"/>
    <w:rsid w:val="C7D51898"/>
    <w:rsid w:val="C7E5D02F"/>
    <w:rsid w:val="C7FF8D03"/>
    <w:rsid w:val="CBEF3F01"/>
    <w:rsid w:val="CBF96E88"/>
    <w:rsid w:val="CBFE1FCD"/>
    <w:rsid w:val="CCFFF61B"/>
    <w:rsid w:val="CD644685"/>
    <w:rsid w:val="CDDC3551"/>
    <w:rsid w:val="CEE7F609"/>
    <w:rsid w:val="CF1EE749"/>
    <w:rsid w:val="CFC36406"/>
    <w:rsid w:val="CFDF7704"/>
    <w:rsid w:val="CFE10C2E"/>
    <w:rsid w:val="CFEA9025"/>
    <w:rsid w:val="CFF72EB1"/>
    <w:rsid w:val="CFFB151A"/>
    <w:rsid w:val="CFFF3DD6"/>
    <w:rsid w:val="D213B708"/>
    <w:rsid w:val="D2FC31AB"/>
    <w:rsid w:val="D360EE77"/>
    <w:rsid w:val="D59F1855"/>
    <w:rsid w:val="D6BFFE4A"/>
    <w:rsid w:val="D6FD6ED2"/>
    <w:rsid w:val="D7DB16A1"/>
    <w:rsid w:val="D7EFD2E5"/>
    <w:rsid w:val="D7FB0BE3"/>
    <w:rsid w:val="D7FB1352"/>
    <w:rsid w:val="D7FF5C7C"/>
    <w:rsid w:val="D99D142A"/>
    <w:rsid w:val="D9C6D802"/>
    <w:rsid w:val="D9DF1EFA"/>
    <w:rsid w:val="D9EF0447"/>
    <w:rsid w:val="D9FFCC5C"/>
    <w:rsid w:val="D9FFD01A"/>
    <w:rsid w:val="DBAF672D"/>
    <w:rsid w:val="DBBBD8DE"/>
    <w:rsid w:val="DBF917D4"/>
    <w:rsid w:val="DBFD86C8"/>
    <w:rsid w:val="DC4DBB59"/>
    <w:rsid w:val="DC8F3325"/>
    <w:rsid w:val="DD5F95C0"/>
    <w:rsid w:val="DD7F31D4"/>
    <w:rsid w:val="DDBFA4AB"/>
    <w:rsid w:val="DDDF09F5"/>
    <w:rsid w:val="DDEDB7C4"/>
    <w:rsid w:val="DDFA9317"/>
    <w:rsid w:val="DDFF0996"/>
    <w:rsid w:val="DDFF9529"/>
    <w:rsid w:val="DE191CAD"/>
    <w:rsid w:val="DE7B055F"/>
    <w:rsid w:val="DEB92133"/>
    <w:rsid w:val="DED8C3C4"/>
    <w:rsid w:val="DEDA1FFB"/>
    <w:rsid w:val="DEE62A72"/>
    <w:rsid w:val="DEEBD9B4"/>
    <w:rsid w:val="DF5F5D7D"/>
    <w:rsid w:val="DF8935FA"/>
    <w:rsid w:val="DFB5D536"/>
    <w:rsid w:val="DFB836B1"/>
    <w:rsid w:val="DFCFE397"/>
    <w:rsid w:val="DFD30701"/>
    <w:rsid w:val="DFD94EBB"/>
    <w:rsid w:val="DFDB3CE4"/>
    <w:rsid w:val="DFDFB258"/>
    <w:rsid w:val="DFE39857"/>
    <w:rsid w:val="DFEAA797"/>
    <w:rsid w:val="DFED4627"/>
    <w:rsid w:val="DFEF8E79"/>
    <w:rsid w:val="DFFBF8CF"/>
    <w:rsid w:val="DFFEEC9F"/>
    <w:rsid w:val="E11B9FCF"/>
    <w:rsid w:val="E2EE648B"/>
    <w:rsid w:val="E3BF96E2"/>
    <w:rsid w:val="E4FB6DE0"/>
    <w:rsid w:val="E56FD712"/>
    <w:rsid w:val="E58F8090"/>
    <w:rsid w:val="E65F308A"/>
    <w:rsid w:val="E6BFD7A4"/>
    <w:rsid w:val="E6CFDC38"/>
    <w:rsid w:val="E6FD417D"/>
    <w:rsid w:val="E75EC7F9"/>
    <w:rsid w:val="E7854105"/>
    <w:rsid w:val="E7A7341F"/>
    <w:rsid w:val="E7E74946"/>
    <w:rsid w:val="E7EF5F11"/>
    <w:rsid w:val="E7EF88FA"/>
    <w:rsid w:val="E7FF019F"/>
    <w:rsid w:val="E7FF2B93"/>
    <w:rsid w:val="E9A85F5D"/>
    <w:rsid w:val="E9AFE6BE"/>
    <w:rsid w:val="E9DE3FFB"/>
    <w:rsid w:val="E9DF6B52"/>
    <w:rsid w:val="EABE00A3"/>
    <w:rsid w:val="EABF86F2"/>
    <w:rsid w:val="EAEEA6DF"/>
    <w:rsid w:val="EB7CD57F"/>
    <w:rsid w:val="EBCF606D"/>
    <w:rsid w:val="EBDF30C4"/>
    <w:rsid w:val="EBEB20D2"/>
    <w:rsid w:val="EBF349A1"/>
    <w:rsid w:val="EC399DC8"/>
    <w:rsid w:val="ED37B09B"/>
    <w:rsid w:val="ED7F3B72"/>
    <w:rsid w:val="EDBE2D9A"/>
    <w:rsid w:val="EDDF7EF4"/>
    <w:rsid w:val="EE351D07"/>
    <w:rsid w:val="EE376760"/>
    <w:rsid w:val="EE6FCB1D"/>
    <w:rsid w:val="EE7FB90B"/>
    <w:rsid w:val="EE7FDBDE"/>
    <w:rsid w:val="EEBDBA58"/>
    <w:rsid w:val="EEDF88FA"/>
    <w:rsid w:val="EEDF9791"/>
    <w:rsid w:val="EF5F99A4"/>
    <w:rsid w:val="EF7D0F9F"/>
    <w:rsid w:val="EF7F0E57"/>
    <w:rsid w:val="EFA59AD7"/>
    <w:rsid w:val="EFB7F376"/>
    <w:rsid w:val="EFBD72BB"/>
    <w:rsid w:val="EFBF3BC8"/>
    <w:rsid w:val="EFD7D4EB"/>
    <w:rsid w:val="EFDE3427"/>
    <w:rsid w:val="EFE3F66E"/>
    <w:rsid w:val="EFE53639"/>
    <w:rsid w:val="EFE797BC"/>
    <w:rsid w:val="EFEF4C18"/>
    <w:rsid w:val="EFEFA20F"/>
    <w:rsid w:val="EFEFA663"/>
    <w:rsid w:val="EFF611D4"/>
    <w:rsid w:val="EFF66496"/>
    <w:rsid w:val="EFFB47EB"/>
    <w:rsid w:val="EFFE2202"/>
    <w:rsid w:val="EFFF8A13"/>
    <w:rsid w:val="EFFFBBCC"/>
    <w:rsid w:val="F06D9FF1"/>
    <w:rsid w:val="F0CA6DDD"/>
    <w:rsid w:val="F1870A4A"/>
    <w:rsid w:val="F1E9B51A"/>
    <w:rsid w:val="F1FEF47B"/>
    <w:rsid w:val="F1FFA3A2"/>
    <w:rsid w:val="F27CBD48"/>
    <w:rsid w:val="F2DF75FF"/>
    <w:rsid w:val="F37D6B06"/>
    <w:rsid w:val="F3D7A6AA"/>
    <w:rsid w:val="F3EC9216"/>
    <w:rsid w:val="F3FF09E5"/>
    <w:rsid w:val="F49AA449"/>
    <w:rsid w:val="F49D2BAD"/>
    <w:rsid w:val="F4CF55B5"/>
    <w:rsid w:val="F50C0DD0"/>
    <w:rsid w:val="F57F0BEF"/>
    <w:rsid w:val="F5AE285D"/>
    <w:rsid w:val="F5CB3D9C"/>
    <w:rsid w:val="F5DB011B"/>
    <w:rsid w:val="F5FD245B"/>
    <w:rsid w:val="F5FFC518"/>
    <w:rsid w:val="F67C211F"/>
    <w:rsid w:val="F67EFDAA"/>
    <w:rsid w:val="F68051DA"/>
    <w:rsid w:val="F6B3F9CB"/>
    <w:rsid w:val="F6BDBDF7"/>
    <w:rsid w:val="F6FE996C"/>
    <w:rsid w:val="F6FF01BA"/>
    <w:rsid w:val="F71D24D4"/>
    <w:rsid w:val="F7564C56"/>
    <w:rsid w:val="F77225E8"/>
    <w:rsid w:val="F777079C"/>
    <w:rsid w:val="F7B77623"/>
    <w:rsid w:val="F7BAEE67"/>
    <w:rsid w:val="F7BF5D4D"/>
    <w:rsid w:val="F7BFC391"/>
    <w:rsid w:val="F7BFD918"/>
    <w:rsid w:val="F7CF879F"/>
    <w:rsid w:val="F7D796D5"/>
    <w:rsid w:val="F7DBA71E"/>
    <w:rsid w:val="F7F4B188"/>
    <w:rsid w:val="F7F723A6"/>
    <w:rsid w:val="F7F7F128"/>
    <w:rsid w:val="F7FCC417"/>
    <w:rsid w:val="F7FF0C1B"/>
    <w:rsid w:val="F8B72E70"/>
    <w:rsid w:val="F8EF800C"/>
    <w:rsid w:val="F8F2A70B"/>
    <w:rsid w:val="F9D7BFE5"/>
    <w:rsid w:val="F9DA8A49"/>
    <w:rsid w:val="F9EB30E3"/>
    <w:rsid w:val="F9F72013"/>
    <w:rsid w:val="FADFD7AC"/>
    <w:rsid w:val="FB67A4B6"/>
    <w:rsid w:val="FB6D6F2C"/>
    <w:rsid w:val="FB76D406"/>
    <w:rsid w:val="FB7BB6B0"/>
    <w:rsid w:val="FB8971A4"/>
    <w:rsid w:val="FBBF6CD2"/>
    <w:rsid w:val="FBBFAAF4"/>
    <w:rsid w:val="FBDDAFCD"/>
    <w:rsid w:val="FBDF4E13"/>
    <w:rsid w:val="FBE5B11F"/>
    <w:rsid w:val="FBE9CEB9"/>
    <w:rsid w:val="FBEE1B4D"/>
    <w:rsid w:val="FBEF9495"/>
    <w:rsid w:val="FBF315CF"/>
    <w:rsid w:val="FBF7B618"/>
    <w:rsid w:val="FBFF42DD"/>
    <w:rsid w:val="FC39AC31"/>
    <w:rsid w:val="FC6FBF23"/>
    <w:rsid w:val="FC7F9488"/>
    <w:rsid w:val="FCB74078"/>
    <w:rsid w:val="FCEFE38A"/>
    <w:rsid w:val="FCF50F4E"/>
    <w:rsid w:val="FCFDE9CE"/>
    <w:rsid w:val="FD6596E6"/>
    <w:rsid w:val="FD77E7EE"/>
    <w:rsid w:val="FD7F9F8C"/>
    <w:rsid w:val="FD7FB1EF"/>
    <w:rsid w:val="FDAEF09C"/>
    <w:rsid w:val="FDCF1DC1"/>
    <w:rsid w:val="FDD3D06A"/>
    <w:rsid w:val="FDD703AA"/>
    <w:rsid w:val="FDDEACA1"/>
    <w:rsid w:val="FDDF0F0A"/>
    <w:rsid w:val="FDDF423A"/>
    <w:rsid w:val="FDE73983"/>
    <w:rsid w:val="FDEB3AF9"/>
    <w:rsid w:val="FDEE1BBF"/>
    <w:rsid w:val="FDF190C6"/>
    <w:rsid w:val="FDF53AB7"/>
    <w:rsid w:val="FDFA477F"/>
    <w:rsid w:val="FDFBEE57"/>
    <w:rsid w:val="FDFF6062"/>
    <w:rsid w:val="FDFFBF37"/>
    <w:rsid w:val="FDFFC402"/>
    <w:rsid w:val="FE3A1CBD"/>
    <w:rsid w:val="FE3D3050"/>
    <w:rsid w:val="FE6C1455"/>
    <w:rsid w:val="FE7FF7D4"/>
    <w:rsid w:val="FE97718C"/>
    <w:rsid w:val="FEAC891F"/>
    <w:rsid w:val="FEBE7805"/>
    <w:rsid w:val="FEBFE543"/>
    <w:rsid w:val="FED645D2"/>
    <w:rsid w:val="FEDFE0ED"/>
    <w:rsid w:val="FEEDCBA8"/>
    <w:rsid w:val="FEEF7C26"/>
    <w:rsid w:val="FEF313EF"/>
    <w:rsid w:val="FEF61AF0"/>
    <w:rsid w:val="FEF7162B"/>
    <w:rsid w:val="FEFF68C6"/>
    <w:rsid w:val="FF47B568"/>
    <w:rsid w:val="FF4F3983"/>
    <w:rsid w:val="FF735181"/>
    <w:rsid w:val="FF7BD140"/>
    <w:rsid w:val="FF7F0975"/>
    <w:rsid w:val="FF7F6394"/>
    <w:rsid w:val="FF7F9016"/>
    <w:rsid w:val="FF8FB074"/>
    <w:rsid w:val="FF95FD2D"/>
    <w:rsid w:val="FF9F80A5"/>
    <w:rsid w:val="FFA93DC7"/>
    <w:rsid w:val="FFAF23DD"/>
    <w:rsid w:val="FFB74D45"/>
    <w:rsid w:val="FFBD4F24"/>
    <w:rsid w:val="FFCC96B7"/>
    <w:rsid w:val="FFD4295A"/>
    <w:rsid w:val="FFD71996"/>
    <w:rsid w:val="FFD801A7"/>
    <w:rsid w:val="FFDC1057"/>
    <w:rsid w:val="FFDDD251"/>
    <w:rsid w:val="FFE70432"/>
    <w:rsid w:val="FFE7B5A2"/>
    <w:rsid w:val="FFEF4ECA"/>
    <w:rsid w:val="FFEFB143"/>
    <w:rsid w:val="FFEFEF21"/>
    <w:rsid w:val="FFF3761F"/>
    <w:rsid w:val="FFF708CD"/>
    <w:rsid w:val="FFF77184"/>
    <w:rsid w:val="FFF78AA3"/>
    <w:rsid w:val="FFF7FB46"/>
    <w:rsid w:val="FFFA08CC"/>
    <w:rsid w:val="FFFAC756"/>
    <w:rsid w:val="FFFB49A0"/>
    <w:rsid w:val="FFFB4EB7"/>
    <w:rsid w:val="FFFE0149"/>
    <w:rsid w:val="FFFF9544"/>
    <w:rsid w:val="FFFFAA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420" w:firstLineChars="200"/>
      <w:jc w:val="both"/>
    </w:pPr>
    <w:rPr>
      <w:rFonts w:ascii="Times New Roman" w:hAnsi="Times New Roman" w:eastAsia="宋体" w:cstheme="minorBidi"/>
      <w:kern w:val="2"/>
      <w:sz w:val="28"/>
      <w:szCs w:val="22"/>
      <w:lang w:val="en-US" w:eastAsia="zh-CN" w:bidi="ar-SA"/>
    </w:rPr>
  </w:style>
  <w:style w:type="paragraph" w:styleId="2">
    <w:name w:val="heading 1"/>
    <w:basedOn w:val="1"/>
    <w:next w:val="1"/>
    <w:link w:val="38"/>
    <w:qFormat/>
    <w:uiPriority w:val="9"/>
    <w:pPr>
      <w:keepNext/>
      <w:keepLines/>
      <w:numPr>
        <w:ilvl w:val="0"/>
        <w:numId w:val="1"/>
      </w:numPr>
      <w:spacing w:before="50" w:beforeLines="50" w:after="50" w:afterLines="50"/>
      <w:ind w:firstLineChars="0"/>
      <w:jc w:val="left"/>
      <w:outlineLvl w:val="0"/>
    </w:pPr>
    <w:rPr>
      <w:rFonts w:ascii="Times New Roman" w:hAnsi="Times New Roman" w:eastAsia="黑体"/>
      <w:b/>
      <w:bCs/>
      <w:kern w:val="44"/>
      <w:sz w:val="36"/>
      <w:szCs w:val="44"/>
    </w:rPr>
  </w:style>
  <w:style w:type="paragraph" w:styleId="3">
    <w:name w:val="heading 2"/>
    <w:basedOn w:val="1"/>
    <w:next w:val="1"/>
    <w:link w:val="39"/>
    <w:unhideWhenUsed/>
    <w:qFormat/>
    <w:uiPriority w:val="9"/>
    <w:pPr>
      <w:keepNext/>
      <w:keepLines/>
      <w:numPr>
        <w:ilvl w:val="1"/>
        <w:numId w:val="1"/>
      </w:numPr>
      <w:spacing w:before="50" w:beforeLines="50" w:after="50" w:afterLines="50"/>
      <w:ind w:firstLineChars="0"/>
      <w:outlineLvl w:val="1"/>
    </w:pPr>
    <w:rPr>
      <w:rFonts w:ascii="Times New Roman" w:hAnsi="Times New Roman" w:eastAsia="黑体" w:cstheme="majorBidi"/>
      <w:b/>
      <w:bCs/>
      <w:sz w:val="32"/>
      <w:szCs w:val="32"/>
    </w:rPr>
  </w:style>
  <w:style w:type="paragraph" w:styleId="4">
    <w:name w:val="heading 3"/>
    <w:basedOn w:val="1"/>
    <w:next w:val="1"/>
    <w:link w:val="40"/>
    <w:unhideWhenUsed/>
    <w:qFormat/>
    <w:uiPriority w:val="9"/>
    <w:pPr>
      <w:keepNext/>
      <w:keepLines/>
      <w:numPr>
        <w:ilvl w:val="2"/>
        <w:numId w:val="1"/>
      </w:numPr>
      <w:tabs>
        <w:tab w:val="left" w:pos="210"/>
        <w:tab w:val="left" w:pos="567"/>
      </w:tabs>
      <w:spacing w:before="50" w:beforeLines="50" w:after="50" w:afterLines="50"/>
      <w:ind w:left="0" w:firstLine="0" w:firstLineChars="0"/>
      <w:outlineLvl w:val="2"/>
    </w:pPr>
    <w:rPr>
      <w:rFonts w:ascii="Book Antiqua" w:hAnsi="Book Antiqua" w:eastAsia="黑体"/>
      <w:b/>
      <w:bCs/>
      <w:sz w:val="30"/>
      <w:szCs w:val="32"/>
    </w:rPr>
  </w:style>
  <w:style w:type="paragraph" w:styleId="5">
    <w:name w:val="heading 4"/>
    <w:basedOn w:val="1"/>
    <w:next w:val="1"/>
    <w:link w:val="41"/>
    <w:unhideWhenUsed/>
    <w:qFormat/>
    <w:uiPriority w:val="9"/>
    <w:pPr>
      <w:keepNext/>
      <w:keepLines/>
      <w:numPr>
        <w:ilvl w:val="3"/>
        <w:numId w:val="1"/>
      </w:numPr>
      <w:tabs>
        <w:tab w:val="left" w:pos="420"/>
        <w:tab w:val="left" w:pos="963"/>
        <w:tab w:val="left" w:pos="1134"/>
        <w:tab w:val="left" w:pos="1838"/>
        <w:tab w:val="left" w:pos="2100"/>
      </w:tabs>
      <w:ind w:left="0" w:firstLine="0" w:firstLineChars="0"/>
      <w:outlineLvl w:val="3"/>
    </w:pPr>
    <w:rPr>
      <w:rFonts w:ascii="Book Antiqua" w:hAnsi="Book Antiqua" w:eastAsia="黑体" w:cstheme="majorBidi"/>
      <w:b/>
      <w:bCs/>
      <w:szCs w:val="28"/>
    </w:rPr>
  </w:style>
  <w:style w:type="paragraph" w:styleId="6">
    <w:name w:val="heading 5"/>
    <w:next w:val="1"/>
    <w:link w:val="45"/>
    <w:unhideWhenUsed/>
    <w:qFormat/>
    <w:uiPriority w:val="9"/>
    <w:pPr>
      <w:keepNext/>
      <w:keepLines/>
      <w:numPr>
        <w:ilvl w:val="4"/>
        <w:numId w:val="1"/>
      </w:numPr>
      <w:spacing w:line="288" w:lineRule="auto"/>
      <w:ind w:left="0" w:firstLine="0"/>
      <w:outlineLvl w:val="4"/>
    </w:pPr>
    <w:rPr>
      <w:rFonts w:ascii="Book Antiqua" w:hAnsi="Book Antiqua" w:eastAsia="黑体" w:cstheme="minorBidi"/>
      <w:b/>
      <w:bCs/>
      <w:kern w:val="2"/>
      <w:sz w:val="28"/>
      <w:szCs w:val="28"/>
      <w:lang w:val="en-US" w:eastAsia="zh-CN" w:bidi="ar-SA"/>
    </w:rPr>
  </w:style>
  <w:style w:type="paragraph" w:styleId="7">
    <w:name w:val="heading 6"/>
    <w:next w:val="1"/>
    <w:link w:val="46"/>
    <w:unhideWhenUsed/>
    <w:qFormat/>
    <w:uiPriority w:val="9"/>
    <w:pPr>
      <w:keepNext/>
      <w:keepLines/>
      <w:numPr>
        <w:ilvl w:val="5"/>
        <w:numId w:val="1"/>
      </w:numPr>
      <w:spacing w:line="319" w:lineRule="auto"/>
      <w:outlineLvl w:val="5"/>
    </w:pPr>
    <w:rPr>
      <w:rFonts w:ascii="Book Antiqua" w:hAnsi="Book Antiqua" w:eastAsia="黑体" w:cstheme="majorBidi"/>
      <w:b/>
      <w:bCs/>
      <w:kern w:val="2"/>
      <w:sz w:val="24"/>
      <w:szCs w:val="24"/>
      <w:lang w:val="en-US" w:eastAsia="zh-CN" w:bidi="ar-SA"/>
    </w:rPr>
  </w:style>
  <w:style w:type="paragraph" w:styleId="8">
    <w:name w:val="heading 7"/>
    <w:next w:val="1"/>
    <w:link w:val="47"/>
    <w:unhideWhenUsed/>
    <w:qFormat/>
    <w:uiPriority w:val="9"/>
    <w:pPr>
      <w:keepNext/>
      <w:keepLines/>
      <w:numPr>
        <w:ilvl w:val="6"/>
        <w:numId w:val="1"/>
      </w:numPr>
      <w:spacing w:before="240" w:after="64" w:line="319" w:lineRule="auto"/>
      <w:outlineLvl w:val="6"/>
    </w:pPr>
    <w:rPr>
      <w:rFonts w:ascii="Book Antiqua" w:hAnsi="Book Antiqua" w:eastAsia="黑体" w:cstheme="minorBidi"/>
      <w:b/>
      <w:bCs/>
      <w:kern w:val="2"/>
      <w:sz w:val="24"/>
      <w:szCs w:val="24"/>
      <w:lang w:val="en-US" w:eastAsia="zh-CN" w:bidi="ar-SA"/>
    </w:rPr>
  </w:style>
  <w:style w:type="paragraph" w:styleId="9">
    <w:name w:val="heading 8"/>
    <w:next w:val="1"/>
    <w:link w:val="50"/>
    <w:unhideWhenUsed/>
    <w:qFormat/>
    <w:uiPriority w:val="9"/>
    <w:pPr>
      <w:keepNext/>
      <w:keepLines/>
      <w:numPr>
        <w:ilvl w:val="7"/>
        <w:numId w:val="1"/>
      </w:numPr>
      <w:spacing w:before="240" w:after="64" w:line="319" w:lineRule="auto"/>
      <w:outlineLvl w:val="7"/>
    </w:pPr>
    <w:rPr>
      <w:rFonts w:ascii="Book Antiqua" w:hAnsi="Book Antiqua" w:eastAsia="黑体" w:cstheme="majorBidi"/>
      <w:b/>
      <w:kern w:val="2"/>
      <w:sz w:val="24"/>
      <w:szCs w:val="24"/>
      <w:lang w:val="en-US" w:eastAsia="zh-CN" w:bidi="ar-SA"/>
    </w:rPr>
  </w:style>
  <w:style w:type="paragraph" w:styleId="10">
    <w:name w:val="heading 9"/>
    <w:next w:val="1"/>
    <w:link w:val="51"/>
    <w:unhideWhenUsed/>
    <w:qFormat/>
    <w:uiPriority w:val="9"/>
    <w:pPr>
      <w:keepNext/>
      <w:keepLines/>
      <w:numPr>
        <w:ilvl w:val="8"/>
        <w:numId w:val="1"/>
      </w:numPr>
      <w:spacing w:before="240" w:after="64" w:line="319" w:lineRule="auto"/>
      <w:outlineLvl w:val="8"/>
    </w:pPr>
    <w:rPr>
      <w:rFonts w:ascii="Book Antiqua" w:hAnsi="Book Antiqua" w:eastAsia="黑体" w:cstheme="majorBidi"/>
      <w:b/>
      <w:kern w:val="2"/>
      <w:sz w:val="24"/>
      <w:szCs w:val="21"/>
      <w:lang w:val="en-US" w:eastAsia="zh-CN" w:bidi="ar-SA"/>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next w:val="1"/>
    <w:unhideWhenUsed/>
    <w:qFormat/>
    <w:uiPriority w:val="39"/>
    <w:pPr>
      <w:tabs>
        <w:tab w:val="left" w:pos="420"/>
        <w:tab w:val="right" w:leader="middleDot" w:pos="8295"/>
      </w:tabs>
      <w:ind w:left="1200" w:leftChars="1200"/>
    </w:pPr>
    <w:rPr>
      <w:rFonts w:ascii="Arial" w:hAnsi="Arial" w:eastAsia="宋体" w:cstheme="minorBidi"/>
      <w:kern w:val="2"/>
      <w:sz w:val="21"/>
      <w:szCs w:val="22"/>
      <w:lang w:val="en-US" w:eastAsia="zh-CN" w:bidi="ar-SA"/>
    </w:rPr>
  </w:style>
  <w:style w:type="paragraph" w:styleId="12">
    <w:name w:val="caption"/>
    <w:next w:val="1"/>
    <w:link w:val="103"/>
    <w:unhideWhenUsed/>
    <w:qFormat/>
    <w:uiPriority w:val="35"/>
    <w:pPr>
      <w:keepNext/>
      <w:spacing w:line="288" w:lineRule="auto"/>
      <w:jc w:val="center"/>
    </w:pPr>
    <w:rPr>
      <w:rFonts w:ascii="Book Antiqua" w:hAnsi="Book Antiqua" w:eastAsia="黑体" w:cstheme="majorBidi"/>
      <w:kern w:val="2"/>
      <w:lang w:val="en-US" w:eastAsia="zh-CN" w:bidi="ar-SA"/>
    </w:rPr>
  </w:style>
  <w:style w:type="paragraph" w:styleId="13">
    <w:name w:val="annotation text"/>
    <w:basedOn w:val="1"/>
    <w:link w:val="64"/>
    <w:unhideWhenUsed/>
    <w:qFormat/>
    <w:uiPriority w:val="99"/>
    <w:pPr>
      <w:jc w:val="left"/>
    </w:pPr>
  </w:style>
  <w:style w:type="paragraph" w:styleId="14">
    <w:name w:val="Body Text"/>
    <w:basedOn w:val="1"/>
    <w:link w:val="85"/>
    <w:qFormat/>
    <w:uiPriority w:val="0"/>
    <w:pPr>
      <w:spacing w:line="240" w:lineRule="auto"/>
      <w:ind w:firstLine="0" w:firstLineChars="0"/>
      <w:jc w:val="center"/>
    </w:pPr>
    <w:rPr>
      <w:rFonts w:eastAsia="方正小标宋简体" w:cs="Times New Roman"/>
      <w:sz w:val="36"/>
      <w:szCs w:val="24"/>
    </w:rPr>
  </w:style>
  <w:style w:type="paragraph" w:styleId="15">
    <w:name w:val="toc 5"/>
    <w:next w:val="1"/>
    <w:unhideWhenUsed/>
    <w:qFormat/>
    <w:uiPriority w:val="39"/>
    <w:pPr>
      <w:tabs>
        <w:tab w:val="left" w:pos="420"/>
        <w:tab w:val="right" w:leader="middleDot" w:pos="8295"/>
      </w:tabs>
      <w:ind w:left="800" w:leftChars="800"/>
    </w:pPr>
    <w:rPr>
      <w:rFonts w:ascii="Arial" w:hAnsi="Arial" w:eastAsia="宋体" w:cstheme="minorBidi"/>
      <w:kern w:val="2"/>
      <w:sz w:val="21"/>
      <w:szCs w:val="22"/>
      <w:lang w:val="en-US" w:eastAsia="zh-CN" w:bidi="ar-SA"/>
    </w:rPr>
  </w:style>
  <w:style w:type="paragraph" w:styleId="16">
    <w:name w:val="toc 3"/>
    <w:next w:val="1"/>
    <w:unhideWhenUsed/>
    <w:qFormat/>
    <w:uiPriority w:val="39"/>
    <w:pPr>
      <w:tabs>
        <w:tab w:val="left" w:pos="1260"/>
        <w:tab w:val="right" w:leader="middleDot" w:pos="8296"/>
      </w:tabs>
      <w:ind w:left="400" w:leftChars="400"/>
    </w:pPr>
    <w:rPr>
      <w:rFonts w:ascii="Arial" w:hAnsi="Arial" w:eastAsia="宋体" w:cstheme="minorBidi"/>
      <w:kern w:val="2"/>
      <w:sz w:val="21"/>
      <w:szCs w:val="22"/>
      <w:lang w:val="en-US" w:eastAsia="zh-CN" w:bidi="ar-SA"/>
    </w:rPr>
  </w:style>
  <w:style w:type="paragraph" w:styleId="17">
    <w:name w:val="toc 8"/>
    <w:next w:val="1"/>
    <w:unhideWhenUsed/>
    <w:qFormat/>
    <w:uiPriority w:val="39"/>
    <w:pPr>
      <w:tabs>
        <w:tab w:val="left" w:pos="420"/>
        <w:tab w:val="right" w:leader="middleDot" w:pos="8295"/>
      </w:tabs>
      <w:ind w:left="1400" w:leftChars="1400"/>
    </w:pPr>
    <w:rPr>
      <w:rFonts w:ascii="Arial" w:hAnsi="Arial" w:eastAsia="宋体" w:cstheme="minorBidi"/>
      <w:kern w:val="2"/>
      <w:sz w:val="21"/>
      <w:szCs w:val="22"/>
      <w:lang w:val="en-US" w:eastAsia="zh-CN" w:bidi="ar-SA"/>
    </w:rPr>
  </w:style>
  <w:style w:type="paragraph" w:styleId="18">
    <w:name w:val="Balloon Text"/>
    <w:basedOn w:val="1"/>
    <w:link w:val="52"/>
    <w:semiHidden/>
    <w:unhideWhenUsed/>
    <w:qFormat/>
    <w:uiPriority w:val="99"/>
    <w:pPr>
      <w:spacing w:line="240" w:lineRule="auto"/>
    </w:pPr>
    <w:rPr>
      <w:sz w:val="18"/>
      <w:szCs w:val="18"/>
    </w:rPr>
  </w:style>
  <w:style w:type="paragraph" w:styleId="19">
    <w:name w:val="footer"/>
    <w:basedOn w:val="1"/>
    <w:link w:val="67"/>
    <w:unhideWhenUsed/>
    <w:qFormat/>
    <w:uiPriority w:val="99"/>
    <w:pPr>
      <w:tabs>
        <w:tab w:val="center" w:pos="4153"/>
        <w:tab w:val="right" w:pos="8306"/>
      </w:tabs>
      <w:snapToGrid w:val="0"/>
      <w:spacing w:line="240" w:lineRule="auto"/>
      <w:jc w:val="left"/>
    </w:pPr>
    <w:rPr>
      <w:sz w:val="18"/>
      <w:szCs w:val="18"/>
    </w:rPr>
  </w:style>
  <w:style w:type="paragraph" w:styleId="20">
    <w:name w:val="header"/>
    <w:basedOn w:val="1"/>
    <w:link w:val="6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21">
    <w:name w:val="toc 1"/>
    <w:next w:val="1"/>
    <w:unhideWhenUsed/>
    <w:qFormat/>
    <w:uiPriority w:val="39"/>
    <w:pPr>
      <w:tabs>
        <w:tab w:val="left" w:pos="420"/>
        <w:tab w:val="right" w:leader="middleDot" w:pos="8295"/>
      </w:tabs>
    </w:pPr>
    <w:rPr>
      <w:rFonts w:ascii="Arial" w:hAnsi="Arial" w:eastAsia="宋体" w:cstheme="minorBidi"/>
      <w:kern w:val="2"/>
      <w:sz w:val="21"/>
      <w:szCs w:val="22"/>
      <w:lang w:val="en-US" w:eastAsia="zh-CN" w:bidi="ar-SA"/>
    </w:rPr>
  </w:style>
  <w:style w:type="paragraph" w:styleId="22">
    <w:name w:val="toc 4"/>
    <w:next w:val="1"/>
    <w:unhideWhenUsed/>
    <w:qFormat/>
    <w:uiPriority w:val="39"/>
    <w:pPr>
      <w:tabs>
        <w:tab w:val="left" w:pos="420"/>
        <w:tab w:val="right" w:leader="middleDot" w:pos="8295"/>
      </w:tabs>
      <w:ind w:left="600" w:leftChars="600"/>
    </w:pPr>
    <w:rPr>
      <w:rFonts w:ascii="Arial" w:hAnsi="Arial" w:eastAsia="宋体" w:cstheme="minorBidi"/>
      <w:kern w:val="2"/>
      <w:sz w:val="21"/>
      <w:szCs w:val="22"/>
      <w:lang w:val="en-US" w:eastAsia="zh-CN" w:bidi="ar-SA"/>
    </w:rPr>
  </w:style>
  <w:style w:type="paragraph" w:styleId="23">
    <w:name w:val="footnote text"/>
    <w:basedOn w:val="1"/>
    <w:semiHidden/>
    <w:unhideWhenUsed/>
    <w:qFormat/>
    <w:uiPriority w:val="99"/>
    <w:pPr>
      <w:snapToGrid w:val="0"/>
      <w:jc w:val="left"/>
    </w:pPr>
    <w:rPr>
      <w:sz w:val="18"/>
    </w:rPr>
  </w:style>
  <w:style w:type="paragraph" w:styleId="24">
    <w:name w:val="toc 6"/>
    <w:next w:val="1"/>
    <w:unhideWhenUsed/>
    <w:qFormat/>
    <w:uiPriority w:val="39"/>
    <w:pPr>
      <w:tabs>
        <w:tab w:val="left" w:pos="420"/>
        <w:tab w:val="right" w:leader="middleDot" w:pos="8295"/>
      </w:tabs>
      <w:ind w:left="1000" w:leftChars="1000"/>
    </w:pPr>
    <w:rPr>
      <w:rFonts w:ascii="Arial" w:hAnsi="Arial" w:eastAsia="宋体" w:cstheme="minorBidi"/>
      <w:kern w:val="2"/>
      <w:sz w:val="21"/>
      <w:szCs w:val="22"/>
      <w:lang w:val="en-US" w:eastAsia="zh-CN" w:bidi="ar-SA"/>
    </w:rPr>
  </w:style>
  <w:style w:type="paragraph" w:styleId="25">
    <w:name w:val="table of figures"/>
    <w:next w:val="1"/>
    <w:unhideWhenUsed/>
    <w:qFormat/>
    <w:uiPriority w:val="99"/>
    <w:pPr>
      <w:ind w:left="200" w:hanging="200" w:hangingChars="200"/>
    </w:pPr>
    <w:rPr>
      <w:rFonts w:asciiTheme="minorHAnsi" w:hAnsiTheme="minorHAnsi" w:eastAsiaTheme="minorEastAsia" w:cstheme="minorBidi"/>
      <w:lang w:val="en-US" w:eastAsia="zh-CN" w:bidi="ar-SA"/>
    </w:rPr>
  </w:style>
  <w:style w:type="paragraph" w:styleId="26">
    <w:name w:val="toc 2"/>
    <w:next w:val="1"/>
    <w:unhideWhenUsed/>
    <w:qFormat/>
    <w:uiPriority w:val="39"/>
    <w:pPr>
      <w:tabs>
        <w:tab w:val="left" w:pos="840"/>
        <w:tab w:val="right" w:leader="middleDot" w:pos="8295"/>
      </w:tabs>
      <w:ind w:left="200" w:leftChars="200"/>
    </w:pPr>
    <w:rPr>
      <w:rFonts w:ascii="Arial" w:hAnsi="Arial" w:eastAsia="宋体" w:cstheme="minorBidi"/>
      <w:kern w:val="2"/>
      <w:sz w:val="21"/>
      <w:szCs w:val="22"/>
      <w:lang w:val="en-US" w:eastAsia="zh-CN" w:bidi="ar-SA"/>
    </w:rPr>
  </w:style>
  <w:style w:type="paragraph" w:styleId="27">
    <w:name w:val="toc 9"/>
    <w:next w:val="1"/>
    <w:unhideWhenUsed/>
    <w:qFormat/>
    <w:uiPriority w:val="39"/>
    <w:pPr>
      <w:tabs>
        <w:tab w:val="left" w:pos="420"/>
        <w:tab w:val="right" w:leader="middleDot" w:pos="8295"/>
      </w:tabs>
      <w:ind w:left="1600" w:leftChars="1600"/>
    </w:pPr>
    <w:rPr>
      <w:rFonts w:ascii="Arial" w:hAnsi="Arial" w:eastAsia="宋体" w:cstheme="minorBidi"/>
      <w:kern w:val="2"/>
      <w:sz w:val="21"/>
      <w:szCs w:val="22"/>
      <w:lang w:val="en-US" w:eastAsia="zh-CN" w:bidi="ar-SA"/>
    </w:rPr>
  </w:style>
  <w:style w:type="paragraph" w:styleId="28">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cs="宋体"/>
      <w:kern w:val="0"/>
      <w:szCs w:val="24"/>
    </w:rPr>
  </w:style>
  <w:style w:type="paragraph" w:styleId="29">
    <w:name w:val="annotation subject"/>
    <w:basedOn w:val="13"/>
    <w:next w:val="13"/>
    <w:link w:val="65"/>
    <w:semiHidden/>
    <w:unhideWhenUsed/>
    <w:qFormat/>
    <w:uiPriority w:val="99"/>
    <w:rPr>
      <w:b/>
      <w:bCs/>
    </w:rPr>
  </w:style>
  <w:style w:type="table" w:styleId="31">
    <w:name w:val="Table Grid"/>
    <w:basedOn w:val="30"/>
    <w:qFormat/>
    <w:uiPriority w:val="99"/>
    <w:pPr>
      <w:widowControl w:val="0"/>
      <w:jc w:val="both"/>
    </w:pPr>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basedOn w:val="32"/>
    <w:qFormat/>
    <w:uiPriority w:val="22"/>
    <w:rPr>
      <w:b/>
      <w:bCs/>
    </w:rPr>
  </w:style>
  <w:style w:type="character" w:styleId="34">
    <w:name w:val="Emphasis"/>
    <w:basedOn w:val="32"/>
    <w:qFormat/>
    <w:uiPriority w:val="20"/>
    <w:rPr>
      <w:i/>
    </w:rPr>
  </w:style>
  <w:style w:type="character" w:styleId="35">
    <w:name w:val="Hyperlink"/>
    <w:basedOn w:val="32"/>
    <w:unhideWhenUsed/>
    <w:qFormat/>
    <w:uiPriority w:val="99"/>
    <w:rPr>
      <w:color w:val="0000FF"/>
      <w:u w:val="none"/>
    </w:rPr>
  </w:style>
  <w:style w:type="character" w:styleId="36">
    <w:name w:val="annotation reference"/>
    <w:basedOn w:val="32"/>
    <w:semiHidden/>
    <w:unhideWhenUsed/>
    <w:qFormat/>
    <w:uiPriority w:val="99"/>
    <w:rPr>
      <w:sz w:val="21"/>
      <w:szCs w:val="21"/>
    </w:rPr>
  </w:style>
  <w:style w:type="character" w:styleId="37">
    <w:name w:val="footnote reference"/>
    <w:basedOn w:val="32"/>
    <w:semiHidden/>
    <w:unhideWhenUsed/>
    <w:qFormat/>
    <w:uiPriority w:val="99"/>
    <w:rPr>
      <w:vertAlign w:val="superscript"/>
    </w:rPr>
  </w:style>
  <w:style w:type="character" w:customStyle="1" w:styleId="38">
    <w:name w:val="标题 1 字符"/>
    <w:basedOn w:val="32"/>
    <w:link w:val="2"/>
    <w:qFormat/>
    <w:uiPriority w:val="9"/>
    <w:rPr>
      <w:rFonts w:ascii="Times New Roman" w:hAnsi="Times New Roman" w:eastAsia="黑体"/>
      <w:b/>
      <w:bCs/>
      <w:kern w:val="44"/>
      <w:sz w:val="36"/>
      <w:szCs w:val="44"/>
    </w:rPr>
  </w:style>
  <w:style w:type="character" w:customStyle="1" w:styleId="39">
    <w:name w:val="标题 2 字符"/>
    <w:basedOn w:val="32"/>
    <w:link w:val="3"/>
    <w:qFormat/>
    <w:uiPriority w:val="9"/>
    <w:rPr>
      <w:rFonts w:ascii="Times New Roman" w:hAnsi="Times New Roman" w:eastAsia="黑体" w:cstheme="majorBidi"/>
      <w:b/>
      <w:bCs/>
      <w:kern w:val="2"/>
      <w:sz w:val="32"/>
      <w:szCs w:val="32"/>
    </w:rPr>
  </w:style>
  <w:style w:type="character" w:customStyle="1" w:styleId="40">
    <w:name w:val="标题 3 字符"/>
    <w:basedOn w:val="32"/>
    <w:link w:val="4"/>
    <w:qFormat/>
    <w:uiPriority w:val="9"/>
    <w:rPr>
      <w:rFonts w:ascii="Book Antiqua" w:hAnsi="Book Antiqua" w:eastAsia="黑体"/>
      <w:b/>
      <w:bCs/>
      <w:sz w:val="30"/>
      <w:szCs w:val="32"/>
    </w:rPr>
  </w:style>
  <w:style w:type="character" w:customStyle="1" w:styleId="41">
    <w:name w:val="标题 4 字符"/>
    <w:basedOn w:val="32"/>
    <w:link w:val="5"/>
    <w:qFormat/>
    <w:uiPriority w:val="9"/>
    <w:rPr>
      <w:rFonts w:ascii="Book Antiqua" w:hAnsi="Book Antiqua" w:eastAsia="黑体" w:cstheme="majorBidi"/>
      <w:b/>
      <w:bCs/>
      <w:kern w:val="2"/>
      <w:sz w:val="28"/>
      <w:szCs w:val="28"/>
    </w:rPr>
  </w:style>
  <w:style w:type="paragraph" w:customStyle="1" w:styleId="42">
    <w:name w:val="一级无序列表"/>
    <w:link w:val="76"/>
    <w:qFormat/>
    <w:uiPriority w:val="0"/>
    <w:pPr>
      <w:numPr>
        <w:ilvl w:val="0"/>
        <w:numId w:val="2"/>
      </w:numPr>
      <w:tabs>
        <w:tab w:val="left" w:pos="420"/>
      </w:tabs>
      <w:spacing w:line="288" w:lineRule="auto"/>
      <w:ind w:left="960" w:leftChars="200" w:hanging="480" w:hangingChars="200"/>
    </w:pPr>
    <w:rPr>
      <w:rFonts w:ascii="Arial" w:hAnsi="Arial" w:eastAsia="宋体" w:cs="Times New Roman"/>
      <w:sz w:val="21"/>
      <w:szCs w:val="21"/>
      <w:lang w:val="en-US" w:eastAsia="zh-CN" w:bidi="ar-SA"/>
    </w:rPr>
  </w:style>
  <w:style w:type="paragraph" w:customStyle="1" w:styleId="43">
    <w:name w:val="二级无序列表"/>
    <w:link w:val="79"/>
    <w:qFormat/>
    <w:uiPriority w:val="0"/>
    <w:pPr>
      <w:numPr>
        <w:ilvl w:val="0"/>
        <w:numId w:val="3"/>
      </w:numPr>
      <w:spacing w:before="10" w:beforeLines="10" w:after="10" w:afterLines="10" w:line="288" w:lineRule="auto"/>
      <w:ind w:left="1440" w:leftChars="400" w:hanging="480" w:hangingChars="200"/>
    </w:pPr>
    <w:rPr>
      <w:rFonts w:ascii="Arial" w:hAnsi="Arial" w:eastAsia="宋体" w:cs="Times New Roman"/>
      <w:sz w:val="21"/>
      <w:szCs w:val="21"/>
      <w:lang w:val="en-US" w:eastAsia="zh-CN" w:bidi="ar-SA"/>
    </w:rPr>
  </w:style>
  <w:style w:type="paragraph" w:customStyle="1" w:styleId="44">
    <w:name w:val="一级有序列表"/>
    <w:link w:val="81"/>
    <w:qFormat/>
    <w:uiPriority w:val="0"/>
    <w:pPr>
      <w:numPr>
        <w:ilvl w:val="0"/>
        <w:numId w:val="4"/>
      </w:numPr>
      <w:spacing w:line="288" w:lineRule="auto"/>
      <w:ind w:left="960" w:leftChars="200" w:hanging="480" w:hangingChars="200"/>
    </w:pPr>
    <w:rPr>
      <w:rFonts w:ascii="Arial" w:hAnsi="Arial" w:eastAsia="宋体" w:cs="Arial"/>
      <w:bCs/>
      <w:sz w:val="21"/>
      <w:szCs w:val="21"/>
      <w:lang w:val="en-US" w:eastAsia="zh-CN" w:bidi="ar-SA"/>
    </w:rPr>
  </w:style>
  <w:style w:type="character" w:customStyle="1" w:styleId="45">
    <w:name w:val="标题 5 字符"/>
    <w:basedOn w:val="32"/>
    <w:link w:val="6"/>
    <w:qFormat/>
    <w:uiPriority w:val="9"/>
    <w:rPr>
      <w:rFonts w:ascii="Book Antiqua" w:hAnsi="Book Antiqua" w:eastAsia="黑体"/>
      <w:b/>
      <w:bCs/>
      <w:kern w:val="2"/>
      <w:sz w:val="28"/>
      <w:szCs w:val="28"/>
    </w:rPr>
  </w:style>
  <w:style w:type="character" w:customStyle="1" w:styleId="46">
    <w:name w:val="标题 6 字符"/>
    <w:basedOn w:val="32"/>
    <w:link w:val="7"/>
    <w:qFormat/>
    <w:uiPriority w:val="9"/>
    <w:rPr>
      <w:rFonts w:ascii="Book Antiqua" w:hAnsi="Book Antiqua" w:eastAsia="黑体" w:cstheme="majorBidi"/>
      <w:b/>
      <w:bCs/>
      <w:kern w:val="2"/>
      <w:sz w:val="24"/>
      <w:szCs w:val="24"/>
    </w:rPr>
  </w:style>
  <w:style w:type="character" w:customStyle="1" w:styleId="47">
    <w:name w:val="标题 7 字符"/>
    <w:basedOn w:val="32"/>
    <w:link w:val="8"/>
    <w:qFormat/>
    <w:uiPriority w:val="9"/>
    <w:rPr>
      <w:rFonts w:ascii="Book Antiqua" w:hAnsi="Book Antiqua" w:eastAsia="黑体"/>
      <w:b/>
      <w:bCs/>
      <w:kern w:val="2"/>
      <w:sz w:val="24"/>
      <w:szCs w:val="24"/>
    </w:rPr>
  </w:style>
  <w:style w:type="paragraph" w:customStyle="1" w:styleId="48">
    <w:name w:val="TOC 标题1"/>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paragraph" w:styleId="49">
    <w:name w:val="List Paragraph"/>
    <w:basedOn w:val="1"/>
    <w:qFormat/>
    <w:uiPriority w:val="34"/>
  </w:style>
  <w:style w:type="character" w:customStyle="1" w:styleId="50">
    <w:name w:val="标题 8 字符"/>
    <w:basedOn w:val="32"/>
    <w:link w:val="9"/>
    <w:qFormat/>
    <w:uiPriority w:val="9"/>
    <w:rPr>
      <w:rFonts w:ascii="Book Antiqua" w:hAnsi="Book Antiqua" w:eastAsia="黑体" w:cstheme="majorBidi"/>
      <w:b/>
      <w:kern w:val="2"/>
      <w:sz w:val="24"/>
      <w:szCs w:val="24"/>
    </w:rPr>
  </w:style>
  <w:style w:type="character" w:customStyle="1" w:styleId="51">
    <w:name w:val="标题 9 字符"/>
    <w:basedOn w:val="32"/>
    <w:link w:val="10"/>
    <w:qFormat/>
    <w:uiPriority w:val="9"/>
    <w:rPr>
      <w:rFonts w:ascii="Book Antiqua" w:hAnsi="Book Antiqua" w:eastAsia="黑体" w:cstheme="majorBidi"/>
      <w:b/>
      <w:kern w:val="2"/>
      <w:sz w:val="24"/>
      <w:szCs w:val="21"/>
    </w:rPr>
  </w:style>
  <w:style w:type="character" w:customStyle="1" w:styleId="52">
    <w:name w:val="批注框文本 字符"/>
    <w:basedOn w:val="32"/>
    <w:link w:val="18"/>
    <w:semiHidden/>
    <w:qFormat/>
    <w:uiPriority w:val="99"/>
    <w:rPr>
      <w:rFonts w:ascii="Arial" w:hAnsi="Arial" w:eastAsia="宋体"/>
      <w:sz w:val="18"/>
      <w:szCs w:val="18"/>
    </w:rPr>
  </w:style>
  <w:style w:type="paragraph" w:customStyle="1" w:styleId="53">
    <w:name w:val="产品或服务名称"/>
    <w:link w:val="55"/>
    <w:qFormat/>
    <w:uiPriority w:val="0"/>
    <w:pPr>
      <w:spacing w:before="120" w:after="120"/>
      <w:jc w:val="center"/>
    </w:pPr>
    <w:rPr>
      <w:rFonts w:ascii="Book Antiqua" w:hAnsi="Book Antiqua" w:eastAsia="黑体" w:cstheme="minorBidi"/>
      <w:kern w:val="2"/>
      <w:sz w:val="36"/>
      <w:szCs w:val="22"/>
      <w:lang w:val="en-US" w:eastAsia="zh-CN" w:bidi="ar-SA"/>
    </w:rPr>
  </w:style>
  <w:style w:type="paragraph" w:customStyle="1" w:styleId="54">
    <w:name w:val="文档名称"/>
    <w:next w:val="1"/>
    <w:link w:val="57"/>
    <w:qFormat/>
    <w:uiPriority w:val="0"/>
    <w:pPr>
      <w:jc w:val="center"/>
    </w:pPr>
    <w:rPr>
      <w:rFonts w:ascii="Book Antiqua" w:hAnsi="Book Antiqua" w:eastAsia="黑体" w:cstheme="minorBidi"/>
      <w:kern w:val="2"/>
      <w:sz w:val="52"/>
      <w:szCs w:val="22"/>
      <w:lang w:val="en-US" w:eastAsia="zh-CN" w:bidi="ar-SA"/>
    </w:rPr>
  </w:style>
  <w:style w:type="character" w:customStyle="1" w:styleId="55">
    <w:name w:val="产品或服务名称 字符"/>
    <w:basedOn w:val="32"/>
    <w:link w:val="53"/>
    <w:qFormat/>
    <w:uiPriority w:val="0"/>
    <w:rPr>
      <w:rFonts w:ascii="Book Antiqua" w:hAnsi="Book Antiqua" w:eastAsia="黑体"/>
      <w:sz w:val="36"/>
    </w:rPr>
  </w:style>
  <w:style w:type="paragraph" w:customStyle="1" w:styleId="56">
    <w:name w:val="封面版本"/>
    <w:next w:val="1"/>
    <w:link w:val="58"/>
    <w:qFormat/>
    <w:uiPriority w:val="0"/>
    <w:pPr>
      <w:spacing w:after="100" w:afterAutospacing="1" w:line="288" w:lineRule="auto"/>
    </w:pPr>
    <w:rPr>
      <w:rFonts w:ascii="Arial" w:hAnsi="Arial" w:eastAsia="黑体" w:cstheme="minorBidi"/>
      <w:kern w:val="2"/>
      <w:sz w:val="21"/>
      <w:szCs w:val="22"/>
      <w:lang w:val="en-US" w:eastAsia="zh-CN" w:bidi="ar-SA"/>
    </w:rPr>
  </w:style>
  <w:style w:type="character" w:customStyle="1" w:styleId="57">
    <w:name w:val="文档名称 字符"/>
    <w:basedOn w:val="55"/>
    <w:link w:val="54"/>
    <w:qFormat/>
    <w:uiPriority w:val="0"/>
    <w:rPr>
      <w:rFonts w:ascii="Book Antiqua" w:hAnsi="Book Antiqua" w:eastAsia="黑体"/>
      <w:sz w:val="52"/>
    </w:rPr>
  </w:style>
  <w:style w:type="character" w:customStyle="1" w:styleId="58">
    <w:name w:val="封面版本 字符"/>
    <w:basedOn w:val="32"/>
    <w:link w:val="56"/>
    <w:qFormat/>
    <w:uiPriority w:val="0"/>
    <w:rPr>
      <w:rFonts w:ascii="Arial" w:hAnsi="Arial" w:eastAsia="黑体"/>
    </w:rPr>
  </w:style>
  <w:style w:type="paragraph" w:customStyle="1" w:styleId="59">
    <w:name w:val="Section标题"/>
    <w:next w:val="1"/>
    <w:qFormat/>
    <w:uiPriority w:val="0"/>
    <w:pPr>
      <w:spacing w:before="50" w:beforeLines="50" w:after="50" w:afterLines="50" w:line="360" w:lineRule="auto"/>
    </w:pPr>
    <w:rPr>
      <w:rFonts w:ascii="Book Antiqua" w:hAnsi="Book Antiqua" w:eastAsia="黑体" w:cs="宋体"/>
      <w:b/>
      <w:bCs/>
      <w:sz w:val="24"/>
      <w:szCs w:val="24"/>
      <w:lang w:val="en-US" w:eastAsia="zh-CN" w:bidi="ar-SA"/>
    </w:rPr>
  </w:style>
  <w:style w:type="paragraph" w:customStyle="1" w:styleId="60">
    <w:name w:val="表格标题行"/>
    <w:next w:val="1"/>
    <w:link w:val="62"/>
    <w:qFormat/>
    <w:uiPriority w:val="0"/>
    <w:pPr>
      <w:widowControl w:val="0"/>
      <w:spacing w:before="10" w:beforeLines="10" w:after="10" w:afterLines="10" w:line="288" w:lineRule="auto"/>
    </w:pPr>
    <w:rPr>
      <w:rFonts w:ascii="Arial" w:hAnsi="Arial" w:eastAsia="黑体" w:cs="Arial"/>
      <w:b/>
      <w:bCs/>
      <w:sz w:val="21"/>
      <w:szCs w:val="21"/>
      <w:lang w:val="en-US" w:eastAsia="zh-CN" w:bidi="ar-SA"/>
    </w:rPr>
  </w:style>
  <w:style w:type="paragraph" w:customStyle="1" w:styleId="61">
    <w:name w:val="表格正文行"/>
    <w:link w:val="63"/>
    <w:qFormat/>
    <w:uiPriority w:val="0"/>
    <w:pPr>
      <w:widowControl w:val="0"/>
      <w:spacing w:before="10" w:beforeLines="10" w:after="10" w:afterLines="10" w:line="264" w:lineRule="auto"/>
    </w:pPr>
    <w:rPr>
      <w:rFonts w:ascii="Arial" w:hAnsi="Arial" w:eastAsia="宋体" w:cs="Times New Roman"/>
      <w:sz w:val="21"/>
      <w:szCs w:val="21"/>
      <w:lang w:val="en-US" w:eastAsia="zh-CN" w:bidi="ar-SA"/>
    </w:rPr>
  </w:style>
  <w:style w:type="character" w:customStyle="1" w:styleId="62">
    <w:name w:val="表格标题行 字符"/>
    <w:link w:val="60"/>
    <w:qFormat/>
    <w:uiPriority w:val="0"/>
    <w:rPr>
      <w:rFonts w:ascii="Arial" w:hAnsi="Arial" w:eastAsia="黑体" w:cs="Arial"/>
      <w:b/>
      <w:bCs/>
      <w:kern w:val="0"/>
      <w:szCs w:val="21"/>
    </w:rPr>
  </w:style>
  <w:style w:type="character" w:customStyle="1" w:styleId="63">
    <w:name w:val="表格正文行 字符"/>
    <w:link w:val="61"/>
    <w:qFormat/>
    <w:uiPriority w:val="0"/>
    <w:rPr>
      <w:rFonts w:ascii="Arial" w:hAnsi="Arial" w:eastAsia="宋体" w:cs="Times New Roman"/>
      <w:kern w:val="0"/>
      <w:szCs w:val="21"/>
    </w:rPr>
  </w:style>
  <w:style w:type="character" w:customStyle="1" w:styleId="64">
    <w:name w:val="批注文字 字符"/>
    <w:basedOn w:val="32"/>
    <w:link w:val="13"/>
    <w:qFormat/>
    <w:uiPriority w:val="99"/>
    <w:rPr>
      <w:rFonts w:ascii="Arial" w:hAnsi="Arial" w:eastAsia="宋体"/>
    </w:rPr>
  </w:style>
  <w:style w:type="character" w:customStyle="1" w:styleId="65">
    <w:name w:val="批注主题 字符"/>
    <w:basedOn w:val="64"/>
    <w:link w:val="29"/>
    <w:semiHidden/>
    <w:qFormat/>
    <w:uiPriority w:val="99"/>
    <w:rPr>
      <w:rFonts w:ascii="Arial" w:hAnsi="Arial" w:eastAsia="宋体"/>
      <w:b/>
      <w:bCs/>
    </w:rPr>
  </w:style>
  <w:style w:type="character" w:customStyle="1" w:styleId="66">
    <w:name w:val="页眉 字符"/>
    <w:basedOn w:val="32"/>
    <w:link w:val="20"/>
    <w:qFormat/>
    <w:uiPriority w:val="99"/>
    <w:rPr>
      <w:rFonts w:ascii="Arial" w:hAnsi="Arial" w:eastAsia="宋体"/>
      <w:sz w:val="18"/>
      <w:szCs w:val="18"/>
    </w:rPr>
  </w:style>
  <w:style w:type="character" w:customStyle="1" w:styleId="67">
    <w:name w:val="页脚 字符"/>
    <w:basedOn w:val="32"/>
    <w:link w:val="19"/>
    <w:qFormat/>
    <w:uiPriority w:val="99"/>
    <w:rPr>
      <w:rFonts w:ascii="Arial" w:hAnsi="Arial" w:eastAsia="宋体"/>
      <w:sz w:val="18"/>
      <w:szCs w:val="18"/>
    </w:rPr>
  </w:style>
  <w:style w:type="paragraph" w:customStyle="1" w:styleId="68">
    <w:name w:val="图形"/>
    <w:next w:val="1"/>
    <w:link w:val="70"/>
    <w:qFormat/>
    <w:uiPriority w:val="0"/>
    <w:pPr>
      <w:spacing w:after="100" w:afterLines="100"/>
      <w:jc w:val="center"/>
    </w:pPr>
    <w:rPr>
      <w:rFonts w:ascii="等线" w:hAnsi="等线" w:eastAsia="等线" w:cstheme="minorBidi"/>
      <w:lang w:val="en-US" w:eastAsia="zh-CN" w:bidi="ar-SA"/>
    </w:rPr>
  </w:style>
  <w:style w:type="paragraph" w:customStyle="1" w:styleId="69">
    <w:name w:val="命令行"/>
    <w:qFormat/>
    <w:uiPriority w:val="0"/>
    <w:pPr>
      <w:shd w:val="clear" w:color="auto" w:fill="D6DCE5"/>
      <w:spacing w:line="288" w:lineRule="auto"/>
      <w:ind w:left="420"/>
    </w:pPr>
    <w:rPr>
      <w:rFonts w:ascii="Courier New" w:hAnsi="Courier New" w:eastAsia="幼圆" w:cs="Courier New"/>
      <w:sz w:val="18"/>
      <w:szCs w:val="18"/>
      <w:lang w:val="en-US" w:eastAsia="zh-CN" w:bidi="ar-SA"/>
    </w:rPr>
  </w:style>
  <w:style w:type="character" w:customStyle="1" w:styleId="70">
    <w:name w:val="图形 字符"/>
    <w:basedOn w:val="32"/>
    <w:link w:val="68"/>
    <w:qFormat/>
    <w:uiPriority w:val="0"/>
    <w:rPr>
      <w:rFonts w:ascii="等线" w:hAnsi="等线" w:eastAsia="等线"/>
    </w:rPr>
  </w:style>
  <w:style w:type="paragraph" w:customStyle="1" w:styleId="71">
    <w:name w:val="危险"/>
    <w:qFormat/>
    <w:uiPriority w:val="0"/>
    <w:pPr>
      <w:pBdr>
        <w:top w:val="single" w:color="C00000" w:sz="4" w:space="1"/>
        <w:left w:val="single" w:color="C00000" w:sz="4" w:space="4"/>
        <w:bottom w:val="single" w:color="C00000" w:sz="4" w:space="1"/>
        <w:right w:val="single" w:color="C00000" w:sz="4" w:space="4"/>
      </w:pBdr>
      <w:shd w:val="clear" w:color="auto" w:fill="F7CAAC"/>
      <w:spacing w:line="264" w:lineRule="auto"/>
      <w:ind w:left="240" w:leftChars="240" w:right="40" w:rightChars="40"/>
    </w:pPr>
    <w:rPr>
      <w:rFonts w:ascii="Arial" w:hAnsi="Arial" w:eastAsia="宋体" w:cs="Times New Roman"/>
      <w:sz w:val="18"/>
      <w:szCs w:val="24"/>
      <w:lang w:val="en-US" w:eastAsia="zh-CN" w:bidi="ar-SA"/>
    </w:rPr>
  </w:style>
  <w:style w:type="paragraph" w:customStyle="1" w:styleId="72">
    <w:name w:val="注意"/>
    <w:qFormat/>
    <w:uiPriority w:val="0"/>
    <w:pPr>
      <w:pBdr>
        <w:top w:val="single" w:color="FFC000" w:sz="4" w:space="1"/>
        <w:left w:val="single" w:color="FFC000" w:sz="4" w:space="4"/>
        <w:bottom w:val="single" w:color="FFC000" w:sz="4" w:space="1"/>
        <w:right w:val="single" w:color="FFC000" w:sz="4" w:space="4"/>
      </w:pBdr>
      <w:shd w:val="clear" w:color="auto" w:fill="FEF2CC"/>
      <w:spacing w:line="264" w:lineRule="auto"/>
      <w:ind w:left="240" w:leftChars="240" w:right="40" w:rightChars="40"/>
    </w:pPr>
    <w:rPr>
      <w:rFonts w:ascii="Arial" w:hAnsi="Arial" w:eastAsia="宋体" w:cs="Times New Roman"/>
      <w:sz w:val="18"/>
      <w:szCs w:val="24"/>
      <w:lang w:val="en-US" w:eastAsia="zh-CN" w:bidi="ar-SA"/>
    </w:rPr>
  </w:style>
  <w:style w:type="paragraph" w:customStyle="1" w:styleId="73">
    <w:name w:val="警告"/>
    <w:qFormat/>
    <w:uiPriority w:val="0"/>
    <w:pPr>
      <w:pBdr>
        <w:top w:val="single" w:color="ED7D31" w:sz="4" w:space="1"/>
        <w:left w:val="single" w:color="ED7D31" w:sz="4" w:space="4"/>
        <w:bottom w:val="single" w:color="ED7D31" w:sz="4" w:space="1"/>
        <w:right w:val="single" w:color="ED7D31" w:sz="4" w:space="4"/>
      </w:pBdr>
      <w:shd w:val="clear" w:color="auto" w:fill="FBE5D6"/>
      <w:spacing w:line="264" w:lineRule="auto"/>
      <w:ind w:left="240" w:leftChars="240" w:right="40" w:rightChars="40"/>
    </w:pPr>
    <w:rPr>
      <w:rFonts w:ascii="Arial" w:hAnsi="Arial" w:eastAsia="宋体" w:cs="Times New Roman"/>
      <w:sz w:val="18"/>
      <w:szCs w:val="24"/>
      <w:lang w:val="en-US" w:eastAsia="zh-CN" w:bidi="ar-SA"/>
    </w:rPr>
  </w:style>
  <w:style w:type="paragraph" w:customStyle="1" w:styleId="74">
    <w:name w:val="说明"/>
    <w:qFormat/>
    <w:uiPriority w:val="0"/>
    <w:pPr>
      <w:pBdr>
        <w:top w:val="single" w:color="auto" w:sz="4" w:space="1"/>
        <w:left w:val="single" w:color="auto" w:sz="4" w:space="4"/>
        <w:bottom w:val="single" w:color="auto" w:sz="4" w:space="1"/>
        <w:right w:val="single" w:color="auto" w:sz="4" w:space="4"/>
      </w:pBdr>
      <w:shd w:val="clear" w:color="auto" w:fill="F1F1F1"/>
      <w:spacing w:line="264" w:lineRule="auto"/>
      <w:ind w:left="240" w:leftChars="240" w:right="40" w:rightChars="40"/>
    </w:pPr>
    <w:rPr>
      <w:rFonts w:ascii="Arial" w:hAnsi="Arial" w:eastAsia="宋体" w:cs="Arial"/>
      <w:sz w:val="18"/>
      <w:szCs w:val="21"/>
      <w:lang w:val="en-US" w:eastAsia="zh-CN" w:bidi="ar-SA"/>
    </w:rPr>
  </w:style>
  <w:style w:type="paragraph" w:customStyle="1" w:styleId="75">
    <w:name w:val="一级文字"/>
    <w:link w:val="77"/>
    <w:qFormat/>
    <w:uiPriority w:val="0"/>
    <w:pPr>
      <w:spacing w:before="10" w:beforeLines="10" w:after="10" w:afterLines="10" w:line="264" w:lineRule="auto"/>
      <w:ind w:left="400" w:leftChars="400"/>
    </w:pPr>
    <w:rPr>
      <w:rFonts w:ascii="Arial" w:hAnsi="Arial" w:eastAsia="宋体" w:cs="Times New Roman"/>
      <w:sz w:val="21"/>
      <w:szCs w:val="21"/>
      <w:lang w:val="en-US" w:eastAsia="zh-CN" w:bidi="ar-SA"/>
    </w:rPr>
  </w:style>
  <w:style w:type="character" w:customStyle="1" w:styleId="76">
    <w:name w:val="一级无序列表 字符"/>
    <w:basedOn w:val="32"/>
    <w:link w:val="42"/>
    <w:qFormat/>
    <w:uiPriority w:val="0"/>
    <w:rPr>
      <w:rFonts w:ascii="Arial" w:hAnsi="Arial" w:eastAsia="宋体" w:cs="Times New Roman"/>
      <w:sz w:val="21"/>
      <w:szCs w:val="21"/>
    </w:rPr>
  </w:style>
  <w:style w:type="character" w:customStyle="1" w:styleId="77">
    <w:name w:val="一级文字 字符"/>
    <w:basedOn w:val="76"/>
    <w:link w:val="75"/>
    <w:qFormat/>
    <w:uiPriority w:val="0"/>
    <w:rPr>
      <w:rFonts w:ascii="Arial" w:hAnsi="Arial" w:eastAsia="宋体" w:cs="Times New Roman"/>
      <w:kern w:val="0"/>
      <w:sz w:val="21"/>
      <w:szCs w:val="21"/>
    </w:rPr>
  </w:style>
  <w:style w:type="paragraph" w:customStyle="1" w:styleId="78">
    <w:name w:val="二级文字"/>
    <w:basedOn w:val="43"/>
    <w:link w:val="80"/>
    <w:qFormat/>
    <w:uiPriority w:val="0"/>
    <w:pPr>
      <w:numPr>
        <w:numId w:val="0"/>
      </w:numPr>
      <w:ind w:left="1440" w:leftChars="600"/>
    </w:pPr>
  </w:style>
  <w:style w:type="character" w:customStyle="1" w:styleId="79">
    <w:name w:val="二级无序列表 字符"/>
    <w:basedOn w:val="76"/>
    <w:link w:val="43"/>
    <w:qFormat/>
    <w:uiPriority w:val="0"/>
    <w:rPr>
      <w:rFonts w:ascii="Arial" w:hAnsi="Arial" w:eastAsia="宋体" w:cs="Times New Roman"/>
      <w:sz w:val="21"/>
      <w:szCs w:val="21"/>
    </w:rPr>
  </w:style>
  <w:style w:type="character" w:customStyle="1" w:styleId="80">
    <w:name w:val="二级文字 字符"/>
    <w:basedOn w:val="79"/>
    <w:link w:val="78"/>
    <w:qFormat/>
    <w:uiPriority w:val="0"/>
    <w:rPr>
      <w:rFonts w:ascii="Arial" w:hAnsi="Arial" w:eastAsia="宋体" w:cs="Times New Roman"/>
      <w:kern w:val="0"/>
      <w:sz w:val="21"/>
      <w:szCs w:val="21"/>
    </w:rPr>
  </w:style>
  <w:style w:type="character" w:customStyle="1" w:styleId="81">
    <w:name w:val="一级有序列表 字符"/>
    <w:basedOn w:val="32"/>
    <w:link w:val="44"/>
    <w:qFormat/>
    <w:uiPriority w:val="0"/>
    <w:rPr>
      <w:rFonts w:ascii="Arial" w:hAnsi="Arial" w:eastAsia="宋体" w:cs="Arial"/>
      <w:bCs/>
      <w:sz w:val="21"/>
      <w:szCs w:val="21"/>
    </w:rPr>
  </w:style>
  <w:style w:type="paragraph" w:customStyle="1" w:styleId="82">
    <w:name w:val="二级有序列表"/>
    <w:link w:val="83"/>
    <w:qFormat/>
    <w:uiPriority w:val="0"/>
    <w:pPr>
      <w:numPr>
        <w:ilvl w:val="0"/>
        <w:numId w:val="5"/>
      </w:numPr>
      <w:spacing w:line="288" w:lineRule="auto"/>
      <w:ind w:left="600" w:leftChars="400" w:hanging="200" w:hangingChars="200"/>
    </w:pPr>
    <w:rPr>
      <w:rFonts w:ascii="Arial" w:hAnsi="Arial" w:eastAsia="宋体" w:cs="Arial"/>
      <w:bCs/>
      <w:sz w:val="21"/>
      <w:szCs w:val="21"/>
      <w:lang w:val="en-US" w:eastAsia="zh-CN" w:bidi="ar-SA"/>
    </w:rPr>
  </w:style>
  <w:style w:type="character" w:customStyle="1" w:styleId="83">
    <w:name w:val="二级有序列表 字符"/>
    <w:basedOn w:val="81"/>
    <w:link w:val="82"/>
    <w:qFormat/>
    <w:uiPriority w:val="0"/>
    <w:rPr>
      <w:rFonts w:ascii="Arial" w:hAnsi="Arial" w:eastAsia="宋体" w:cs="Arial"/>
      <w:sz w:val="21"/>
      <w:szCs w:val="21"/>
    </w:rPr>
  </w:style>
  <w:style w:type="character" w:customStyle="1" w:styleId="84">
    <w:name w:val="未处理的提及1"/>
    <w:basedOn w:val="32"/>
    <w:semiHidden/>
    <w:unhideWhenUsed/>
    <w:qFormat/>
    <w:uiPriority w:val="99"/>
    <w:rPr>
      <w:color w:val="605E5C"/>
      <w:shd w:val="clear" w:color="auto" w:fill="E1DFDD"/>
    </w:rPr>
  </w:style>
  <w:style w:type="character" w:customStyle="1" w:styleId="85">
    <w:name w:val="正文文本 字符"/>
    <w:basedOn w:val="32"/>
    <w:link w:val="14"/>
    <w:qFormat/>
    <w:uiPriority w:val="0"/>
    <w:rPr>
      <w:rFonts w:ascii="Times New Roman" w:hAnsi="Times New Roman" w:eastAsia="方正小标宋简体" w:cs="Times New Roman"/>
      <w:kern w:val="2"/>
      <w:sz w:val="36"/>
      <w:szCs w:val="24"/>
    </w:rPr>
  </w:style>
  <w:style w:type="paragraph" w:customStyle="1" w:styleId="86">
    <w:name w:val="TOC1"/>
    <w:basedOn w:val="1"/>
    <w:next w:val="1"/>
    <w:qFormat/>
    <w:uiPriority w:val="0"/>
    <w:pPr>
      <w:spacing w:line="240" w:lineRule="auto"/>
      <w:ind w:firstLine="0" w:firstLineChars="0"/>
      <w:textAlignment w:val="baseline"/>
    </w:pPr>
    <w:rPr>
      <w:rFonts w:asciiTheme="minorHAnsi" w:hAnsiTheme="minorHAnsi" w:eastAsiaTheme="minorEastAsia"/>
      <w:sz w:val="21"/>
    </w:rPr>
  </w:style>
  <w:style w:type="paragraph" w:customStyle="1" w:styleId="87">
    <w:name w:val="修订1"/>
    <w:hidden/>
    <w:semiHidden/>
    <w:qFormat/>
    <w:uiPriority w:val="99"/>
    <w:rPr>
      <w:rFonts w:ascii="Arial" w:hAnsi="Arial" w:eastAsia="宋体" w:cstheme="minorBidi"/>
      <w:kern w:val="2"/>
      <w:sz w:val="24"/>
      <w:szCs w:val="22"/>
      <w:lang w:val="en-US" w:eastAsia="zh-CN" w:bidi="ar-SA"/>
    </w:rPr>
  </w:style>
  <w:style w:type="paragraph" w:customStyle="1" w:styleId="88">
    <w:name w:val="样式1"/>
    <w:basedOn w:val="1"/>
    <w:next w:val="1"/>
    <w:qFormat/>
    <w:uiPriority w:val="0"/>
    <w:pPr>
      <w:keepNext/>
      <w:keepLines/>
      <w:numPr>
        <w:ilvl w:val="0"/>
        <w:numId w:val="6"/>
      </w:numPr>
      <w:spacing w:before="50" w:after="50" w:line="576" w:lineRule="auto"/>
      <w:ind w:firstLine="0" w:firstLineChars="0"/>
      <w:outlineLvl w:val="0"/>
    </w:pPr>
    <w:rPr>
      <w:rFonts w:hint="eastAsia" w:ascii="Book Antiqua" w:hAnsi="Book Antiqua" w:eastAsia="黑体"/>
      <w:b/>
      <w:bCs/>
      <w:kern w:val="44"/>
      <w:sz w:val="30"/>
      <w:szCs w:val="36"/>
    </w:rPr>
  </w:style>
  <w:style w:type="paragraph" w:customStyle="1" w:styleId="89">
    <w:name w:val="Table Paragraph"/>
    <w:basedOn w:val="1"/>
    <w:qFormat/>
    <w:uiPriority w:val="1"/>
    <w:rPr>
      <w:rFonts w:ascii="仿宋" w:hAnsi="仿宋" w:eastAsia="仿宋" w:cs="仿宋"/>
    </w:rPr>
  </w:style>
  <w:style w:type="character" w:customStyle="1" w:styleId="90">
    <w:name w:val="font21"/>
    <w:basedOn w:val="32"/>
    <w:qFormat/>
    <w:uiPriority w:val="0"/>
    <w:rPr>
      <w:rFonts w:ascii="宋体" w:hAnsi="宋体" w:eastAsia="宋体" w:cs="宋体"/>
      <w:b/>
      <w:bCs/>
      <w:color w:val="000000"/>
      <w:sz w:val="20"/>
      <w:szCs w:val="20"/>
      <w:u w:val="none"/>
    </w:rPr>
  </w:style>
  <w:style w:type="character" w:customStyle="1" w:styleId="91">
    <w:name w:val="font31"/>
    <w:basedOn w:val="32"/>
    <w:qFormat/>
    <w:uiPriority w:val="0"/>
    <w:rPr>
      <w:rFonts w:ascii="宋体" w:hAnsi="宋体" w:eastAsia="宋体" w:cs="宋体"/>
      <w:color w:val="7C6E68"/>
      <w:sz w:val="20"/>
      <w:szCs w:val="20"/>
      <w:u w:val="none"/>
    </w:rPr>
  </w:style>
  <w:style w:type="character" w:customStyle="1" w:styleId="92">
    <w:name w:val="font41"/>
    <w:basedOn w:val="32"/>
    <w:qFormat/>
    <w:uiPriority w:val="0"/>
    <w:rPr>
      <w:rFonts w:ascii="宋体" w:hAnsi="宋体" w:eastAsia="宋体" w:cs="宋体"/>
      <w:color w:val="000000"/>
      <w:sz w:val="20"/>
      <w:szCs w:val="20"/>
      <w:u w:val="none"/>
    </w:rPr>
  </w:style>
  <w:style w:type="character" w:customStyle="1" w:styleId="93">
    <w:name w:val="font51"/>
    <w:basedOn w:val="32"/>
    <w:qFormat/>
    <w:uiPriority w:val="0"/>
    <w:rPr>
      <w:rFonts w:ascii="宋体" w:hAnsi="宋体" w:eastAsia="宋体" w:cs="宋体"/>
      <w:color w:val="812200"/>
      <w:sz w:val="20"/>
      <w:szCs w:val="20"/>
      <w:u w:val="none"/>
    </w:rPr>
  </w:style>
  <w:style w:type="character" w:customStyle="1" w:styleId="94">
    <w:name w:val="font61"/>
    <w:basedOn w:val="32"/>
    <w:qFormat/>
    <w:uiPriority w:val="0"/>
    <w:rPr>
      <w:rFonts w:ascii="宋体" w:hAnsi="宋体" w:eastAsia="宋体" w:cs="宋体"/>
      <w:color w:val="002395"/>
      <w:sz w:val="20"/>
      <w:szCs w:val="20"/>
      <w:u w:val="none"/>
    </w:rPr>
  </w:style>
  <w:style w:type="character" w:customStyle="1" w:styleId="95">
    <w:name w:val="font71"/>
    <w:basedOn w:val="32"/>
    <w:qFormat/>
    <w:uiPriority w:val="0"/>
    <w:rPr>
      <w:rFonts w:ascii="宋体" w:hAnsi="宋体" w:eastAsia="宋体" w:cs="宋体"/>
      <w:color w:val="7E1900"/>
      <w:sz w:val="20"/>
      <w:szCs w:val="20"/>
      <w:u w:val="none"/>
    </w:rPr>
  </w:style>
  <w:style w:type="character" w:customStyle="1" w:styleId="96">
    <w:name w:val="font81"/>
    <w:basedOn w:val="32"/>
    <w:qFormat/>
    <w:uiPriority w:val="0"/>
    <w:rPr>
      <w:rFonts w:ascii="宋体" w:hAnsi="宋体" w:eastAsia="宋体" w:cs="宋体"/>
      <w:color w:val="801A00"/>
      <w:sz w:val="20"/>
      <w:szCs w:val="20"/>
      <w:u w:val="none"/>
    </w:rPr>
  </w:style>
  <w:style w:type="character" w:customStyle="1" w:styleId="97">
    <w:name w:val="font91"/>
    <w:basedOn w:val="32"/>
    <w:qFormat/>
    <w:uiPriority w:val="0"/>
    <w:rPr>
      <w:rFonts w:ascii="宋体" w:hAnsi="宋体" w:eastAsia="宋体" w:cs="宋体"/>
      <w:color w:val="811E00"/>
      <w:sz w:val="20"/>
      <w:szCs w:val="20"/>
      <w:u w:val="none"/>
    </w:rPr>
  </w:style>
  <w:style w:type="character" w:customStyle="1" w:styleId="98">
    <w:name w:val="font11"/>
    <w:basedOn w:val="32"/>
    <w:qFormat/>
    <w:uiPriority w:val="0"/>
    <w:rPr>
      <w:rFonts w:hint="eastAsia" w:ascii="宋体" w:hAnsi="宋体" w:eastAsia="宋体" w:cs="宋体"/>
      <w:b/>
      <w:bCs/>
      <w:color w:val="000000"/>
      <w:sz w:val="22"/>
      <w:szCs w:val="22"/>
      <w:u w:val="none"/>
    </w:rPr>
  </w:style>
  <w:style w:type="character" w:customStyle="1" w:styleId="99">
    <w:name w:val="font01"/>
    <w:basedOn w:val="32"/>
    <w:qFormat/>
    <w:uiPriority w:val="0"/>
    <w:rPr>
      <w:rFonts w:hint="eastAsia" w:ascii="宋体" w:hAnsi="宋体" w:eastAsia="宋体" w:cs="宋体"/>
      <w:color w:val="000000"/>
      <w:sz w:val="22"/>
      <w:szCs w:val="22"/>
      <w:u w:val="none"/>
    </w:rPr>
  </w:style>
  <w:style w:type="paragraph" w:customStyle="1" w:styleId="100">
    <w:name w:val="WPSOffice手动目录 1"/>
    <w:qFormat/>
    <w:uiPriority w:val="0"/>
    <w:rPr>
      <w:rFonts w:ascii="Times New Roman" w:hAnsi="Times New Roman" w:eastAsia="宋体" w:cs="Times New Roman"/>
      <w:lang w:val="en-US" w:eastAsia="zh-CN" w:bidi="ar-SA"/>
    </w:rPr>
  </w:style>
  <w:style w:type="paragraph" w:customStyle="1" w:styleId="101">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02">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character" w:customStyle="1" w:styleId="103">
    <w:name w:val="题注 字符"/>
    <w:link w:val="12"/>
    <w:qFormat/>
    <w:uiPriority w:val="35"/>
    <w:rPr>
      <w:rFonts w:ascii="Book Antiqua" w:hAnsi="Book Antiqua" w:eastAsia="黑体" w:cstheme="majorBidi"/>
      <w:kern w:val="2"/>
      <w:lang w:val="en-US" w:eastAsia="zh-CN" w:bidi="ar-SA"/>
    </w:rPr>
  </w:style>
  <w:style w:type="paragraph" w:customStyle="1" w:styleId="104">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7" Type="http://schemas.microsoft.com/office/2011/relationships/people" Target="people.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chart" Target="charts/chart3.xml"/><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endnotes" Target="endnotes.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notes" Target="footnotes.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microsoft.com/office/2011/relationships/commentsExtended" Target="commentsExtended.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chart" Target="charts/chart2.xml"/><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comments" Target="comments.xml"/><Relationship Id="rId29" Type="http://schemas.openxmlformats.org/officeDocument/2006/relationships/image" Target="media/image14.png"/><Relationship Id="rId28" Type="http://schemas.openxmlformats.org/officeDocument/2006/relationships/chart" Target="charts/chart1.xml"/><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4" Type="http://schemas.microsoft.com/office/2011/relationships/chartColorStyle" Target="colors3.xml"/><Relationship Id="rId3" Type="http://schemas.microsoft.com/office/2011/relationships/chartStyle" Target="style3.xml"/><Relationship Id="rId2" Type="http://schemas.openxmlformats.org/officeDocument/2006/relationships/themeOverride" Target="../theme/themeOverride3.xml"/><Relationship Id="rId1" Type="http://schemas.openxmlformats.org/officeDocument/2006/relationships/oleObject" Target="file:///\\Users\lilili\Documents\&#127801;&#21672;&#35810;&#19994;&#21153;\00-&#27665;&#33322;&#20108;&#25152;\03-2-&#35843;&#30740;&#24635;&#32467;&#25253;&#21578;\mh&#20844;&#21496;2022&#24180;&#36130;&#21153;&#25968;&#25454;&#32479;&#35745;&#34920;-202311030%2520V1.0.xlsx" TargetMode="External"/></Relationships>
</file>

<file path=word/charts/_rels/chart2.xml.rels><?xml version="1.0" encoding="UTF-8" standalone="yes"?>
<Relationships xmlns="http://schemas.openxmlformats.org/package/2006/relationships"><Relationship Id="rId4" Type="http://schemas.microsoft.com/office/2011/relationships/chartColorStyle" Target="colors2.xml"/><Relationship Id="rId3" Type="http://schemas.microsoft.com/office/2011/relationships/chartStyle" Target="style2.xml"/><Relationship Id="rId2" Type="http://schemas.openxmlformats.org/officeDocument/2006/relationships/themeOverride" Target="../theme/themeOverride2.xml"/><Relationship Id="rId1" Type="http://schemas.openxmlformats.org/officeDocument/2006/relationships/oleObject" Target="file:///\\Users\lilili\Documents\&#127801;&#21672;&#35810;&#19994;&#21153;\00-&#27665;&#33322;&#20108;&#25152;\00-&#23458;&#25143;&#25552;&#20379;&#36164;&#26009;\&#20154;&#21147;&#36164;&#28304;\&#21592;&#24037;&#33457;&#21517;&#20876;\&#21592;&#24037;&#22522;&#26412;&#20449;&#24687;-&#22312;&#32844;.xlsx" TargetMode="External"/></Relationships>
</file>

<file path=word/charts/_rels/chart3.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oleObject" Target="file:///C:\Users\JIYAFANG\Desktop\03-&#29616;&#29366;&#24635;&#32467;-&#27665;&#33322;&#20108;&#25152;&#38598;&#22242;&#25968;&#23383;&#21270;&#36716;&#22411;&#29616;&#29366;&#35843;&#30740;&#24635;&#32467;20240124v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200" b="1" i="0" u="none" strike="noStrike" kern="1200" spc="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en-US" altLang="zh-CN" sz="1200" b="1">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rPr>
              <a:t>2022</a:t>
            </a:r>
            <a:r>
              <a:rPr altLang="en-US" sz="1200" b="1">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rPr>
              <a:t>年</a:t>
            </a:r>
            <a:r>
              <a:rPr sz="1200" b="1">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rPr>
              <a:t>各业务板块营收占比</a:t>
            </a:r>
            <a:endParaRPr sz="1200" b="1">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manualLayout>
          <c:xMode val="edge"/>
          <c:yMode val="edge"/>
          <c:x val="0.204927408583303"/>
          <c:y val="0.00673400673400673"/>
        </c:manualLayout>
      </c:layout>
      <c:overlay val="0"/>
      <c:spPr>
        <a:noFill/>
        <a:ln>
          <a:noFill/>
        </a:ln>
        <a:effectLst/>
      </c:spPr>
    </c:title>
    <c:autoTitleDeleted val="0"/>
    <c:plotArea>
      <c:layout/>
      <c:pieChart>
        <c:varyColors val="1"/>
        <c:ser>
          <c:idx val="3"/>
          <c:order val="3"/>
          <c:tx>
            <c:strRef>
              <c:f>'[mh公司2022年财务数据统计表-202311030 V1.0.xlsx]财务数据统计及分析表'!$F$63</c:f>
              <c:strCache>
                <c:ptCount val="1"/>
                <c:pt idx="0">
                  <c:v>营业收入占比(%)</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1000" b="1" i="0" u="none" strike="noStrike" kern="120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'[mh公司2022年财务数据统计表-202311030 V1.0.xlsx]财务数据统计及分析表'!$B$64:$B$66</c:f>
              <c:strCache>
                <c:ptCount val="3"/>
                <c:pt idx="0">
                  <c:v>航空化学业务板块</c:v>
                </c:pt>
                <c:pt idx="1">
                  <c:v>空管业务板</c:v>
                </c:pt>
                <c:pt idx="2">
                  <c:v>机场业务板块</c:v>
                </c:pt>
              </c:strCache>
            </c:strRef>
          </c:cat>
          <c:val>
            <c:numRef>
              <c:f>'[mh公司2022年财务数据统计表-202311030 V1.0.xlsx]财务数据统计及分析表'!$F$64:$F$66</c:f>
              <c:numCache>
                <c:formatCode>0.00%</c:formatCode>
                <c:ptCount val="3"/>
                <c:pt idx="0">
                  <c:v>0.0692</c:v>
                </c:pt>
                <c:pt idx="1">
                  <c:v>0.102</c:v>
                </c:pt>
                <c:pt idx="2">
                  <c:v>0.8288</c:v>
                </c:pt>
              </c:numCache>
            </c:numRef>
          </c:val>
        </c:ser>
        <c:dLbls>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'[mh公司2022年财务数据统计表-202311030 V1.0.xlsx]财务数据统计及分析表'!$C$63</c15:sqref>
                        </c15:formulaRef>
                      </c:ext>
                    </c:extLst>
                    <c:strCache>
                      <c:ptCount val="1"/>
                      <c:pt idx="0">
                        <c:v>营业收入</c:v>
                      </c:pt>
                    </c:strCache>
                  </c:strRef>
                </c:tx>
                <c:spPr>
                  <a:ln w="15875">
                    <a:solidFill>
                      <a:schemeClr val="accent1"/>
                    </a:solidFill>
                  </a:ln>
                  <a:sp3d contourW="15875"/>
                </c:spPr>
                <c:explosion val="0"/>
                <c:dPt>
                  <c:idx val="0"/>
                  <c:bubble3D val="0"/>
                  <c:spPr>
                    <a:pattFill prst="dkUpDiag">
                      <a:fgClr>
                        <a:schemeClr val="accent1"/>
                      </a:fgClr>
                      <a:bgClr>
                        <a:schemeClr val="bg1"/>
                      </a:bgClr>
                    </a:pattFill>
                    <a:ln w="15875">
                      <a:solidFill>
                        <a:schemeClr val="accent1">
                          <a:lumMod val="75000"/>
                        </a:schemeClr>
                      </a:solidFill>
                    </a:ln>
                    <a:effectLst>
                      <a:innerShdw blurRad="63500">
                        <a:schemeClr val="accent1">
                          <a:lumMod val="20000"/>
                          <a:lumOff val="80000"/>
                        </a:schemeClr>
                      </a:innerShdw>
                    </a:effectLst>
                    <a:sp3d contourW="15875"/>
                  </c:spPr>
                </c:dPt>
                <c:dPt>
                  <c:idx val="1"/>
                  <c:bubble3D val="0"/>
                  <c:spPr>
                    <a:solidFill>
                      <a:schemeClr val="accent2"/>
                    </a:solidFill>
                    <a:ln w="15875">
                      <a:solidFill>
                        <a:schemeClr val="accent2">
                          <a:lumMod val="90000"/>
                        </a:schemeClr>
                      </a:solidFill>
                    </a:ln>
                    <a:effectLst>
                      <a:innerShdw blurRad="127000">
                        <a:schemeClr val="accent2">
                          <a:lumMod val="90000"/>
                        </a:schemeClr>
                      </a:innerShdw>
                    </a:effectLst>
                    <a:sp3d contourW="15875"/>
                  </c:spPr>
                </c:dPt>
                <c:dPt>
                  <c:idx val="2"/>
                  <c:bubble3D val="0"/>
                  <c:spPr>
                    <a:solidFill>
                      <a:schemeClr val="accent3"/>
                    </a:solidFill>
                    <a:ln w="15875">
                      <a:solidFill>
                        <a:schemeClr val="accent3">
                          <a:lumMod val="75000"/>
                        </a:schemeClr>
                      </a:solidFill>
                    </a:ln>
                    <a:effectLst>
                      <a:innerShdw blurRad="127000">
                        <a:schemeClr val="accent3">
                          <a:lumMod val="75000"/>
                        </a:schemeClr>
                      </a:innerShdw>
                    </a:effectLst>
                    <a:sp3d contourW="15875"/>
                  </c:spPr>
                </c:dPt>
                <c:dLbls>
                  <c:dLbl>
                    <c:idx val="1"/>
                    <c:layout/>
                    <c:numFmt formatCode="General" sourceLinked="1"/>
                    <c:spPr>
                      <a:noFill/>
                      <a:ln w="19050">
                        <a:solidFill>
                          <a:schemeClr val="accent2"/>
                        </a:solidFill>
                      </a:ln>
                      <a:effectLst/>
                    </c:spPr>
                    <c:txPr>
                      <a:bodyPr rot="0" spcFirstLastPara="0" vertOverflow="ellipsis" vert="horz" wrap="square" lIns="38100" tIns="19050" rIns="38100" bIns="19050" anchor="ctr" anchorCtr="1" forceAA="0"/>
                      <a:lstStyle/>
                      <a:p>
                        <a:pPr>
                          <a:defRPr lang="zh-CN" sz="1000" b="1" i="0" u="none" strike="noStrike" kern="120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0"/>
                    <c:showCatName val="0"/>
                    <c:showSerName val="0"/>
                    <c:showPercent val="1"/>
                    <c:showBubbleSize val="0"/>
                    <c:extLst>
                      <c:ext xmlns:c15="http://schemas.microsoft.com/office/drawing/2012/chart" uri="{CE6537A1-D6FC-4f65-9D91-7224C49458BB}"/>
                    </c:extLst>
                  </c:dLbl>
                  <c:dLbl>
                    <c:idx val="2"/>
                    <c:layout/>
                    <c:numFmt formatCode="General" sourceLinked="1"/>
                    <c:spPr>
                      <a:noFill/>
                      <a:ln w="19050">
                        <a:solidFill>
                          <a:schemeClr val="accent3"/>
                        </a:solidFill>
                      </a:ln>
                      <a:effectLst/>
                    </c:spPr>
                    <c:txPr>
                      <a:bodyPr rot="0" spcFirstLastPara="0" vertOverflow="ellipsis" vert="horz" wrap="square" lIns="38100" tIns="19050" rIns="38100" bIns="19050" anchor="ctr" anchorCtr="1" forceAA="0"/>
                      <a:lstStyle/>
                      <a:p>
                        <a:pPr>
                          <a:defRPr lang="zh-CN" sz="1000" b="1" i="0" u="none" strike="noStrike" kern="120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0"/>
                    <c:showCatName val="0"/>
                    <c:showSerName val="0"/>
                    <c:showPercent val="1"/>
                    <c:showBubbleSize val="0"/>
                    <c:extLst>
                      <c:ext xmlns:c15="http://schemas.microsoft.com/office/drawing/2012/chart" uri="{CE6537A1-D6FC-4f65-9D91-7224C49458BB}"/>
                    </c:extLst>
                  </c:dLbl>
                  <c:spPr>
                    <a:noFill/>
                    <a:ln w="19050">
                      <a:solidFill>
                        <a:schemeClr val="accent1"/>
                      </a:solidFill>
                    </a:ln>
                    <a:effectLst/>
                  </c:spPr>
                  <c:txPr>
                    <a:bodyPr rot="0" spcFirstLastPara="0" vertOverflow="ellipsis" vert="horz" wrap="square" lIns="38100" tIns="19050" rIns="38100" bIns="19050" anchor="ctr" anchorCtr="1" forceAA="0"/>
                    <a:lstStyle/>
                    <a:p>
                      <a:pPr>
                        <a:defRPr lang="zh-CN" sz="1000" b="1" i="0" u="none" strike="noStrike" kern="120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'[mh公司2022年财务数据统计表-202311030 V1.0.xlsx]财务数据统计及分析表'!$B$64:$B$66</c15:sqref>
                        </c15:formulaRef>
                      </c:ext>
                    </c:extLst>
                    <c:strCache>
                      <c:ptCount val="3"/>
                      <c:pt idx="0">
                        <c:v>航空化学业务板块</c:v>
                      </c:pt>
                      <c:pt idx="1">
                        <c:v>空管业务板</c:v>
                      </c:pt>
                      <c:pt idx="2">
                        <c:v>机场业务板块</c:v>
                      </c:pt>
                    </c:strCache>
                  </c:strRef>
                </c:cat>
                <c:val>
                  <c:numRef>
                    <c:extLst>
                      <c:ext uri="{02D57815-91ED-43cb-92C2-25804820EDAC}">
                        <c15:formulaRef>
                          <c15:sqref>{16481.42,24301.66,197467.55}</c15:sqref>
                        </c15:formulaRef>
                      </c:ext>
                    </c:extLst>
                    <c:numCache>
                      <c:formatCode>#,##0.00</c:formatCode>
                      <c:ptCount val="3"/>
                      <c:pt idx="0">
                        <c:v>16481.42</c:v>
                      </c:pt>
                      <c:pt idx="1">
                        <c:v>24301.66</c:v>
                      </c:pt>
                      <c:pt idx="2">
                        <c:v>197467.55</c:v>
                      </c:pt>
                    </c:numCache>
                  </c:numRef>
                </c:val>
              </c15:ser>
            </c15:filteredPieSeries>
            <c15:filteredPieSeries>
              <c15:ser>
                <c:idx val="1"/>
                <c:order val="1"/>
                <c:tx>
                  <c:strRef>
                    <c:extLst>
                      <c:ext uri="{02D57815-91ED-43cb-92C2-25804820EDAC}">
                        <c15:formulaRef>
                          <c15:sqref>'[mh公司2022年财务数据统计表-202311030 V1.0.xlsx]财务数据统计及分析表'!$D$63</c15:sqref>
                        </c15:formulaRef>
                      </c:ext>
                    </c:extLst>
                    <c:strCache>
                      <c:ptCount val="1"/>
                      <c:pt idx="0">
                        <c:v>营业成本</c:v>
                      </c:pt>
                    </c:strCache>
                  </c:strRef>
                </c:tx>
                <c:spPr>
                  <a:ln w="15875">
                    <a:solidFill>
                      <a:schemeClr val="accent1"/>
                    </a:solidFill>
                  </a:ln>
                  <a:sp3d contourW="15875"/>
                </c:spPr>
                <c:explosion val="0"/>
                <c:dPt>
                  <c:idx val="0"/>
                  <c:bubble3D val="0"/>
                  <c:spPr>
                    <a:pattFill prst="dkUpDiag">
                      <a:fgClr>
                        <a:schemeClr val="accent1"/>
                      </a:fgClr>
                      <a:bgClr>
                        <a:schemeClr val="bg1"/>
                      </a:bgClr>
                    </a:pattFill>
                    <a:ln w="15875">
                      <a:solidFill>
                        <a:schemeClr val="accent1">
                          <a:lumMod val="75000"/>
                        </a:schemeClr>
                      </a:solidFill>
                    </a:ln>
                    <a:effectLst>
                      <a:innerShdw blurRad="63500">
                        <a:schemeClr val="accent1">
                          <a:lumMod val="20000"/>
                          <a:lumOff val="80000"/>
                        </a:schemeClr>
                      </a:innerShdw>
                    </a:effectLst>
                    <a:sp3d contourW="15875"/>
                  </c:spPr>
                </c:dPt>
                <c:dPt>
                  <c:idx val="1"/>
                  <c:bubble3D val="0"/>
                  <c:spPr>
                    <a:solidFill>
                      <a:schemeClr val="accent2"/>
                    </a:solidFill>
                    <a:ln w="15875">
                      <a:solidFill>
                        <a:schemeClr val="accent2">
                          <a:lumMod val="90000"/>
                        </a:schemeClr>
                      </a:solidFill>
                    </a:ln>
                    <a:effectLst>
                      <a:innerShdw blurRad="127000">
                        <a:schemeClr val="accent2">
                          <a:lumMod val="90000"/>
                        </a:schemeClr>
                      </a:innerShdw>
                    </a:effectLst>
                    <a:sp3d contourW="15875"/>
                  </c:spPr>
                </c:dPt>
                <c:dPt>
                  <c:idx val="2"/>
                  <c:bubble3D val="0"/>
                  <c:spPr>
                    <a:solidFill>
                      <a:schemeClr val="accent3"/>
                    </a:solidFill>
                    <a:ln w="15875">
                      <a:solidFill>
                        <a:schemeClr val="accent3">
                          <a:lumMod val="75000"/>
                        </a:schemeClr>
                      </a:solidFill>
                    </a:ln>
                    <a:effectLst>
                      <a:innerShdw blurRad="127000">
                        <a:schemeClr val="accent3">
                          <a:lumMod val="75000"/>
                        </a:schemeClr>
                      </a:innerShdw>
                    </a:effectLst>
                    <a:sp3d contourW="15875"/>
                  </c:spPr>
                </c:dPt>
                <c:dLbls>
                  <c:spPr>
                    <a:noFill/>
                    <a:ln>
                      <a:noFill/>
                    </a:ln>
                    <a:effectLst/>
                  </c:spPr>
                  <c:txPr>
                    <a:bodyPr rot="0" spcFirstLastPara="0" vertOverflow="ellipsis" vert="horz" wrap="square" lIns="38100" tIns="19050" rIns="38100" bIns="19050" anchor="ctr" anchorCtr="1"/>
                    <a:lstStyle/>
                    <a:p>
                      <a:pPr>
                        <a:defRPr lang="zh-CN" sz="1000" b="1" i="0" u="none" strike="noStrike" kern="120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'[mh公司2022年财务数据统计表-202311030 V1.0.xlsx]财务数据统计及分析表'!$B$64:$B$66</c15:sqref>
                        </c15:formulaRef>
                      </c:ext>
                    </c:extLst>
                    <c:strCache>
                      <c:ptCount val="3"/>
                      <c:pt idx="0">
                        <c:v>航空化学业务板块</c:v>
                      </c:pt>
                      <c:pt idx="1">
                        <c:v>空管业务板</c:v>
                      </c:pt>
                      <c:pt idx="2">
                        <c:v>机场业务板块</c:v>
                      </c:pt>
                    </c:strCache>
                  </c:strRef>
                </c:cat>
                <c:val>
                  <c:numRef>
                    <c:extLst>
                      <c:ext uri="{02D57815-91ED-43cb-92C2-25804820EDAC}">
                        <c15:formulaRef>
                          <c15:sqref>{9355.92,15926.68,162704.21}</c15:sqref>
                        </c15:formulaRef>
                      </c:ext>
                    </c:extLst>
                    <c:numCache>
                      <c:formatCode>#,##0.00</c:formatCode>
                      <c:ptCount val="3"/>
                      <c:pt idx="0">
                        <c:v>9355.92</c:v>
                      </c:pt>
                      <c:pt idx="1">
                        <c:v>15926.68</c:v>
                      </c:pt>
                      <c:pt idx="2">
                        <c:v>162704.21</c:v>
                      </c:pt>
                    </c:numCache>
                  </c:numRef>
                </c:val>
              </c15:ser>
            </c15:filteredPieSeries>
            <c15:filteredPieSeries>
              <c15:ser>
                <c:idx val="2"/>
                <c:order val="2"/>
                <c:tx>
                  <c:strRef>
                    <c:extLst>
                      <c:ext uri="{02D57815-91ED-43cb-92C2-25804820EDAC}">
                        <c15:formulaRef>
                          <c15:sqref>'[mh公司2022年财务数据统计表-202311030 V1.0.xlsx]财务数据统计及分析表'!$E$63</c15:sqref>
                        </c15:formulaRef>
                      </c:ext>
                    </c:extLst>
                    <c:strCache>
                      <c:ptCount val="1"/>
                      <c:pt idx="0">
                        <c:v>毛利率(%)</c:v>
                      </c:pt>
                    </c:strCache>
                  </c:strRef>
                </c:tx>
                <c:spPr>
                  <a:ln w="15875">
                    <a:solidFill>
                      <a:schemeClr val="accent1"/>
                    </a:solidFill>
                  </a:ln>
                  <a:sp3d contourW="15875"/>
                </c:spPr>
                <c:explosion val="0"/>
                <c:dPt>
                  <c:idx val="0"/>
                  <c:bubble3D val="0"/>
                  <c:spPr>
                    <a:pattFill prst="dkUpDiag">
                      <a:fgClr>
                        <a:schemeClr val="accent1"/>
                      </a:fgClr>
                      <a:bgClr>
                        <a:schemeClr val="bg1"/>
                      </a:bgClr>
                    </a:pattFill>
                    <a:ln w="15875">
                      <a:solidFill>
                        <a:schemeClr val="accent1">
                          <a:lumMod val="75000"/>
                        </a:schemeClr>
                      </a:solidFill>
                    </a:ln>
                    <a:effectLst>
                      <a:innerShdw blurRad="63500">
                        <a:schemeClr val="accent1">
                          <a:lumMod val="20000"/>
                          <a:lumOff val="80000"/>
                        </a:schemeClr>
                      </a:innerShdw>
                    </a:effectLst>
                    <a:sp3d contourW="15875"/>
                  </c:spPr>
                </c:dPt>
                <c:dPt>
                  <c:idx val="1"/>
                  <c:bubble3D val="0"/>
                  <c:spPr>
                    <a:solidFill>
                      <a:schemeClr val="accent2"/>
                    </a:solidFill>
                    <a:ln w="15875">
                      <a:solidFill>
                        <a:schemeClr val="accent2">
                          <a:lumMod val="90000"/>
                        </a:schemeClr>
                      </a:solidFill>
                    </a:ln>
                    <a:effectLst>
                      <a:innerShdw blurRad="127000">
                        <a:schemeClr val="accent2">
                          <a:lumMod val="90000"/>
                        </a:schemeClr>
                      </a:innerShdw>
                    </a:effectLst>
                    <a:sp3d contourW="15875"/>
                  </c:spPr>
                </c:dPt>
                <c:dPt>
                  <c:idx val="2"/>
                  <c:bubble3D val="0"/>
                  <c:spPr>
                    <a:solidFill>
                      <a:schemeClr val="accent3"/>
                    </a:solidFill>
                    <a:ln w="15875">
                      <a:solidFill>
                        <a:schemeClr val="accent3">
                          <a:lumMod val="75000"/>
                        </a:schemeClr>
                      </a:solidFill>
                    </a:ln>
                    <a:effectLst>
                      <a:innerShdw blurRad="127000">
                        <a:schemeClr val="accent3">
                          <a:lumMod val="75000"/>
                        </a:schemeClr>
                      </a:innerShdw>
                    </a:effectLst>
                    <a:sp3d contourW="15875"/>
                  </c:spPr>
                </c:dPt>
                <c:dLbls>
                  <c:spPr>
                    <a:noFill/>
                    <a:ln>
                      <a:noFill/>
                    </a:ln>
                    <a:effectLst/>
                  </c:spPr>
                  <c:txPr>
                    <a:bodyPr rot="0" spcFirstLastPara="0" vertOverflow="ellipsis" vert="horz" wrap="square" lIns="38100" tIns="19050" rIns="38100" bIns="19050" anchor="ctr" anchorCtr="1"/>
                    <a:lstStyle/>
                    <a:p>
                      <a:pPr>
                        <a:defRPr lang="zh-CN" sz="1000" b="1" i="0" u="none" strike="noStrike" kern="1200" baseline="0">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'[mh公司2022年财务数据统计表-202311030 V1.0.xlsx]财务数据统计及分析表'!$B$64:$B$66</c15:sqref>
                        </c15:formulaRef>
                      </c:ext>
                    </c:extLst>
                    <c:strCache>
                      <c:ptCount val="3"/>
                      <c:pt idx="0">
                        <c:v>航空化学业务板块</c:v>
                      </c:pt>
                      <c:pt idx="1">
                        <c:v>空管业务板</c:v>
                      </c:pt>
                      <c:pt idx="2">
                        <c:v>机场业务板块</c:v>
                      </c:pt>
                    </c:strCache>
                  </c:strRef>
                </c:cat>
                <c:val>
                  <c:numRef>
                    <c:extLst>
                      <c:ext uri="{02D57815-91ED-43cb-92C2-25804820EDAC}">
                        <c15:formulaRef>
                          <c15:sqref>{0.4323,0.3446,0.176}</c15:sqref>
                        </c15:formulaRef>
                      </c:ext>
                    </c:extLst>
                    <c:numCache>
                      <c:formatCode>0.00%</c:formatCode>
                      <c:ptCount val="3"/>
                      <c:pt idx="0">
                        <c:v>0.4323</c:v>
                      </c:pt>
                      <c:pt idx="1">
                        <c:v>0.3446</c:v>
                      </c:pt>
                      <c:pt idx="2">
                        <c:v>0.176</c:v>
                      </c:pt>
                    </c:numCache>
                  </c:numRef>
                </c:val>
              </c15:ser>
            </c15:filteredPieSeries>
          </c:ext>
        </c:extLst>
      </c:pieChart>
      <c:spPr>
        <a:noFill/>
        <a:ln>
          <a:noFill/>
        </a:ln>
        <a:effectLst/>
      </c:spPr>
    </c:plotArea>
    <c:legend>
      <c:legendPos val="r"/>
      <c:legendEntry>
        <c:idx val="0"/>
        <c:txPr>
          <a:bodyPr rot="0" spcFirstLastPara="0" vertOverflow="ellipsis" vert="horz" wrap="square" anchor="ctr" anchorCtr="1"/>
          <a:lstStyle/>
          <a:p>
            <a:pPr>
              <a:defRPr lang="zh-CN" sz="1000" b="1" i="0" u="none" strike="noStrike" kern="1200" baseline="0">
                <a:solidFill>
                  <a:schemeClr val="tx1">
                    <a:lumMod val="95000"/>
                    <a:lumOff val="5000"/>
                  </a:schemeClr>
                </a:solidFill>
                <a:latin typeface="宋体" charset="-122"/>
                <a:ea typeface="宋体" charset="-122"/>
                <a:cs typeface="宋体" charset="-122"/>
                <a:sym typeface="宋体" charset="-122"/>
              </a:defRPr>
            </a:pPr>
          </a:p>
        </c:txPr>
      </c:legendEntry>
      <c:legendEntry>
        <c:idx val="1"/>
        <c:txPr>
          <a:bodyPr rot="0" spcFirstLastPara="0" vertOverflow="ellipsis" vert="horz" wrap="square" anchor="ctr" anchorCtr="1"/>
          <a:lstStyle/>
          <a:p>
            <a:pPr>
              <a:defRPr lang="zh-CN" sz="1000" b="1" i="0" u="none" strike="noStrike" kern="1200" baseline="0">
                <a:solidFill>
                  <a:schemeClr val="tx1">
                    <a:lumMod val="95000"/>
                    <a:lumOff val="5000"/>
                  </a:schemeClr>
                </a:solidFill>
                <a:latin typeface="宋体" charset="-122"/>
                <a:ea typeface="宋体" charset="-122"/>
                <a:cs typeface="宋体" charset="-122"/>
                <a:sym typeface="宋体" charset="-122"/>
              </a:defRPr>
            </a:pPr>
          </a:p>
        </c:txPr>
      </c:legendEntry>
      <c:legendEntry>
        <c:idx val="2"/>
        <c:txPr>
          <a:bodyPr rot="0" spcFirstLastPara="0" vertOverflow="ellipsis" vert="horz" wrap="square" anchor="ctr" anchorCtr="1"/>
          <a:lstStyle/>
          <a:p>
            <a:pPr>
              <a:defRPr lang="zh-CN" sz="1000" b="1" i="0" u="none" strike="noStrike" kern="1200" baseline="0">
                <a:solidFill>
                  <a:schemeClr val="tx1">
                    <a:lumMod val="95000"/>
                    <a:lumOff val="5000"/>
                  </a:schemeClr>
                </a:solidFill>
                <a:latin typeface="宋体" charset="-122"/>
                <a:ea typeface="宋体" charset="-122"/>
                <a:cs typeface="宋体" charset="-122"/>
                <a:sym typeface="宋体" charset="-122"/>
              </a:defRPr>
            </a:pPr>
          </a:p>
        </c:txPr>
      </c:legendEntry>
      <c:layout>
        <c:manualLayout>
          <c:xMode val="edge"/>
          <c:yMode val="edge"/>
          <c:x val="0.672078340420049"/>
          <c:y val="0.287317620650954"/>
          <c:w val="0.324056178327535"/>
          <c:h val="0.534904601571268"/>
        </c:manualLayout>
      </c:layout>
      <c:overlay val="0"/>
      <c:spPr>
        <a:noFill/>
        <a:ln>
          <a:noFill/>
        </a:ln>
        <a:effectLst/>
      </c:spPr>
      <c:txPr>
        <a:bodyPr rot="0" spcFirstLastPara="0" vertOverflow="ellipsis" vert="horz" wrap="square" anchor="ctr" anchorCtr="1" forceAA="0"/>
        <a:lstStyle/>
        <a:p>
          <a:pPr>
            <a:defRPr lang="zh-CN" sz="1000" b="1" i="0" u="none" strike="noStrike" kern="1200" baseline="0">
              <a:solidFill>
                <a:schemeClr val="tx1">
                  <a:lumMod val="95000"/>
                  <a:lumOff val="5000"/>
                </a:schemeClr>
              </a:solidFill>
              <a:latin typeface="宋体" charset="-122"/>
              <a:ea typeface="宋体" charset="-122"/>
              <a:cs typeface="宋体" charset="-122"/>
              <a:sym typeface="宋体" charset="-122"/>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a:outerShdw blurRad="63500" dist="37357" dir="2700000" sx="0" sy="0" rotWithShape="0">
        <a:scrgbClr r="0" g="0" b="0"/>
      </a:outerShdw>
    </a:effectLst>
  </c:spPr>
  <c:txPr>
    <a:bodyPr/>
    <a:lstStyle/>
    <a:p>
      <a:pPr>
        <a:defRPr lang="zh-CN" sz="1000" b="1">
          <a:solidFill>
            <a:schemeClr val="tx1">
              <a:lumMod val="95000"/>
              <a:lumOff val="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080" b="0" i="0" u="none" strike="noStrike" kern="1200" cap="none" spc="0" normalizeH="0" baseline="0">
                <a:solidFill>
                  <a:schemeClr val="tx1"/>
                </a:solidFill>
                <a:uFill>
                  <a:solidFill>
                    <a:schemeClr val="tx1"/>
                  </a:solidFill>
                </a:uFill>
                <a:latin typeface="Times New Roman" panose="02020603050405020304" charset="0"/>
                <a:ea typeface="宋体" charset="-122"/>
                <a:cs typeface="+mn-cs"/>
              </a:defRPr>
            </a:pPr>
            <a:r>
              <a:rPr sz="1080" u="none" strike="noStrike" cap="none" normalizeH="0">
                <a:solidFill>
                  <a:schemeClr val="tx1"/>
                </a:solidFill>
                <a:uFill>
                  <a:solidFill>
                    <a:schemeClr val="tx1"/>
                  </a:solidFill>
                </a:uFill>
                <a:latin typeface="Times New Roman" panose="02020603050405020304" charset="0"/>
                <a:ea typeface="宋体" charset="-122"/>
              </a:rPr>
              <a:t>二所不同岗位类型人员占比</a:t>
            </a:r>
            <a:endParaRPr sz="1080" u="none" strike="noStrike" cap="none" normalizeH="0">
              <a:solidFill>
                <a:schemeClr val="tx1"/>
              </a:solidFill>
              <a:uFill>
                <a:solidFill>
                  <a:schemeClr val="tx1"/>
                </a:solidFill>
              </a:uFill>
              <a:latin typeface="Times New Roman" panose="02020603050405020304" charset="0"/>
              <a:ea typeface="宋体" charset="-122"/>
            </a:endParaRPr>
          </a:p>
          <a:p>
            <a:pPr>
              <a:defRPr lang="zh-CN" sz="1080" b="0" i="0" u="none" strike="noStrike" kern="1200" cap="none" spc="0" normalizeH="0" baseline="0">
                <a:solidFill>
                  <a:schemeClr val="tx1"/>
                </a:solidFill>
                <a:uFill>
                  <a:solidFill>
                    <a:schemeClr val="tx1"/>
                  </a:solidFill>
                </a:uFill>
                <a:latin typeface="Times New Roman" panose="02020603050405020304" charset="0"/>
                <a:ea typeface="宋体" charset="-122"/>
                <a:cs typeface="+mn-cs"/>
              </a:defRPr>
            </a:pPr>
            <a:r>
              <a:rPr sz="1080" u="none" strike="noStrike" cap="none" normalizeH="0">
                <a:solidFill>
                  <a:schemeClr val="tx1"/>
                </a:solidFill>
                <a:uFill>
                  <a:solidFill>
                    <a:schemeClr val="tx1"/>
                  </a:solidFill>
                </a:uFill>
                <a:latin typeface="Times New Roman" panose="02020603050405020304" charset="0"/>
                <a:ea typeface="宋体" charset="-122"/>
              </a:rPr>
              <a:t>（截止</a:t>
            </a:r>
            <a:r>
              <a:rPr lang="en-US" altLang="zh-CN" sz="1080" u="none" strike="noStrike" cap="none" normalizeH="0">
                <a:solidFill>
                  <a:schemeClr val="tx1"/>
                </a:solidFill>
                <a:uFill>
                  <a:solidFill>
                    <a:schemeClr val="tx1"/>
                  </a:solidFill>
                </a:uFill>
                <a:latin typeface="Times New Roman" panose="02020603050405020304" charset="0"/>
                <a:ea typeface="宋体" charset="-122"/>
              </a:rPr>
              <a:t>2023</a:t>
            </a:r>
            <a:r>
              <a:rPr altLang="en-US" sz="1080" u="none" strike="noStrike" cap="none" normalizeH="0">
                <a:solidFill>
                  <a:schemeClr val="tx1"/>
                </a:solidFill>
                <a:uFill>
                  <a:solidFill>
                    <a:schemeClr val="tx1"/>
                  </a:solidFill>
                </a:uFill>
                <a:latin typeface="Times New Roman" panose="02020603050405020304" charset="0"/>
                <a:ea typeface="宋体" charset="-122"/>
              </a:rPr>
              <a:t>年</a:t>
            </a:r>
            <a:r>
              <a:rPr lang="en-US" altLang="zh-CN" sz="1080" u="none" strike="noStrike" cap="none" normalizeH="0">
                <a:solidFill>
                  <a:schemeClr val="tx1"/>
                </a:solidFill>
                <a:uFill>
                  <a:solidFill>
                    <a:schemeClr val="tx1"/>
                  </a:solidFill>
                </a:uFill>
                <a:latin typeface="Times New Roman" panose="02020603050405020304" charset="0"/>
                <a:ea typeface="宋体" charset="-122"/>
              </a:rPr>
              <a:t>10</a:t>
            </a:r>
            <a:r>
              <a:rPr altLang="en-US" sz="1080" u="none" strike="noStrike" cap="none" normalizeH="0">
                <a:solidFill>
                  <a:schemeClr val="tx1"/>
                </a:solidFill>
                <a:uFill>
                  <a:solidFill>
                    <a:schemeClr val="tx1"/>
                  </a:solidFill>
                </a:uFill>
                <a:latin typeface="Times New Roman" panose="02020603050405020304" charset="0"/>
                <a:ea typeface="宋体" charset="-122"/>
              </a:rPr>
              <a:t>月</a:t>
            </a:r>
            <a:r>
              <a:rPr lang="en-US" altLang="zh-CN" sz="1080" u="none" strike="noStrike" cap="none" normalizeH="0">
                <a:solidFill>
                  <a:schemeClr val="tx1"/>
                </a:solidFill>
                <a:uFill>
                  <a:solidFill>
                    <a:schemeClr val="tx1"/>
                  </a:solidFill>
                </a:uFill>
                <a:latin typeface="Times New Roman" panose="02020603050405020304" charset="0"/>
                <a:ea typeface="宋体" charset="-122"/>
              </a:rPr>
              <a:t>8</a:t>
            </a:r>
            <a:r>
              <a:rPr altLang="en-US" sz="1080" u="none" strike="noStrike" cap="none" normalizeH="0">
                <a:solidFill>
                  <a:schemeClr val="tx1"/>
                </a:solidFill>
                <a:uFill>
                  <a:solidFill>
                    <a:schemeClr val="tx1"/>
                  </a:solidFill>
                </a:uFill>
                <a:latin typeface="Times New Roman" panose="02020603050405020304" charset="0"/>
                <a:ea typeface="宋体" charset="-122"/>
              </a:rPr>
              <a:t>日数据）</a:t>
            </a:r>
            <a:endParaRPr lang="en-US" altLang="zh-CN" sz="1080" u="none" strike="noStrike" cap="none" normalizeH="0">
              <a:solidFill>
                <a:schemeClr val="tx1"/>
              </a:solidFill>
              <a:uFill>
                <a:solidFill>
                  <a:schemeClr val="tx1"/>
                </a:solidFill>
              </a:uFill>
              <a:latin typeface="Times New Roman" panose="02020603050405020304" charset="0"/>
              <a:ea typeface="宋体" charset="-122"/>
            </a:endParaRPr>
          </a:p>
        </c:rich>
      </c:tx>
      <c:layout/>
      <c:overlay val="0"/>
      <c:spPr>
        <a:noFill/>
        <a:ln>
          <a:noFill/>
        </a:ln>
        <a:effectLst/>
      </c:spPr>
    </c:title>
    <c:autoTitleDeleted val="0"/>
    <c:plotArea>
      <c:layout/>
      <c:barChart>
        <c:barDir val="col"/>
        <c:grouping val="clustered"/>
        <c:varyColors val="0"/>
        <c:ser>
          <c:idx val="0"/>
          <c:order val="0"/>
          <c:tx>
            <c:strRef>
              <c:f>'[员工基本信息-在职.xlsx]统计分析'!$L$20</c:f>
              <c:strCache>
                <c:ptCount val="1"/>
                <c:pt idx="0">
                  <c:v>人员数量</c:v>
                </c:pt>
              </c:strCache>
            </c:strRef>
          </c:tx>
          <c:spPr>
            <a:pattFill prst="dkUpDiag">
              <a:fgClr>
                <a:schemeClr val="accent1"/>
              </a:fgClr>
              <a:bgClr>
                <a:schemeClr val="accent1">
                  <a:lumMod val="60000"/>
                  <a:lumOff val="40000"/>
                </a:schemeClr>
              </a:bgClr>
            </a:pattFill>
            <a:ln w="12700" cmpd="sng">
              <a:solidFill>
                <a:schemeClr val="accent1">
                  <a:lumMod val="75000"/>
                </a:schemeClr>
              </a:solidFill>
              <a:prstDash val="solid"/>
            </a:ln>
            <a:effectLst/>
            <a:sp3d contourW="12700"/>
          </c:spPr>
          <c:invertIfNegative val="0"/>
          <c:dLbls>
            <c:spPr>
              <a:noFill/>
              <a:ln>
                <a:noFill/>
              </a:ln>
              <a:effectLst/>
            </c:spPr>
            <c:txPr>
              <a:bodyPr rot="0" spcFirstLastPara="0" vertOverflow="ellipsis" vert="horz" wrap="square" lIns="38100" tIns="19050" rIns="38100" bIns="19050"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'[员工基本信息-在职.xlsx]统计分析'!$K$21:$K$30</c:f>
              <c:strCache>
                <c:ptCount val="10"/>
                <c:pt idx="0">
                  <c:v>研发</c:v>
                </c:pt>
                <c:pt idx="1">
                  <c:v>其他管理类</c:v>
                </c:pt>
                <c:pt idx="2">
                  <c:v>运维</c:v>
                </c:pt>
                <c:pt idx="3">
                  <c:v>检验检测</c:v>
                </c:pt>
                <c:pt idx="4">
                  <c:v>工程</c:v>
                </c:pt>
                <c:pt idx="5">
                  <c:v>市场</c:v>
                </c:pt>
                <c:pt idx="6">
                  <c:v>财务</c:v>
                </c:pt>
                <c:pt idx="7">
                  <c:v>行政</c:v>
                </c:pt>
                <c:pt idx="8">
                  <c:v>采购/物质供应</c:v>
                </c:pt>
                <c:pt idx="9">
                  <c:v>人力资源</c:v>
                </c:pt>
              </c:strCache>
            </c:strRef>
          </c:cat>
          <c:val>
            <c:numRef>
              <c:f>'[员工基本信息-在职.xlsx]统计分析'!$L$21:$L$30</c:f>
              <c:numCache>
                <c:formatCode>General</c:formatCode>
                <c:ptCount val="10"/>
                <c:pt idx="0">
                  <c:v>616</c:v>
                </c:pt>
                <c:pt idx="1">
                  <c:v>435</c:v>
                </c:pt>
                <c:pt idx="2">
                  <c:v>184</c:v>
                </c:pt>
                <c:pt idx="3">
                  <c:v>144</c:v>
                </c:pt>
                <c:pt idx="4">
                  <c:v>107</c:v>
                </c:pt>
                <c:pt idx="5">
                  <c:v>92</c:v>
                </c:pt>
                <c:pt idx="6">
                  <c:v>25</c:v>
                </c:pt>
                <c:pt idx="7">
                  <c:v>21</c:v>
                </c:pt>
                <c:pt idx="8">
                  <c:v>15</c:v>
                </c:pt>
                <c:pt idx="9">
                  <c:v>14</c:v>
                </c:pt>
              </c:numCache>
            </c:numRef>
          </c:val>
        </c:ser>
        <c:dLbls>
          <c:showLegendKey val="0"/>
          <c:showVal val="1"/>
          <c:showCatName val="0"/>
          <c:showSerName val="0"/>
          <c:showPercent val="0"/>
          <c:showBubbleSize val="0"/>
        </c:dLbls>
        <c:gapWidth val="219"/>
        <c:overlap val="-27"/>
        <c:axId val="438712114"/>
        <c:axId val="739756441"/>
      </c:barChart>
      <c:lineChart>
        <c:grouping val="standard"/>
        <c:varyColors val="0"/>
        <c:ser>
          <c:idx val="1"/>
          <c:order val="1"/>
          <c:tx>
            <c:strRef>
              <c:f>'[员工基本信息-在职.xlsx]统计分析'!$M$20</c:f>
              <c:strCache>
                <c:ptCount val="1"/>
                <c:pt idx="0">
                  <c:v>人员占比</c:v>
                </c:pt>
              </c:strCache>
            </c:strRef>
          </c:tx>
          <c:spPr>
            <a:ln w="12700" cap="rnd">
              <a:solidFill>
                <a:schemeClr val="accent2">
                  <a:lumMod val="75000"/>
                </a:schemeClr>
              </a:solidFill>
              <a:round/>
            </a:ln>
            <a:effectLst/>
          </c:spPr>
          <c:marker>
            <c:symbol val="none"/>
          </c:marker>
          <c:dLbls>
            <c:dLbl>
              <c:idx val="1"/>
              <c:layout/>
              <c:tx>
                <c:rich>
                  <a:bodyPr rot="0" spcFirstLastPara="0" vertOverflow="ellipsis" vert="horz" wrap="square" lIns="38100" tIns="19050" rIns="38100" bIns="19050" anchor="ctr" anchorCtr="1"/>
                  <a:lstStyle/>
                  <a:p>
                    <a:pPr>
                      <a:defRPr lang="zh-CN" sz="900" b="0" i="0" u="none" strike="noStrike" kern="1200" baseline="0">
                        <a:solidFill>
                          <a:schemeClr val="tx1">
                            <a:lumMod val="50000"/>
                            <a:lumOff val="50000"/>
                          </a:schemeClr>
                        </a:solidFill>
                        <a:latin typeface="+mn-lt"/>
                        <a:ea typeface="+mn-ea"/>
                        <a:cs typeface="+mn-cs"/>
                      </a:defRPr>
                    </a:pPr>
                    <a:r>
                      <a:t>26.</a:t>
                    </a:r>
                    <a:r>
                      <a:rPr lang="en-US" altLang="zh-CN"/>
                      <a:t>31</a:t>
                    </a:r>
                    <a:r>
                      <a:t>%</a:t>
                    </a:r>
                  </a:p>
                </c:rich>
              </c:tx>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'[员工基本信息-在职.xlsx]统计分析'!$K$21:$K$30</c:f>
              <c:strCache>
                <c:ptCount val="10"/>
                <c:pt idx="0">
                  <c:v>研发</c:v>
                </c:pt>
                <c:pt idx="1">
                  <c:v>其他管理类</c:v>
                </c:pt>
                <c:pt idx="2">
                  <c:v>运维</c:v>
                </c:pt>
                <c:pt idx="3">
                  <c:v>检验检测</c:v>
                </c:pt>
                <c:pt idx="4">
                  <c:v>工程</c:v>
                </c:pt>
                <c:pt idx="5">
                  <c:v>市场</c:v>
                </c:pt>
                <c:pt idx="6">
                  <c:v>财务</c:v>
                </c:pt>
                <c:pt idx="7">
                  <c:v>行政</c:v>
                </c:pt>
                <c:pt idx="8">
                  <c:v>采购/物质供应</c:v>
                </c:pt>
                <c:pt idx="9">
                  <c:v>人力资源</c:v>
                </c:pt>
              </c:strCache>
            </c:strRef>
          </c:cat>
          <c:val>
            <c:numRef>
              <c:f>'[员工基本信息-在职.xlsx]统计分析'!$M$21:$M$30</c:f>
              <c:numCache>
                <c:formatCode>0.00%</c:formatCode>
                <c:ptCount val="10"/>
                <c:pt idx="0">
                  <c:v>0.372655777374471</c:v>
                </c:pt>
                <c:pt idx="1">
                  <c:v>0.263157894736842</c:v>
                </c:pt>
                <c:pt idx="2">
                  <c:v>0.111312764670296</c:v>
                </c:pt>
                <c:pt idx="3">
                  <c:v>0.0871143375680581</c:v>
                </c:pt>
                <c:pt idx="4">
                  <c:v>0.0647307924984876</c:v>
                </c:pt>
                <c:pt idx="5">
                  <c:v>0.0556563823351482</c:v>
                </c:pt>
                <c:pt idx="6">
                  <c:v>0.015124016938899</c:v>
                </c:pt>
                <c:pt idx="7">
                  <c:v>0.0127041742286751</c:v>
                </c:pt>
                <c:pt idx="8">
                  <c:v>0.00907441016333938</c:v>
                </c:pt>
                <c:pt idx="9">
                  <c:v>0.00846944948578342</c:v>
                </c:pt>
              </c:numCache>
            </c:numRef>
          </c:val>
          <c:smooth val="0"/>
        </c:ser>
        <c:dLbls>
          <c:showLegendKey val="0"/>
          <c:showVal val="1"/>
          <c:showCatName val="0"/>
          <c:showSerName val="0"/>
          <c:showPercent val="0"/>
          <c:showBubbleSize val="0"/>
        </c:dLbls>
        <c:marker val="0"/>
        <c:smooth val="0"/>
        <c:axId val="672659427"/>
        <c:axId val="378815545"/>
      </c:lineChart>
      <c:catAx>
        <c:axId val="438712114"/>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crossAx val="739756441"/>
        <c:crosses val="autoZero"/>
        <c:auto val="1"/>
        <c:lblAlgn val="ctr"/>
        <c:lblOffset val="100"/>
        <c:noMultiLvlLbl val="0"/>
      </c:catAx>
      <c:valAx>
        <c:axId val="739756441"/>
        <c:scaling>
          <c:orientation val="minMax"/>
        </c:scaling>
        <c:delete val="0"/>
        <c:axPos val="l"/>
        <c:majorGridlines>
          <c:spPr>
            <a:ln w="9525" cap="flat" cmpd="sng" algn="ctr">
              <a:solidFill>
                <a:schemeClr val="bg1">
                  <a:lumMod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crossAx val="438712114"/>
        <c:crosses val="autoZero"/>
        <c:crossBetween val="between"/>
      </c:valAx>
      <c:catAx>
        <c:axId val="672659427"/>
        <c:scaling>
          <c:orientation val="minMax"/>
        </c:scaling>
        <c:delete val="1"/>
        <c:axPos val="b"/>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78815545"/>
        <c:crosses val="autoZero"/>
        <c:auto val="1"/>
        <c:lblAlgn val="ctr"/>
        <c:lblOffset val="100"/>
        <c:noMultiLvlLbl val="0"/>
      </c:catAx>
      <c:valAx>
        <c:axId val="378815545"/>
        <c:scaling>
          <c:orientation val="minMax"/>
        </c:scaling>
        <c:delete val="0"/>
        <c:axPos val="r"/>
        <c:numFmt formatCode="0.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72659427"/>
        <c:crosses val="max"/>
        <c:crossBetween val="between"/>
      </c:valAx>
      <c:spPr>
        <a:noFill/>
        <a:ln>
          <a:noFill/>
        </a:ln>
        <a:effectLst/>
      </c:spPr>
    </c:plotArea>
    <c:legend>
      <c:legendPos val="b"/>
      <c:legendEntry>
        <c:idx val="0"/>
        <c:txPr>
          <a:bodyPr rot="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legendEntry>
      <c:legendEntry>
        <c:idx val="1"/>
        <c:txPr>
          <a:bodyPr rot="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legendEntry>
      <c:layout/>
      <c:overlay val="0"/>
      <c:spPr>
        <a:noFill/>
        <a:ln>
          <a:noFill/>
        </a:ln>
        <a:effectLst/>
      </c:spPr>
      <c:txPr>
        <a:bodyPr rot="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bg1">
          <a:lumMod val="85000"/>
        </a:schemeClr>
      </a:solidFill>
      <a:round/>
    </a:ln>
    <a:effectLst/>
  </c:spPr>
  <c:txPr>
    <a:bodyPr/>
    <a:lstStyle/>
    <a:p>
      <a:pPr>
        <a:defRPr lang="zh-CN" sz="900"/>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400" b="0" i="0" u="none" strike="noStrike" kern="1200" spc="0" baseline="0">
                <a:solidFill>
                  <a:schemeClr val="tx1"/>
                </a:solidFill>
                <a:latin typeface="宋体" charset="-122"/>
                <a:ea typeface="宋体" charset="-122"/>
                <a:cs typeface="宋体" charset="-122"/>
                <a:sym typeface="宋体" charset="-122"/>
              </a:defRPr>
            </a:pPr>
            <a:r>
              <a:rPr>
                <a:latin typeface="宋体" charset="-122"/>
                <a:ea typeface="宋体" charset="-122"/>
                <a:cs typeface="宋体" charset="-122"/>
                <a:sym typeface="宋体" charset="-122"/>
              </a:rPr>
              <a:t>民航二所数字化转成成熟度评估</a:t>
            </a:r>
            <a:endParaRPr>
              <a:latin typeface="宋体" charset="-122"/>
              <a:ea typeface="宋体" charset="-122"/>
              <a:cs typeface="宋体" charset="-122"/>
              <a:sym typeface="宋体" charset="-122"/>
            </a:endParaRPr>
          </a:p>
        </c:rich>
      </c:tx>
      <c:layout/>
      <c:overlay val="0"/>
      <c:spPr>
        <a:noFill/>
        <a:ln>
          <a:noFill/>
        </a:ln>
        <a:effectLst/>
      </c:spPr>
    </c:title>
    <c:autoTitleDeleted val="0"/>
    <c:plotArea>
      <c:layout/>
      <c:radarChart>
        <c:radarStyle val="marker"/>
        <c:varyColors val="0"/>
        <c:ser>
          <c:idx val="0"/>
          <c:order val="0"/>
          <c:tx>
            <c:strRef>
              <c:f>'[03-现状总结-民航二所集团数字化转型现状调研总结20240124v1.2.xlsx]1-集团数字化转型成熟度评估'!$N$3</c:f>
              <c:strCache>
                <c:ptCount val="1"/>
                <c:pt idx="0">
                  <c:v>二所二级指标总分</c:v>
                </c:pt>
              </c:strCache>
            </c:strRef>
          </c:tx>
          <c:spPr>
            <a:ln w="25400" cap="rnd">
              <a:solidFill>
                <a:schemeClr val="accent1"/>
              </a:solidFill>
              <a:round/>
            </a:ln>
            <a:effectLst/>
          </c:spPr>
          <c:marker>
            <c:symbol val="none"/>
          </c:marker>
          <c:dLbls>
            <c:delete val="1"/>
          </c:dLbls>
          <c:cat>
            <c:strRef>
              <c:f>'[03-现状总结-民航二所集团数字化转型现状调研总结20240124v1.2.xlsx]1-集团数字化转型成熟度评估'!$M$4:$M$20</c:f>
              <c:strCache>
                <c:ptCount val="17"/>
                <c:pt idx="0">
                  <c:v>竞争合作优势</c:v>
                </c:pt>
                <c:pt idx="1">
                  <c:v>战略定位</c:v>
                </c:pt>
                <c:pt idx="2">
                  <c:v>价值模式</c:v>
                </c:pt>
                <c:pt idx="3">
                  <c:v>产品创新能力</c:v>
                </c:pt>
                <c:pt idx="4">
                  <c:v>运营管控能力</c:v>
                </c:pt>
                <c:pt idx="5">
                  <c:v>用户服务能力</c:v>
                </c:pt>
                <c:pt idx="6">
                  <c:v>生态合作能力</c:v>
                </c:pt>
                <c:pt idx="7">
                  <c:v>员工赋能能力</c:v>
                </c:pt>
                <c:pt idx="8">
                  <c:v>数据开发能力</c:v>
                </c:pt>
                <c:pt idx="9">
                  <c:v>数据驱动</c:v>
                </c:pt>
                <c:pt idx="10">
                  <c:v>技术赋能</c:v>
                </c:pt>
                <c:pt idx="11">
                  <c:v>数字化治理</c:v>
                </c:pt>
                <c:pt idx="12">
                  <c:v>管理方式</c:v>
                </c:pt>
                <c:pt idx="13">
                  <c:v>数字人才</c:v>
                </c:pt>
                <c:pt idx="14">
                  <c:v>集团管控</c:v>
                </c:pt>
                <c:pt idx="15">
                  <c:v>业务数字化</c:v>
                </c:pt>
                <c:pt idx="16">
                  <c:v>业务模式创新</c:v>
                </c:pt>
              </c:strCache>
            </c:strRef>
          </c:cat>
          <c:val>
            <c:numRef>
              <c:f>'[03-现状总结-民航二所集团数字化转型现状调研总结20240124v1.2.xlsx]1-集团数字化转型成熟度评估'!$N$4:$N$20</c:f>
              <c:numCache>
                <c:formatCode>General</c:formatCode>
                <c:ptCount val="17"/>
                <c:pt idx="0">
                  <c:v>5.1</c:v>
                </c:pt>
                <c:pt idx="1">
                  <c:v>5.4</c:v>
                </c:pt>
                <c:pt idx="2">
                  <c:v>5</c:v>
                </c:pt>
                <c:pt idx="3">
                  <c:v>3</c:v>
                </c:pt>
                <c:pt idx="4">
                  <c:v>2.5</c:v>
                </c:pt>
                <c:pt idx="5">
                  <c:v>2.4</c:v>
                </c:pt>
                <c:pt idx="6">
                  <c:v>3</c:v>
                </c:pt>
                <c:pt idx="7">
                  <c:v>3.5</c:v>
                </c:pt>
                <c:pt idx="8">
                  <c:v>1</c:v>
                </c:pt>
                <c:pt idx="9">
                  <c:v>1</c:v>
                </c:pt>
                <c:pt idx="10">
                  <c:v>1.6</c:v>
                </c:pt>
                <c:pt idx="11">
                  <c:v>1</c:v>
                </c:pt>
                <c:pt idx="12">
                  <c:v>1</c:v>
                </c:pt>
                <c:pt idx="13">
                  <c:v>1</c:v>
                </c:pt>
                <c:pt idx="14">
                  <c:v>2</c:v>
                </c:pt>
                <c:pt idx="15">
                  <c:v>1.7</c:v>
                </c:pt>
                <c:pt idx="16">
                  <c:v>2</c:v>
                </c:pt>
              </c:numCache>
            </c:numRef>
          </c:val>
        </c:ser>
        <c:ser>
          <c:idx val="1"/>
          <c:order val="1"/>
          <c:tx>
            <c:strRef>
              <c:f>'[03-现状总结-民航二所集团数字化转型现状调研总结20240124v1.2.xlsx]1-集团数字化转型成熟度评估'!#REF!</c:f>
              <c:strCache>
                <c:ptCount val="1"/>
                <c:pt idx="0">
                  <c:v/>
                </c:pt>
              </c:strCache>
            </c:strRef>
          </c:tx>
          <c:spPr>
            <a:ln w="28575" cap="rnd">
              <a:solidFill>
                <a:schemeClr val="accent2"/>
              </a:solidFill>
              <a:round/>
            </a:ln>
            <a:effectLst/>
          </c:spPr>
          <c:marker>
            <c:symbol val="none"/>
          </c:marker>
          <c:dLbls>
            <c:delete val="1"/>
          </c:dLbls>
          <c:cat>
            <c:strRef>
              <c:f>'[03-现状总结-民航二所集团数字化转型现状调研总结20240124v1.2.xlsx]1-集团数字化转型成熟度评估'!$M$4:$M$20</c:f>
              <c:strCache>
                <c:ptCount val="17"/>
                <c:pt idx="0">
                  <c:v>竞争合作优势</c:v>
                </c:pt>
                <c:pt idx="1">
                  <c:v>战略定位</c:v>
                </c:pt>
                <c:pt idx="2">
                  <c:v>价值模式</c:v>
                </c:pt>
                <c:pt idx="3">
                  <c:v>产品创新能力</c:v>
                </c:pt>
                <c:pt idx="4">
                  <c:v>运营管控能力</c:v>
                </c:pt>
                <c:pt idx="5">
                  <c:v>用户服务能力</c:v>
                </c:pt>
                <c:pt idx="6">
                  <c:v>生态合作能力</c:v>
                </c:pt>
                <c:pt idx="7">
                  <c:v>员工赋能能力</c:v>
                </c:pt>
                <c:pt idx="8">
                  <c:v>数据开发能力</c:v>
                </c:pt>
                <c:pt idx="9">
                  <c:v>数据驱动</c:v>
                </c:pt>
                <c:pt idx="10">
                  <c:v>技术赋能</c:v>
                </c:pt>
                <c:pt idx="11">
                  <c:v>数字化治理</c:v>
                </c:pt>
                <c:pt idx="12">
                  <c:v>管理方式</c:v>
                </c:pt>
                <c:pt idx="13">
                  <c:v>数字人才</c:v>
                </c:pt>
                <c:pt idx="14">
                  <c:v>集团管控</c:v>
                </c:pt>
                <c:pt idx="15">
                  <c:v>业务数字化</c:v>
                </c:pt>
                <c:pt idx="16">
                  <c:v>业务模式创新</c:v>
                </c:pt>
              </c:strCache>
            </c:strRef>
          </c:cat>
          <c:val>
            <c:numRef>
              <c:f>'[03-现状总结-民航二所集团数字化转型现状调研总结20240124v1.2.xlsx]1-集团数字化转型成熟度评估'!#REF!</c:f>
              <c:numCache>
                <c:formatCode>General</c:formatCode>
                <c:ptCount val="1"/>
                <c:pt idx="0">
                  <c:v>1</c:v>
                </c:pt>
              </c:numCache>
            </c:numRef>
          </c:val>
        </c:ser>
        <c:ser>
          <c:idx val="2"/>
          <c:order val="2"/>
          <c:tx>
            <c:strRef>
              <c:f>'[03-现状总结-民航二所集团数字化转型现状调研总结20240124v1.2.xlsx]1-集团数字化转型成熟度评估'!$O$3</c:f>
              <c:strCache>
                <c:ptCount val="1"/>
                <c:pt idx="0">
                  <c:v>二级指标总分</c:v>
                </c:pt>
              </c:strCache>
            </c:strRef>
          </c:tx>
          <c:spPr>
            <a:ln w="28575" cap="rnd">
              <a:solidFill>
                <a:schemeClr val="accent3"/>
              </a:solidFill>
              <a:round/>
            </a:ln>
            <a:effectLst/>
          </c:spPr>
          <c:marker>
            <c:symbol val="none"/>
          </c:marker>
          <c:dLbls>
            <c:delete val="1"/>
          </c:dLbls>
          <c:cat>
            <c:strRef>
              <c:f>'[03-现状总结-民航二所集团数字化转型现状调研总结20240124v1.2.xlsx]1-集团数字化转型成熟度评估'!$M$4:$M$20</c:f>
              <c:strCache>
                <c:ptCount val="17"/>
                <c:pt idx="0">
                  <c:v>竞争合作优势</c:v>
                </c:pt>
                <c:pt idx="1">
                  <c:v>战略定位</c:v>
                </c:pt>
                <c:pt idx="2">
                  <c:v>价值模式</c:v>
                </c:pt>
                <c:pt idx="3">
                  <c:v>产品创新能力</c:v>
                </c:pt>
                <c:pt idx="4">
                  <c:v>运营管控能力</c:v>
                </c:pt>
                <c:pt idx="5">
                  <c:v>用户服务能力</c:v>
                </c:pt>
                <c:pt idx="6">
                  <c:v>生态合作能力</c:v>
                </c:pt>
                <c:pt idx="7">
                  <c:v>员工赋能能力</c:v>
                </c:pt>
                <c:pt idx="8">
                  <c:v>数据开发能力</c:v>
                </c:pt>
                <c:pt idx="9">
                  <c:v>数据驱动</c:v>
                </c:pt>
                <c:pt idx="10">
                  <c:v>技术赋能</c:v>
                </c:pt>
                <c:pt idx="11">
                  <c:v>数字化治理</c:v>
                </c:pt>
                <c:pt idx="12">
                  <c:v>管理方式</c:v>
                </c:pt>
                <c:pt idx="13">
                  <c:v>数字人才</c:v>
                </c:pt>
                <c:pt idx="14">
                  <c:v>集团管控</c:v>
                </c:pt>
                <c:pt idx="15">
                  <c:v>业务数字化</c:v>
                </c:pt>
                <c:pt idx="16">
                  <c:v>业务模式创新</c:v>
                </c:pt>
              </c:strCache>
            </c:strRef>
          </c:cat>
          <c:val>
            <c:numRef>
              <c:f>'[03-现状总结-民航二所集团数字化转型现状调研总结20231120v1.1.xlsx]1-集团数字化转型成熟度评估'!$O$4:$O$20</c:f>
              <c:numCache>
                <c:formatCode>General</c:formatCode>
                <c:ptCount val="17"/>
                <c:pt idx="0">
                  <c:v>10</c:v>
                </c:pt>
                <c:pt idx="1">
                  <c:v>10</c:v>
                </c:pt>
                <c:pt idx="2">
                  <c:v>10</c:v>
                </c:pt>
                <c:pt idx="3">
                  <c:v>10</c:v>
                </c:pt>
                <c:pt idx="4">
                  <c:v>10</c:v>
                </c:pt>
                <c:pt idx="5">
                  <c:v>10</c:v>
                </c:pt>
                <c:pt idx="6">
                  <c:v>10</c:v>
                </c:pt>
                <c:pt idx="7">
                  <c:v>10</c:v>
                </c:pt>
                <c:pt idx="8">
                  <c:v>10</c:v>
                </c:pt>
                <c:pt idx="9">
                  <c:v>10</c:v>
                </c:pt>
                <c:pt idx="10">
                  <c:v>10</c:v>
                </c:pt>
                <c:pt idx="11">
                  <c:v>10</c:v>
                </c:pt>
                <c:pt idx="12">
                  <c:v>10</c:v>
                </c:pt>
                <c:pt idx="13">
                  <c:v>10</c:v>
                </c:pt>
                <c:pt idx="14">
                  <c:v>10</c:v>
                </c:pt>
                <c:pt idx="15">
                  <c:v>10</c:v>
                </c:pt>
                <c:pt idx="16">
                  <c:v>10</c:v>
                </c:pt>
              </c:numCache>
            </c:numRef>
          </c:val>
        </c:ser>
        <c:dLbls>
          <c:showLegendKey val="0"/>
          <c:showVal val="0"/>
          <c:showCatName val="0"/>
          <c:showSerName val="0"/>
          <c:showPercent val="0"/>
          <c:showBubbleSize val="0"/>
        </c:dLbls>
        <c:axId val="708732196"/>
        <c:axId val="13860403"/>
      </c:radarChart>
      <c:catAx>
        <c:axId val="7087321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宋体" charset="-122"/>
                <a:ea typeface="宋体" charset="-122"/>
                <a:cs typeface="宋体" charset="-122"/>
                <a:sym typeface="宋体" charset="-122"/>
              </a:defRPr>
            </a:pPr>
          </a:p>
        </c:txPr>
        <c:crossAx val="13860403"/>
        <c:crosses val="autoZero"/>
        <c:auto val="1"/>
        <c:lblAlgn val="ctr"/>
        <c:lblOffset val="100"/>
        <c:noMultiLvlLbl val="0"/>
      </c:catAx>
      <c:valAx>
        <c:axId val="13860403"/>
        <c:scaling>
          <c:orientation val="minMax"/>
        </c:scaling>
        <c:delete val="1"/>
        <c:axPos val="l"/>
        <c:majorGridlines>
          <c:spPr>
            <a:ln w="9525" cap="flat" cmpd="sng" algn="ctr">
              <a:solidFill>
                <a:schemeClr val="bg1">
                  <a:lumMod val="85000"/>
                </a:schemeClr>
              </a:solidFill>
              <a:round/>
            </a:ln>
            <a:effectLst/>
          </c:spPr>
        </c:majorGridlines>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宋体" charset="-122"/>
                <a:ea typeface="宋体" charset="-122"/>
                <a:cs typeface="宋体" charset="-122"/>
                <a:sym typeface="宋体" charset="-122"/>
              </a:defRPr>
            </a:pPr>
          </a:p>
        </c:txPr>
        <c:crossAx val="708732196"/>
        <c:crosses val="autoZero"/>
        <c:crossBetween val="between"/>
      </c:valAx>
      <c:spPr>
        <a:noFill/>
        <a:ln>
          <a:noFill/>
        </a:ln>
        <a:effectLst/>
      </c:spPr>
    </c:plotArea>
    <c:legend>
      <c:legendPos val="l"/>
      <c:legendEntry>
        <c:idx val="0"/>
        <c:txPr>
          <a:bodyPr rot="0" spcFirstLastPara="0" vertOverflow="ellipsis" vert="horz" wrap="square" anchor="ctr" anchorCtr="1"/>
          <a:lstStyle/>
          <a:p>
            <a:pPr>
              <a:defRPr lang="zh-CN" sz="900" b="0" i="0" u="none" strike="noStrike" kern="1200" baseline="0">
                <a:solidFill>
                  <a:schemeClr val="tx1">
                    <a:lumMod val="50000"/>
                    <a:lumOff val="50000"/>
                  </a:schemeClr>
                </a:solidFill>
                <a:latin typeface="宋体" charset="-122"/>
                <a:ea typeface="宋体" charset="-122"/>
                <a:cs typeface="宋体" charset="-122"/>
                <a:sym typeface="宋体" charset="-122"/>
              </a:defRPr>
            </a:pPr>
          </a:p>
        </c:txPr>
      </c:legendEntry>
      <c:legendEntry>
        <c:idx val="1"/>
        <c:delete val="1"/>
      </c:legendEntry>
      <c:legendEntry>
        <c:idx val="2"/>
        <c:txPr>
          <a:bodyPr rot="0" spcFirstLastPara="0" vertOverflow="ellipsis" vert="horz" wrap="square" anchor="ctr" anchorCtr="1"/>
          <a:lstStyle/>
          <a:p>
            <a:pPr>
              <a:defRPr lang="zh-CN" sz="900" b="0" i="0" u="none" strike="noStrike" kern="1200" baseline="0">
                <a:solidFill>
                  <a:schemeClr val="tx1">
                    <a:lumMod val="50000"/>
                    <a:lumOff val="50000"/>
                  </a:schemeClr>
                </a:solidFill>
                <a:latin typeface="宋体" charset="-122"/>
                <a:ea typeface="宋体" charset="-122"/>
                <a:cs typeface="宋体" charset="-122"/>
                <a:sym typeface="宋体" charset="-122"/>
              </a:defRPr>
            </a:pPr>
          </a:p>
        </c:txPr>
      </c:legendEntry>
      <c:layout/>
      <c:overlay val="0"/>
      <c:spPr>
        <a:noFill/>
        <a:ln>
          <a:noFill/>
        </a:ln>
        <a:effectLst/>
      </c:spPr>
      <c:txPr>
        <a:bodyPr rot="0" spcFirstLastPara="0" vertOverflow="ellipsis" vert="horz" wrap="square" anchor="ctr" anchorCtr="1" forceAA="0"/>
        <a:lstStyle/>
        <a:p>
          <a:pPr>
            <a:defRPr lang="zh-CN" sz="900" b="0" i="0" u="none" strike="noStrike" kern="1200" baseline="0">
              <a:solidFill>
                <a:schemeClr val="tx1">
                  <a:lumMod val="50000"/>
                  <a:lumOff val="50000"/>
                </a:schemeClr>
              </a:solidFill>
              <a:latin typeface="宋体" charset="-122"/>
              <a:ea typeface="宋体" charset="-122"/>
              <a:cs typeface="宋体" charset="-122"/>
              <a:sym typeface="宋体" charset="-122"/>
            </a:defRPr>
          </a:pPr>
        </a:p>
      </c:txPr>
    </c:legend>
    <c:plotVisOnly val="1"/>
    <c:dispBlanksAs val="gap"/>
    <c:showDLblsOverMax val="0"/>
  </c:chart>
  <c:spPr>
    <a:solidFill>
      <a:schemeClr val="bg1"/>
    </a:solidFill>
    <a:ln w="9525" cap="flat" cmpd="sng" algn="ctr">
      <a:solidFill>
        <a:schemeClr val="bg1">
          <a:lumMod val="85000"/>
        </a:schemeClr>
      </a:solidFill>
      <a:round/>
    </a:ln>
    <a:effectLst>
      <a:outerShdw blurRad="63500" dist="37357" dir="2700000" sx="0" sy="0" rotWithShape="0">
        <a:scrgbClr r="0" g="0" b="0"/>
      </a:outerShdw>
    </a:effectLst>
  </c:spPr>
  <c:txPr>
    <a:bodyPr/>
    <a:lstStyle/>
    <a:p>
      <a:pPr>
        <a:defRPr lang="zh-CN">
          <a:latin typeface="宋体" charset="-122"/>
          <a:ea typeface="宋体" charset="-122"/>
          <a:cs typeface="宋体" charset="-122"/>
          <a:sym typeface="宋体" charset="-122"/>
        </a:defRPr>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1】">
    <a:dk1>
      <a:srgbClr val="000000"/>
    </a:dk1>
    <a:lt1>
      <a:srgbClr val="FFFFFF"/>
    </a:lt1>
    <a:dk2>
      <a:srgbClr val="0C0E1F"/>
    </a:dk2>
    <a:lt2>
      <a:srgbClr val="FEFFFF"/>
    </a:lt2>
    <a:accent1>
      <a:srgbClr val="4F81FF"/>
    </a:accent1>
    <a:accent2>
      <a:srgbClr val="16CC8A"/>
    </a:accent2>
    <a:accent3>
      <a:srgbClr val="FFC619"/>
    </a:accent3>
    <a:accent4>
      <a:srgbClr val="FF8041"/>
    </a:accent4>
    <a:accent5>
      <a:srgbClr val="F95F5F"/>
    </a:accent5>
    <a:accent6>
      <a:srgbClr val="A15CFF"/>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19">
    <a:dk1>
      <a:srgbClr val="000000"/>
    </a:dk1>
    <a:lt1>
      <a:srgbClr val="FFFFFF"/>
    </a:lt1>
    <a:dk2>
      <a:srgbClr val="0F1423"/>
    </a:dk2>
    <a:lt2>
      <a:srgbClr val="FFFFFF"/>
    </a:lt2>
    <a:accent1>
      <a:srgbClr val="F86696"/>
    </a:accent1>
    <a:accent2>
      <a:srgbClr val="FE7352"/>
    </a:accent2>
    <a:accent3>
      <a:srgbClr val="FDAB0D"/>
    </a:accent3>
    <a:accent4>
      <a:srgbClr val="D2CD32"/>
    </a:accent4>
    <a:accent5>
      <a:srgbClr val="66CBCC"/>
    </a:accent5>
    <a:accent6>
      <a:srgbClr val="78CFB1"/>
    </a:accent6>
    <a:hlink>
      <a:srgbClr val="0563C1"/>
    </a:hlink>
    <a:folHlink>
      <a:srgbClr val="954D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自定义 16">
    <a:dk1>
      <a:srgbClr val="000000"/>
    </a:dk1>
    <a:lt1>
      <a:srgbClr val="FFFFFF"/>
    </a:lt1>
    <a:dk2>
      <a:srgbClr val="0C0E1F"/>
    </a:dk2>
    <a:lt2>
      <a:srgbClr val="FEFFFF"/>
    </a:lt2>
    <a:accent1>
      <a:srgbClr val="FFC619"/>
    </a:accent1>
    <a:accent2>
      <a:srgbClr val="FCA7B7"/>
    </a:accent2>
    <a:accent3>
      <a:srgbClr val="7DD1DB"/>
    </a:accent3>
    <a:accent4>
      <a:srgbClr val="34BCBA"/>
    </a:accent4>
    <a:accent5>
      <a:srgbClr val="F95F92"/>
    </a:accent5>
    <a:accent6>
      <a:srgbClr val="FF7315"/>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222</Pages>
  <Words>110711</Words>
  <Characters>113495</Characters>
  <Lines>950</Lines>
  <Paragraphs>267</Paragraphs>
  <TotalTime>168</TotalTime>
  <ScaleCrop>false</ScaleCrop>
  <LinksUpToDate>false</LinksUpToDate>
  <CharactersWithSpaces>114392</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2022-10-29T01:17:00Z</dcterms:created>
  <dc:creator>lixia</dc:creator>
  <cp:lastModifiedBy>Roly</cp:lastModifiedBy>
  <cp:lastPrinted>2022-10-29T09:56:00Z</cp:lastPrinted>
  <dcterms:modified xsi:type="dcterms:W3CDTF">2024-02-19T11:51:00Z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产品或服务名称">
    <vt:lpwstr>青岛城运控股集团有限公司</vt:lpwstr>
  </property>
  <property fmtid="{D5CDD505-2E9C-101B-9397-08002B2CF9AE}" pid="3" name="文档名称">
    <vt:lpwstr>文档名称</vt:lpwstr>
  </property>
  <property fmtid="{D5CDD505-2E9C-101B-9397-08002B2CF9AE}" pid="4" name="KSOProductBuildVer">
    <vt:lpwstr>2052-6.4.0.8550</vt:lpwstr>
  </property>
  <property fmtid="{D5CDD505-2E9C-101B-9397-08002B2CF9AE}" pid="5" name="ICV">
    <vt:lpwstr>B0A84EE2399BFC8FE468D1656FC1886A_43</vt:lpwstr>
  </property>
</Properties>
</file>